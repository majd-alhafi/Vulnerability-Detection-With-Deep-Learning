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2.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3.xml" ContentType="application/vnd.openxmlformats-officedocument.wordprocessingml.footer+xml"/>
  <Override PartName="/word/header9.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D18578A" w14:textId="505B41DB" w:rsidR="003F3746" w:rsidRDefault="00804615" w:rsidP="003F3746">
      <w:pPr>
        <w:ind w:left="2880" w:right="680"/>
      </w:pPr>
      <w:r>
        <w:rPr>
          <w:noProof/>
        </w:rPr>
        <w:drawing>
          <wp:anchor distT="0" distB="0" distL="114300" distR="114300" simplePos="0" relativeHeight="251867648" behindDoc="0" locked="0" layoutInCell="1" allowOverlap="1" wp14:anchorId="58E28D94" wp14:editId="525C8787">
            <wp:simplePos x="0" y="0"/>
            <wp:positionH relativeFrom="margin">
              <wp:align>center</wp:align>
            </wp:positionH>
            <wp:positionV relativeFrom="paragraph">
              <wp:posOffset>0</wp:posOffset>
            </wp:positionV>
            <wp:extent cx="2889885" cy="2889885"/>
            <wp:effectExtent l="0" t="0" r="5715" b="5715"/>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889885" cy="28898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9E33F4C" w14:textId="07993502" w:rsidR="003F3746" w:rsidRPr="003F3746" w:rsidRDefault="003F3746" w:rsidP="003F3746"/>
    <w:p w14:paraId="0E000B52" w14:textId="5A9C6B22" w:rsidR="003F3746" w:rsidRPr="003F3746" w:rsidRDefault="003F3746" w:rsidP="003F3746"/>
    <w:p w14:paraId="32BF11EC" w14:textId="4126183B" w:rsidR="003F3746" w:rsidRPr="003F3746" w:rsidRDefault="003F3746" w:rsidP="003F3746"/>
    <w:p w14:paraId="671F48FF" w14:textId="3AB33EB0" w:rsidR="003F3746" w:rsidRPr="003F3746" w:rsidRDefault="003F3746" w:rsidP="003F3746"/>
    <w:p w14:paraId="36405CAB" w14:textId="73E80243" w:rsidR="003F3746" w:rsidRPr="003F3746" w:rsidRDefault="008F01C7" w:rsidP="003F3746">
      <w:r>
        <w:tab/>
      </w:r>
    </w:p>
    <w:p w14:paraId="0F16F7EC" w14:textId="4652FFA9" w:rsidR="003F3746" w:rsidRDefault="003F3746" w:rsidP="003F3746">
      <w:pPr>
        <w:rPr>
          <w:rtl/>
          <w:lang w:bidi="ar-SY"/>
        </w:rPr>
      </w:pPr>
    </w:p>
    <w:p w14:paraId="1EA6CDB3" w14:textId="77777777" w:rsidR="00B62CDD" w:rsidRDefault="00B62CDD" w:rsidP="00737014">
      <w:pPr>
        <w:spacing w:line="480" w:lineRule="auto"/>
        <w:jc w:val="center"/>
        <w:rPr>
          <w:rFonts w:asciiTheme="majorBidi" w:hAnsiTheme="majorBidi" w:cstheme="majorBidi"/>
          <w:b/>
          <w:bCs/>
          <w:sz w:val="28"/>
          <w:szCs w:val="28"/>
          <w:lang w:bidi="ar-SY"/>
        </w:rPr>
      </w:pPr>
    </w:p>
    <w:p w14:paraId="03E5B90B" w14:textId="77777777" w:rsidR="00B62CDD" w:rsidRDefault="00B62CDD" w:rsidP="00737014">
      <w:pPr>
        <w:spacing w:line="480" w:lineRule="auto"/>
        <w:jc w:val="center"/>
        <w:rPr>
          <w:rFonts w:asciiTheme="majorBidi" w:hAnsiTheme="majorBidi" w:cstheme="majorBidi"/>
          <w:b/>
          <w:bCs/>
          <w:sz w:val="28"/>
          <w:szCs w:val="28"/>
          <w:lang w:bidi="ar-SY"/>
        </w:rPr>
      </w:pPr>
    </w:p>
    <w:p w14:paraId="62AD4CD8" w14:textId="1EF88329" w:rsidR="00737014" w:rsidRPr="00737014" w:rsidRDefault="003F3746" w:rsidP="00CA1EFF">
      <w:pPr>
        <w:spacing w:line="360" w:lineRule="auto"/>
        <w:jc w:val="center"/>
        <w:rPr>
          <w:rFonts w:asciiTheme="majorBidi" w:hAnsiTheme="majorBidi" w:cstheme="majorBidi"/>
          <w:b/>
          <w:bCs/>
          <w:sz w:val="28"/>
          <w:szCs w:val="28"/>
          <w:lang w:bidi="ar-SY"/>
        </w:rPr>
      </w:pPr>
      <w:r w:rsidRPr="00737014">
        <w:rPr>
          <w:rFonts w:asciiTheme="majorBidi" w:hAnsiTheme="majorBidi" w:cstheme="majorBidi"/>
          <w:b/>
          <w:bCs/>
          <w:sz w:val="28"/>
          <w:szCs w:val="28"/>
          <w:lang w:bidi="ar-SY"/>
        </w:rPr>
        <w:t>Arab International University</w:t>
      </w:r>
    </w:p>
    <w:p w14:paraId="5BCAA0CD" w14:textId="530509B6" w:rsidR="003F3746" w:rsidRPr="00737014" w:rsidRDefault="003F3746" w:rsidP="00CA1EFF">
      <w:pPr>
        <w:spacing w:line="360" w:lineRule="auto"/>
        <w:jc w:val="center"/>
        <w:rPr>
          <w:rFonts w:asciiTheme="majorBidi" w:hAnsiTheme="majorBidi" w:cstheme="majorBidi"/>
          <w:b/>
          <w:bCs/>
          <w:sz w:val="28"/>
          <w:szCs w:val="28"/>
          <w:lang w:bidi="ar-SY"/>
        </w:rPr>
      </w:pPr>
      <w:r w:rsidRPr="00737014">
        <w:rPr>
          <w:rFonts w:asciiTheme="majorBidi" w:hAnsiTheme="majorBidi" w:cstheme="majorBidi"/>
          <w:sz w:val="28"/>
          <w:szCs w:val="28"/>
        </w:rPr>
        <w:t xml:space="preserve"> </w:t>
      </w:r>
      <w:r w:rsidRPr="00737014">
        <w:rPr>
          <w:rFonts w:asciiTheme="majorBidi" w:hAnsiTheme="majorBidi" w:cstheme="majorBidi"/>
          <w:b/>
          <w:bCs/>
          <w:sz w:val="28"/>
          <w:szCs w:val="28"/>
        </w:rPr>
        <w:t>Faculty of Informatics and Communication Engineering</w:t>
      </w:r>
    </w:p>
    <w:p w14:paraId="7EF274A6" w14:textId="4A47E36E" w:rsidR="003F3746" w:rsidRPr="00737014" w:rsidRDefault="00133571" w:rsidP="00DD6AEC">
      <w:pPr>
        <w:spacing w:line="360" w:lineRule="auto"/>
        <w:jc w:val="center"/>
        <w:rPr>
          <w:rFonts w:asciiTheme="majorBidi" w:hAnsiTheme="majorBidi" w:cstheme="majorBidi"/>
          <w:b/>
          <w:bCs/>
          <w:sz w:val="28"/>
          <w:szCs w:val="28"/>
          <w:lang w:bidi="ar-SY"/>
        </w:rPr>
      </w:pPr>
      <w:r>
        <w:rPr>
          <w:rFonts w:asciiTheme="majorBidi" w:hAnsiTheme="majorBidi" w:cstheme="majorBidi"/>
          <w:b/>
          <w:bCs/>
          <w:sz w:val="28"/>
          <w:szCs w:val="28"/>
        </w:rPr>
        <w:t>Junior</w:t>
      </w:r>
      <w:r w:rsidR="003F3746" w:rsidRPr="00737014">
        <w:rPr>
          <w:rFonts w:asciiTheme="majorBidi" w:hAnsiTheme="majorBidi" w:cstheme="majorBidi"/>
          <w:b/>
          <w:bCs/>
          <w:sz w:val="28"/>
          <w:szCs w:val="28"/>
        </w:rPr>
        <w:t xml:space="preserve"> Project Report</w:t>
      </w:r>
      <w:r w:rsidR="00DD6AEC">
        <w:rPr>
          <w:rFonts w:asciiTheme="majorBidi" w:hAnsiTheme="majorBidi" w:cstheme="majorBidi"/>
          <w:b/>
          <w:bCs/>
          <w:sz w:val="28"/>
          <w:szCs w:val="28"/>
          <w:lang w:bidi="ar-SY"/>
        </w:rPr>
        <w:t xml:space="preserve"> o</w:t>
      </w:r>
      <w:r w:rsidR="003F3746" w:rsidRPr="00737014">
        <w:rPr>
          <w:rFonts w:asciiTheme="majorBidi" w:hAnsiTheme="majorBidi" w:cstheme="majorBidi"/>
          <w:b/>
          <w:bCs/>
          <w:sz w:val="28"/>
          <w:szCs w:val="28"/>
          <w:lang w:bidi="ar-SY"/>
        </w:rPr>
        <w:t>n</w:t>
      </w:r>
    </w:p>
    <w:p w14:paraId="46AD760B" w14:textId="36271548" w:rsidR="00E020CB" w:rsidRPr="007F4A15" w:rsidRDefault="009B40B1" w:rsidP="009B40B1">
      <w:pPr>
        <w:pStyle w:val="Default"/>
        <w:tabs>
          <w:tab w:val="center" w:pos="4153"/>
          <w:tab w:val="left" w:pos="7335"/>
        </w:tabs>
        <w:spacing w:line="360" w:lineRule="auto"/>
        <w:rPr>
          <w:rFonts w:asciiTheme="majorBidi" w:hAnsiTheme="majorBidi" w:cstheme="majorBidi"/>
          <w:b/>
          <w:bCs/>
          <w:color w:val="auto"/>
          <w:sz w:val="36"/>
          <w:szCs w:val="36"/>
          <w:lang w:bidi="ar-SY"/>
        </w:rPr>
      </w:pPr>
      <w:r w:rsidRPr="007F4A15">
        <w:rPr>
          <w:rFonts w:asciiTheme="majorBidi" w:hAnsiTheme="majorBidi" w:cstheme="majorBidi"/>
          <w:b/>
          <w:bCs/>
          <w:color w:val="auto"/>
          <w:sz w:val="36"/>
          <w:szCs w:val="36"/>
          <w:lang w:bidi="ar-SY"/>
        </w:rPr>
        <w:tab/>
      </w:r>
      <w:r w:rsidR="000F6843" w:rsidRPr="00442C7A">
        <w:rPr>
          <w:rFonts w:asciiTheme="majorBidi" w:hAnsiTheme="majorBidi" w:cstheme="majorBidi"/>
          <w:b/>
          <w:bCs/>
          <w:color w:val="auto"/>
          <w:sz w:val="36"/>
          <w:szCs w:val="36"/>
          <w:lang w:bidi="ar-SY"/>
        </w:rPr>
        <w:t xml:space="preserve">Vulnerability </w:t>
      </w:r>
      <w:r w:rsidR="00E52399" w:rsidRPr="00442C7A">
        <w:rPr>
          <w:rFonts w:asciiTheme="majorBidi" w:hAnsiTheme="majorBidi" w:cstheme="majorBidi"/>
          <w:b/>
          <w:bCs/>
          <w:color w:val="auto"/>
          <w:sz w:val="36"/>
          <w:szCs w:val="36"/>
          <w:lang w:bidi="ar-SY"/>
        </w:rPr>
        <w:t>D</w:t>
      </w:r>
      <w:r w:rsidR="000F6843" w:rsidRPr="00442C7A">
        <w:rPr>
          <w:rFonts w:asciiTheme="majorBidi" w:hAnsiTheme="majorBidi" w:cstheme="majorBidi"/>
          <w:b/>
          <w:bCs/>
          <w:color w:val="auto"/>
          <w:sz w:val="36"/>
          <w:szCs w:val="36"/>
          <w:lang w:bidi="ar-SY"/>
        </w:rPr>
        <w:t>etection</w:t>
      </w:r>
      <w:r w:rsidRPr="007F4A15">
        <w:rPr>
          <w:rFonts w:asciiTheme="majorBidi" w:hAnsiTheme="majorBidi" w:cstheme="majorBidi"/>
          <w:b/>
          <w:bCs/>
          <w:color w:val="auto"/>
          <w:sz w:val="36"/>
          <w:szCs w:val="36"/>
          <w:lang w:bidi="ar-SY"/>
        </w:rPr>
        <w:tab/>
      </w:r>
    </w:p>
    <w:p w14:paraId="3021DD27" w14:textId="77777777" w:rsidR="003F3746" w:rsidRPr="006073D8" w:rsidRDefault="003F3746" w:rsidP="00CA1EFF">
      <w:pPr>
        <w:pStyle w:val="Default"/>
        <w:spacing w:line="360" w:lineRule="auto"/>
        <w:jc w:val="center"/>
        <w:rPr>
          <w:rFonts w:asciiTheme="majorBidi" w:hAnsiTheme="majorBidi" w:cstheme="majorBidi"/>
          <w:sz w:val="32"/>
          <w:szCs w:val="32"/>
        </w:rPr>
      </w:pPr>
      <w:r w:rsidRPr="003F3746">
        <w:rPr>
          <w:rFonts w:asciiTheme="majorBidi" w:hAnsiTheme="majorBidi" w:cstheme="majorBidi"/>
          <w:sz w:val="32"/>
          <w:szCs w:val="32"/>
        </w:rPr>
        <w:t>Submitted</w:t>
      </w:r>
      <w:r w:rsidRPr="006073D8">
        <w:rPr>
          <w:rFonts w:asciiTheme="majorBidi" w:hAnsiTheme="majorBidi" w:cstheme="majorBidi"/>
          <w:sz w:val="32"/>
          <w:szCs w:val="32"/>
        </w:rPr>
        <w:t xml:space="preserve"> to</w:t>
      </w:r>
    </w:p>
    <w:p w14:paraId="1E2DF384" w14:textId="77777777" w:rsidR="003F3746" w:rsidRDefault="003F3746" w:rsidP="00CA1EFF">
      <w:pPr>
        <w:spacing w:line="360" w:lineRule="auto"/>
        <w:jc w:val="center"/>
        <w:rPr>
          <w:rFonts w:asciiTheme="majorBidi" w:hAnsiTheme="majorBidi" w:cstheme="majorBidi"/>
          <w:sz w:val="32"/>
          <w:szCs w:val="32"/>
          <w:rtl/>
        </w:rPr>
      </w:pPr>
      <w:r w:rsidRPr="006073D8">
        <w:rPr>
          <w:rFonts w:asciiTheme="majorBidi" w:hAnsiTheme="majorBidi" w:cstheme="majorBidi"/>
          <w:sz w:val="32"/>
          <w:szCs w:val="32"/>
        </w:rPr>
        <w:t>Department of Informatics Engineering</w:t>
      </w:r>
    </w:p>
    <w:p w14:paraId="2F8E8552" w14:textId="77777777" w:rsidR="00F452F3" w:rsidRPr="00737014" w:rsidRDefault="00F452F3" w:rsidP="00F452F3">
      <w:pPr>
        <w:spacing w:line="360" w:lineRule="auto"/>
        <w:jc w:val="center"/>
        <w:rPr>
          <w:rFonts w:asciiTheme="majorBidi" w:hAnsiTheme="majorBidi" w:cstheme="majorBidi"/>
          <w:b/>
          <w:bCs/>
          <w:sz w:val="28"/>
          <w:szCs w:val="28"/>
          <w:lang w:bidi="ar-SY"/>
        </w:rPr>
      </w:pPr>
      <w:r w:rsidRPr="00737014">
        <w:rPr>
          <w:rFonts w:asciiTheme="majorBidi" w:hAnsiTheme="majorBidi" w:cstheme="majorBidi"/>
          <w:sz w:val="28"/>
          <w:szCs w:val="28"/>
        </w:rPr>
        <w:t>in partial fulfillment of the requirement for the</w:t>
      </w:r>
      <w:r w:rsidRPr="00737014">
        <w:rPr>
          <w:rFonts w:asciiTheme="majorBidi" w:hAnsiTheme="majorBidi" w:cstheme="majorBidi"/>
          <w:b/>
          <w:bCs/>
          <w:sz w:val="28"/>
          <w:szCs w:val="28"/>
          <w:lang w:bidi="ar-SY"/>
        </w:rPr>
        <w:t xml:space="preserve"> </w:t>
      </w:r>
      <w:r w:rsidRPr="00737014">
        <w:rPr>
          <w:rFonts w:asciiTheme="majorBidi" w:hAnsiTheme="majorBidi" w:cstheme="majorBidi"/>
          <w:sz w:val="28"/>
          <w:szCs w:val="28"/>
        </w:rPr>
        <w:t>Degree of Bachelor in</w:t>
      </w:r>
    </w:p>
    <w:p w14:paraId="099D72FC" w14:textId="41B1D428" w:rsidR="00F452F3" w:rsidRDefault="00F452F3" w:rsidP="00F452F3">
      <w:pPr>
        <w:spacing w:line="360" w:lineRule="auto"/>
        <w:jc w:val="center"/>
        <w:rPr>
          <w:rFonts w:asciiTheme="majorBidi" w:hAnsiTheme="majorBidi" w:cstheme="majorBidi"/>
          <w:b/>
          <w:bCs/>
          <w:sz w:val="32"/>
          <w:szCs w:val="32"/>
          <w:lang w:bidi="ar-SY"/>
        </w:rPr>
      </w:pPr>
      <w:r>
        <w:rPr>
          <w:rFonts w:asciiTheme="majorBidi" w:hAnsiTheme="majorBidi" w:cstheme="majorBidi"/>
          <w:b/>
          <w:bCs/>
          <w:sz w:val="32"/>
          <w:szCs w:val="32"/>
          <w:lang w:bidi="ar-SY"/>
        </w:rPr>
        <w:t>Informatics</w:t>
      </w:r>
      <w:r w:rsidRPr="00676A80">
        <w:rPr>
          <w:rFonts w:asciiTheme="majorBidi" w:hAnsiTheme="majorBidi" w:cstheme="majorBidi"/>
          <w:b/>
          <w:bCs/>
          <w:sz w:val="32"/>
          <w:szCs w:val="32"/>
          <w:lang w:bidi="ar-SY"/>
        </w:rPr>
        <w:t xml:space="preserve"> Engineering</w:t>
      </w:r>
    </w:p>
    <w:p w14:paraId="1B08EAF4" w14:textId="10BF1617" w:rsidR="00737014" w:rsidRPr="00DD6AEC" w:rsidRDefault="00DD6AEC" w:rsidP="00DD6AEC">
      <w:pPr>
        <w:pStyle w:val="Default"/>
        <w:spacing w:line="360" w:lineRule="auto"/>
        <w:jc w:val="center"/>
        <w:rPr>
          <w:rFonts w:asciiTheme="majorBidi" w:hAnsiTheme="majorBidi" w:cstheme="majorBidi"/>
          <w:color w:val="auto"/>
          <w:sz w:val="28"/>
          <w:szCs w:val="28"/>
          <w:lang w:bidi="ar-SY"/>
        </w:rPr>
      </w:pPr>
      <w:r w:rsidRPr="00DD6AEC">
        <w:rPr>
          <w:rFonts w:asciiTheme="majorBidi" w:hAnsiTheme="majorBidi" w:cstheme="majorBidi"/>
          <w:color w:val="auto"/>
          <w:sz w:val="28"/>
          <w:szCs w:val="28"/>
          <w:lang w:bidi="ar-SY"/>
        </w:rPr>
        <w:t>Submitted by</w:t>
      </w:r>
    </w:p>
    <w:p w14:paraId="0DBF2C3A" w14:textId="485CC33D" w:rsidR="00DD6AEC" w:rsidRDefault="000F6843" w:rsidP="006B4C10">
      <w:pPr>
        <w:pStyle w:val="Default"/>
        <w:spacing w:line="360" w:lineRule="auto"/>
        <w:ind w:left="720"/>
        <w:rPr>
          <w:rFonts w:asciiTheme="majorBidi" w:hAnsiTheme="majorBidi" w:cstheme="majorBidi"/>
          <w:b/>
          <w:bCs/>
          <w:color w:val="auto"/>
          <w:sz w:val="28"/>
          <w:szCs w:val="28"/>
          <w:lang w:bidi="ar-SY"/>
        </w:rPr>
      </w:pPr>
      <w:r>
        <w:rPr>
          <w:rFonts w:asciiTheme="majorBidi" w:hAnsiTheme="majorBidi" w:cstheme="majorBidi"/>
          <w:b/>
          <w:bCs/>
          <w:color w:val="auto"/>
          <w:sz w:val="28"/>
          <w:szCs w:val="28"/>
          <w:lang w:bidi="ar-SY"/>
        </w:rPr>
        <w:t xml:space="preserve">Mohamed </w:t>
      </w:r>
      <w:r w:rsidR="00BB3EAD">
        <w:rPr>
          <w:rFonts w:asciiTheme="majorBidi" w:hAnsiTheme="majorBidi" w:cstheme="majorBidi"/>
          <w:b/>
          <w:bCs/>
          <w:color w:val="auto"/>
          <w:sz w:val="28"/>
          <w:szCs w:val="28"/>
          <w:lang w:bidi="ar-SY"/>
        </w:rPr>
        <w:t>M</w:t>
      </w:r>
      <w:r>
        <w:rPr>
          <w:rFonts w:asciiTheme="majorBidi" w:hAnsiTheme="majorBidi" w:cstheme="majorBidi"/>
          <w:b/>
          <w:bCs/>
          <w:color w:val="auto"/>
          <w:sz w:val="28"/>
          <w:szCs w:val="28"/>
          <w:lang w:bidi="ar-SY"/>
        </w:rPr>
        <w:t>jd alhaf</w:t>
      </w:r>
      <w:r w:rsidR="00BB3EAD">
        <w:rPr>
          <w:rFonts w:asciiTheme="majorBidi" w:hAnsiTheme="majorBidi" w:cstheme="majorBidi"/>
          <w:b/>
          <w:bCs/>
          <w:color w:val="auto"/>
          <w:sz w:val="28"/>
          <w:szCs w:val="28"/>
          <w:lang w:bidi="ar-SY"/>
        </w:rPr>
        <w:t>i</w:t>
      </w:r>
      <w:r w:rsidR="00C4255D">
        <w:rPr>
          <w:rFonts w:asciiTheme="majorBidi" w:hAnsiTheme="majorBidi" w:cstheme="majorBidi"/>
          <w:b/>
          <w:bCs/>
          <w:color w:val="auto"/>
          <w:sz w:val="28"/>
          <w:szCs w:val="28"/>
          <w:lang w:bidi="ar-SY"/>
        </w:rPr>
        <w:tab/>
      </w:r>
      <w:r w:rsidR="00C4255D">
        <w:rPr>
          <w:rFonts w:asciiTheme="majorBidi" w:hAnsiTheme="majorBidi" w:cstheme="majorBidi"/>
          <w:b/>
          <w:bCs/>
          <w:color w:val="auto"/>
          <w:sz w:val="28"/>
          <w:szCs w:val="28"/>
          <w:lang w:bidi="ar-SY"/>
        </w:rPr>
        <w:tab/>
      </w:r>
      <w:r w:rsidR="00BB3EAD" w:rsidRPr="00BB3EAD">
        <w:rPr>
          <w:rFonts w:asciiTheme="majorBidi" w:hAnsiTheme="majorBidi" w:cstheme="majorBidi"/>
          <w:b/>
          <w:bCs/>
          <w:color w:val="auto"/>
          <w:sz w:val="28"/>
          <w:szCs w:val="28"/>
          <w:lang w:bidi="ar-SY"/>
        </w:rPr>
        <w:t>Mohammad Hammade</w:t>
      </w:r>
      <w:r w:rsidR="00DD6AEC">
        <w:rPr>
          <w:rFonts w:asciiTheme="majorBidi" w:hAnsiTheme="majorBidi" w:cstheme="majorBidi"/>
          <w:b/>
          <w:bCs/>
          <w:color w:val="auto"/>
          <w:sz w:val="28"/>
          <w:szCs w:val="28"/>
          <w:lang w:bidi="ar-SY"/>
        </w:rPr>
        <w:br/>
      </w:r>
      <w:r>
        <w:rPr>
          <w:rFonts w:asciiTheme="majorBidi" w:hAnsiTheme="majorBidi" w:cstheme="majorBidi"/>
          <w:b/>
          <w:bCs/>
          <w:color w:val="auto"/>
          <w:sz w:val="28"/>
          <w:szCs w:val="28"/>
          <w:lang w:bidi="ar-SY"/>
        </w:rPr>
        <w:t>Abd A</w:t>
      </w:r>
      <w:r w:rsidR="008D7804">
        <w:rPr>
          <w:rFonts w:asciiTheme="majorBidi" w:hAnsiTheme="majorBidi" w:cstheme="majorBidi"/>
          <w:b/>
          <w:bCs/>
          <w:color w:val="auto"/>
          <w:sz w:val="28"/>
          <w:szCs w:val="28"/>
          <w:lang w:bidi="ar-SY"/>
        </w:rPr>
        <w:t>lr</w:t>
      </w:r>
      <w:r>
        <w:rPr>
          <w:rFonts w:asciiTheme="majorBidi" w:hAnsiTheme="majorBidi" w:cstheme="majorBidi"/>
          <w:b/>
          <w:bCs/>
          <w:color w:val="auto"/>
          <w:sz w:val="28"/>
          <w:szCs w:val="28"/>
          <w:lang w:bidi="ar-SY"/>
        </w:rPr>
        <w:t>ahman Damman</w:t>
      </w:r>
      <w:r w:rsidR="00DD6AEC">
        <w:rPr>
          <w:rFonts w:asciiTheme="majorBidi" w:hAnsiTheme="majorBidi" w:cstheme="majorBidi"/>
          <w:b/>
          <w:bCs/>
          <w:color w:val="auto"/>
          <w:sz w:val="28"/>
          <w:szCs w:val="28"/>
          <w:lang w:bidi="ar-SY"/>
        </w:rPr>
        <w:tab/>
      </w:r>
      <w:r w:rsidR="00DD6AEC">
        <w:rPr>
          <w:rFonts w:asciiTheme="majorBidi" w:hAnsiTheme="majorBidi" w:cstheme="majorBidi"/>
          <w:b/>
          <w:bCs/>
          <w:color w:val="auto"/>
          <w:sz w:val="28"/>
          <w:szCs w:val="28"/>
          <w:lang w:bidi="ar-SY"/>
        </w:rPr>
        <w:tab/>
      </w:r>
      <w:r w:rsidR="00DD6AEC">
        <w:rPr>
          <w:rFonts w:asciiTheme="majorBidi" w:hAnsiTheme="majorBidi" w:cstheme="majorBidi"/>
          <w:b/>
          <w:bCs/>
          <w:color w:val="auto"/>
          <w:sz w:val="28"/>
          <w:szCs w:val="28"/>
          <w:lang w:bidi="ar-SY"/>
        </w:rPr>
        <w:tab/>
      </w:r>
      <w:r w:rsidR="00DD6AEC">
        <w:rPr>
          <w:rFonts w:asciiTheme="majorBidi" w:hAnsiTheme="majorBidi" w:cstheme="majorBidi"/>
          <w:b/>
          <w:bCs/>
          <w:color w:val="auto"/>
          <w:sz w:val="28"/>
          <w:szCs w:val="28"/>
          <w:lang w:bidi="ar-SY"/>
        </w:rPr>
        <w:tab/>
      </w:r>
      <w:r w:rsidR="00DD6AEC">
        <w:rPr>
          <w:rFonts w:asciiTheme="majorBidi" w:hAnsiTheme="majorBidi" w:cstheme="majorBidi"/>
          <w:b/>
          <w:bCs/>
          <w:color w:val="auto"/>
          <w:sz w:val="28"/>
          <w:szCs w:val="28"/>
          <w:lang w:bidi="ar-SY"/>
        </w:rPr>
        <w:tab/>
      </w:r>
    </w:p>
    <w:p w14:paraId="78FACDC2" w14:textId="0F859AFF" w:rsidR="00DD6AEC" w:rsidRPr="00DD6AEC" w:rsidRDefault="00DD6AEC" w:rsidP="00DD6AEC">
      <w:pPr>
        <w:pStyle w:val="Default"/>
        <w:spacing w:line="360" w:lineRule="auto"/>
        <w:jc w:val="center"/>
        <w:rPr>
          <w:rFonts w:asciiTheme="majorBidi" w:hAnsiTheme="majorBidi" w:cstheme="majorBidi"/>
          <w:color w:val="auto"/>
          <w:sz w:val="28"/>
          <w:szCs w:val="28"/>
          <w:lang w:bidi="ar-SY"/>
        </w:rPr>
      </w:pPr>
      <w:r w:rsidRPr="00DD6AEC">
        <w:rPr>
          <w:rFonts w:asciiTheme="majorBidi" w:hAnsiTheme="majorBidi" w:cstheme="majorBidi"/>
          <w:color w:val="auto"/>
          <w:sz w:val="28"/>
          <w:szCs w:val="28"/>
          <w:lang w:bidi="ar-SY"/>
        </w:rPr>
        <w:t>Under the Supervision of</w:t>
      </w:r>
    </w:p>
    <w:p w14:paraId="1E10B2D9" w14:textId="4E23C59B" w:rsidR="00DD6AEC" w:rsidRDefault="00DD6AEC" w:rsidP="00C4255D">
      <w:pPr>
        <w:pStyle w:val="Default"/>
        <w:spacing w:line="360" w:lineRule="auto"/>
        <w:jc w:val="center"/>
        <w:rPr>
          <w:rFonts w:asciiTheme="majorBidi" w:hAnsiTheme="majorBidi" w:cstheme="majorBidi"/>
          <w:b/>
          <w:bCs/>
          <w:color w:val="auto"/>
          <w:sz w:val="28"/>
          <w:szCs w:val="28"/>
          <w:lang w:bidi="ar-SY"/>
        </w:rPr>
      </w:pPr>
      <w:r>
        <w:rPr>
          <w:rFonts w:asciiTheme="majorBidi" w:hAnsiTheme="majorBidi" w:cstheme="majorBidi"/>
          <w:b/>
          <w:bCs/>
          <w:color w:val="auto"/>
          <w:sz w:val="28"/>
          <w:szCs w:val="28"/>
          <w:lang w:bidi="ar-SY"/>
        </w:rPr>
        <w:t xml:space="preserve">Eng. </w:t>
      </w:r>
      <w:r w:rsidR="00BB3EAD" w:rsidRPr="00BB3EAD">
        <w:rPr>
          <w:rFonts w:asciiTheme="majorBidi" w:hAnsiTheme="majorBidi" w:cstheme="majorBidi"/>
          <w:b/>
          <w:bCs/>
          <w:color w:val="auto"/>
          <w:sz w:val="28"/>
          <w:szCs w:val="28"/>
          <w:lang w:bidi="ar-SY"/>
        </w:rPr>
        <w:t>Khloud Al Jallad</w:t>
      </w:r>
      <w:r>
        <w:rPr>
          <w:rFonts w:asciiTheme="majorBidi" w:hAnsiTheme="majorBidi" w:cstheme="majorBidi"/>
          <w:b/>
          <w:bCs/>
          <w:color w:val="auto"/>
          <w:sz w:val="28"/>
          <w:szCs w:val="28"/>
          <w:lang w:bidi="ar-SY"/>
        </w:rPr>
        <w:br/>
      </w:r>
      <w:r>
        <w:rPr>
          <w:rFonts w:asciiTheme="majorBidi" w:hAnsiTheme="majorBidi" w:cstheme="majorBidi"/>
          <w:b/>
          <w:bCs/>
          <w:color w:val="auto"/>
          <w:sz w:val="28"/>
          <w:szCs w:val="28"/>
          <w:lang w:bidi="ar-SY"/>
        </w:rPr>
        <w:br/>
      </w:r>
      <w:r w:rsidR="000F6843">
        <w:rPr>
          <w:rFonts w:asciiTheme="majorBidi" w:hAnsiTheme="majorBidi" w:cstheme="majorBidi"/>
          <w:b/>
          <w:bCs/>
          <w:color w:val="auto"/>
          <w:sz w:val="28"/>
          <w:szCs w:val="28"/>
          <w:lang w:bidi="ar-SY"/>
        </w:rPr>
        <w:t>February</w:t>
      </w:r>
      <w:r w:rsidR="00C4255D">
        <w:rPr>
          <w:rFonts w:asciiTheme="majorBidi" w:hAnsiTheme="majorBidi" w:cstheme="majorBidi"/>
          <w:b/>
          <w:bCs/>
          <w:color w:val="auto"/>
          <w:sz w:val="28"/>
          <w:szCs w:val="28"/>
          <w:lang w:bidi="ar-SY"/>
        </w:rPr>
        <w:t xml:space="preserve"> </w:t>
      </w:r>
      <w:r w:rsidR="000F6843">
        <w:rPr>
          <w:rFonts w:asciiTheme="majorBidi" w:hAnsiTheme="majorBidi" w:cstheme="majorBidi"/>
          <w:b/>
          <w:bCs/>
          <w:color w:val="auto"/>
          <w:sz w:val="28"/>
          <w:szCs w:val="28"/>
          <w:lang w:bidi="ar-SY"/>
        </w:rPr>
        <w:t>2022</w:t>
      </w:r>
    </w:p>
    <w:p w14:paraId="41EFDA60" w14:textId="1E7F2A47" w:rsidR="006048C0" w:rsidRDefault="006048C0" w:rsidP="00DD6AEC">
      <w:pPr>
        <w:pStyle w:val="Default"/>
        <w:spacing w:line="360" w:lineRule="auto"/>
        <w:rPr>
          <w:rFonts w:asciiTheme="majorBidi" w:hAnsiTheme="majorBidi" w:cstheme="majorBidi"/>
          <w:b/>
          <w:bCs/>
          <w:color w:val="auto"/>
          <w:sz w:val="28"/>
          <w:szCs w:val="28"/>
          <w:lang w:bidi="ar-SY"/>
        </w:rPr>
        <w:sectPr w:rsidR="006048C0" w:rsidSect="00DD6AEC">
          <w:headerReference w:type="even" r:id="rId9"/>
          <w:headerReference w:type="default" r:id="rId10"/>
          <w:footerReference w:type="default" r:id="rId11"/>
          <w:headerReference w:type="first" r:id="rId12"/>
          <w:pgSz w:w="11906" w:h="16838" w:code="9"/>
          <w:pgMar w:top="1440" w:right="1800" w:bottom="990" w:left="1800" w:header="708" w:footer="708" w:gutter="0"/>
          <w:cols w:space="708"/>
          <w:docGrid w:linePitch="360"/>
        </w:sectPr>
      </w:pPr>
    </w:p>
    <w:p w14:paraId="4171754B" w14:textId="1B64246C" w:rsidR="00A50187" w:rsidRPr="00F452F3" w:rsidRDefault="00A50187" w:rsidP="00F452F3">
      <w:pPr>
        <w:rPr>
          <w:rFonts w:asciiTheme="majorBidi" w:hAnsiTheme="majorBidi" w:cstheme="majorBidi"/>
          <w:b/>
          <w:bCs/>
          <w:sz w:val="28"/>
          <w:szCs w:val="28"/>
          <w:lang w:bidi="ar-SY"/>
        </w:rPr>
      </w:pPr>
      <w:r>
        <w:rPr>
          <w:rFonts w:asciiTheme="majorBidi" w:hAnsiTheme="majorBidi" w:cstheme="majorBidi"/>
          <w:b/>
          <w:bCs/>
          <w:sz w:val="28"/>
          <w:szCs w:val="28"/>
          <w:lang w:bidi="ar-SY"/>
        </w:rPr>
        <w:lastRenderedPageBreak/>
        <w:br w:type="page"/>
      </w:r>
    </w:p>
    <w:p w14:paraId="2747DE7E" w14:textId="3DA7828B" w:rsidR="000961E0" w:rsidRDefault="000961E0" w:rsidP="000961E0">
      <w:pPr>
        <w:rPr>
          <w:rFonts w:asciiTheme="majorBidi" w:eastAsia="Calibri" w:hAnsiTheme="majorBidi" w:cstheme="majorBidi"/>
          <w:b/>
          <w:bCs/>
          <w:noProof/>
          <w:color w:val="000000" w:themeColor="text1"/>
          <w:sz w:val="40"/>
          <w:szCs w:val="40"/>
          <w:rtl/>
        </w:rPr>
      </w:pPr>
    </w:p>
    <w:p w14:paraId="5E47DC1F" w14:textId="05D471FF" w:rsidR="0004338B" w:rsidRDefault="0004338B" w:rsidP="000961E0">
      <w:pPr>
        <w:rPr>
          <w:rFonts w:asciiTheme="majorBidi" w:eastAsia="Calibri" w:hAnsiTheme="majorBidi" w:cstheme="majorBidi"/>
          <w:b/>
          <w:bCs/>
          <w:noProof/>
          <w:color w:val="000000" w:themeColor="text1"/>
          <w:sz w:val="40"/>
          <w:szCs w:val="40"/>
          <w:rtl/>
        </w:rPr>
      </w:pPr>
    </w:p>
    <w:p w14:paraId="42260A38" w14:textId="4862E43B" w:rsidR="0004338B" w:rsidRDefault="0004338B" w:rsidP="000961E0">
      <w:pPr>
        <w:rPr>
          <w:rFonts w:asciiTheme="majorBidi" w:eastAsia="Calibri" w:hAnsiTheme="majorBidi" w:cstheme="majorBidi"/>
          <w:b/>
          <w:bCs/>
          <w:noProof/>
          <w:color w:val="000000" w:themeColor="text1"/>
          <w:sz w:val="40"/>
          <w:szCs w:val="40"/>
          <w:rtl/>
        </w:rPr>
      </w:pPr>
    </w:p>
    <w:p w14:paraId="14DA75C4" w14:textId="1BE49AE0" w:rsidR="0004338B" w:rsidRDefault="0004338B" w:rsidP="000961E0">
      <w:pPr>
        <w:rPr>
          <w:rFonts w:asciiTheme="majorBidi" w:eastAsia="Calibri" w:hAnsiTheme="majorBidi" w:cstheme="majorBidi"/>
          <w:b/>
          <w:bCs/>
          <w:noProof/>
          <w:color w:val="000000" w:themeColor="text1"/>
          <w:sz w:val="40"/>
          <w:szCs w:val="40"/>
          <w:rtl/>
        </w:rPr>
      </w:pPr>
    </w:p>
    <w:p w14:paraId="2C163F78" w14:textId="6C8DABFE" w:rsidR="0004338B" w:rsidRDefault="0004338B" w:rsidP="000961E0">
      <w:pPr>
        <w:rPr>
          <w:rFonts w:asciiTheme="majorBidi" w:eastAsia="Calibri" w:hAnsiTheme="majorBidi" w:cstheme="majorBidi"/>
          <w:b/>
          <w:bCs/>
          <w:noProof/>
          <w:color w:val="000000" w:themeColor="text1"/>
          <w:sz w:val="40"/>
          <w:szCs w:val="40"/>
          <w:rtl/>
        </w:rPr>
      </w:pPr>
    </w:p>
    <w:p w14:paraId="120C2178" w14:textId="766CA52C" w:rsidR="0004338B" w:rsidRDefault="0004338B" w:rsidP="00C47932">
      <w:pPr>
        <w:jc w:val="center"/>
        <w:rPr>
          <w:rFonts w:asciiTheme="majorBidi" w:eastAsia="Calibri" w:hAnsiTheme="majorBidi" w:cstheme="majorBidi"/>
          <w:b/>
          <w:bCs/>
          <w:noProof/>
          <w:color w:val="000000" w:themeColor="text1"/>
          <w:sz w:val="40"/>
          <w:szCs w:val="40"/>
          <w:rtl/>
        </w:rPr>
      </w:pPr>
    </w:p>
    <w:p w14:paraId="41098C1C" w14:textId="2650E338" w:rsidR="0004338B" w:rsidRDefault="0004338B" w:rsidP="000961E0">
      <w:pPr>
        <w:rPr>
          <w:rFonts w:asciiTheme="majorBidi" w:eastAsia="Calibri" w:hAnsiTheme="majorBidi" w:cstheme="majorBidi"/>
          <w:b/>
          <w:bCs/>
          <w:noProof/>
          <w:color w:val="000000" w:themeColor="text1"/>
          <w:sz w:val="40"/>
          <w:szCs w:val="40"/>
          <w:rtl/>
        </w:rPr>
      </w:pPr>
    </w:p>
    <w:p w14:paraId="0829950B" w14:textId="3E47753A" w:rsidR="0004338B" w:rsidRDefault="0004338B" w:rsidP="000961E0">
      <w:pPr>
        <w:rPr>
          <w:rFonts w:asciiTheme="majorBidi" w:eastAsia="Calibri" w:hAnsiTheme="majorBidi" w:cstheme="majorBidi"/>
          <w:b/>
          <w:bCs/>
          <w:noProof/>
          <w:color w:val="000000" w:themeColor="text1"/>
          <w:sz w:val="40"/>
          <w:szCs w:val="40"/>
          <w:rtl/>
        </w:rPr>
      </w:pPr>
    </w:p>
    <w:p w14:paraId="56690EAE" w14:textId="17651689" w:rsidR="0004338B" w:rsidRDefault="0004338B" w:rsidP="000961E0">
      <w:pPr>
        <w:rPr>
          <w:rFonts w:asciiTheme="majorBidi" w:eastAsia="Calibri" w:hAnsiTheme="majorBidi" w:cstheme="majorBidi"/>
          <w:b/>
          <w:bCs/>
          <w:noProof/>
          <w:color w:val="000000" w:themeColor="text1"/>
          <w:sz w:val="40"/>
          <w:szCs w:val="40"/>
          <w:rtl/>
        </w:rPr>
      </w:pPr>
    </w:p>
    <w:p w14:paraId="1C1E39C6" w14:textId="4E9B16A7" w:rsidR="0004338B" w:rsidRDefault="0004338B" w:rsidP="000961E0">
      <w:pPr>
        <w:rPr>
          <w:rFonts w:asciiTheme="majorBidi" w:eastAsia="Calibri" w:hAnsiTheme="majorBidi" w:cstheme="majorBidi"/>
          <w:b/>
          <w:bCs/>
          <w:noProof/>
          <w:color w:val="000000" w:themeColor="text1"/>
          <w:sz w:val="40"/>
          <w:szCs w:val="40"/>
          <w:rtl/>
        </w:rPr>
      </w:pPr>
    </w:p>
    <w:p w14:paraId="2EC0E793" w14:textId="3980C340" w:rsidR="0004338B" w:rsidRDefault="0004338B" w:rsidP="000961E0">
      <w:pPr>
        <w:rPr>
          <w:rFonts w:asciiTheme="majorBidi" w:eastAsia="Calibri" w:hAnsiTheme="majorBidi" w:cstheme="majorBidi"/>
          <w:b/>
          <w:bCs/>
          <w:noProof/>
          <w:color w:val="000000" w:themeColor="text1"/>
          <w:sz w:val="40"/>
          <w:szCs w:val="40"/>
          <w:rtl/>
        </w:rPr>
      </w:pPr>
    </w:p>
    <w:p w14:paraId="1BCF47B8" w14:textId="79FF0CAC" w:rsidR="0004338B" w:rsidRDefault="0004338B" w:rsidP="000961E0">
      <w:pPr>
        <w:rPr>
          <w:rFonts w:asciiTheme="majorBidi" w:eastAsia="Calibri" w:hAnsiTheme="majorBidi" w:cstheme="majorBidi"/>
          <w:b/>
          <w:bCs/>
          <w:noProof/>
          <w:color w:val="000000" w:themeColor="text1"/>
          <w:sz w:val="40"/>
          <w:szCs w:val="40"/>
          <w:rtl/>
        </w:rPr>
      </w:pPr>
    </w:p>
    <w:p w14:paraId="4896107B" w14:textId="40030B09" w:rsidR="0004338B" w:rsidRDefault="0004338B" w:rsidP="000961E0">
      <w:pPr>
        <w:rPr>
          <w:rFonts w:asciiTheme="majorBidi" w:eastAsia="Calibri" w:hAnsiTheme="majorBidi" w:cstheme="majorBidi"/>
          <w:b/>
          <w:bCs/>
          <w:noProof/>
          <w:color w:val="000000" w:themeColor="text1"/>
          <w:sz w:val="40"/>
          <w:szCs w:val="40"/>
          <w:rtl/>
        </w:rPr>
      </w:pPr>
    </w:p>
    <w:p w14:paraId="2F6905E7" w14:textId="6BF2AD16" w:rsidR="0004338B" w:rsidRDefault="0004338B" w:rsidP="000961E0">
      <w:pPr>
        <w:rPr>
          <w:rFonts w:asciiTheme="majorBidi" w:eastAsia="Calibri" w:hAnsiTheme="majorBidi" w:cstheme="majorBidi"/>
          <w:b/>
          <w:bCs/>
          <w:noProof/>
          <w:color w:val="000000" w:themeColor="text1"/>
          <w:sz w:val="40"/>
          <w:szCs w:val="40"/>
          <w:rtl/>
        </w:rPr>
      </w:pPr>
    </w:p>
    <w:p w14:paraId="70536FB1" w14:textId="77777777" w:rsidR="0004338B" w:rsidRDefault="0004338B" w:rsidP="000961E0">
      <w:pPr>
        <w:rPr>
          <w:rFonts w:asciiTheme="majorBidi" w:eastAsia="Calibri" w:hAnsiTheme="majorBidi" w:cstheme="majorBidi"/>
          <w:b/>
          <w:bCs/>
          <w:noProof/>
          <w:color w:val="000000" w:themeColor="text1"/>
          <w:sz w:val="40"/>
          <w:szCs w:val="40"/>
        </w:rPr>
      </w:pPr>
    </w:p>
    <w:p w14:paraId="02B7E051" w14:textId="77777777" w:rsidR="000961E0" w:rsidRDefault="000961E0" w:rsidP="000961E0">
      <w:pPr>
        <w:rPr>
          <w:rFonts w:asciiTheme="majorBidi" w:eastAsia="Calibri" w:hAnsiTheme="majorBidi" w:cstheme="majorBidi"/>
          <w:b/>
          <w:bCs/>
          <w:noProof/>
          <w:color w:val="000000" w:themeColor="text1"/>
          <w:sz w:val="40"/>
          <w:szCs w:val="40"/>
        </w:rPr>
      </w:pPr>
    </w:p>
    <w:p w14:paraId="014F7695" w14:textId="1255587C" w:rsidR="000961E0" w:rsidRPr="000961E0" w:rsidRDefault="000961E0" w:rsidP="000961E0">
      <w:pPr>
        <w:rPr>
          <w:rFonts w:asciiTheme="majorBidi" w:hAnsiTheme="majorBidi" w:cstheme="majorBidi"/>
          <w:b/>
          <w:bCs/>
          <w:sz w:val="28"/>
          <w:szCs w:val="28"/>
        </w:rPr>
      </w:pPr>
      <w:r w:rsidRPr="000961E0">
        <w:rPr>
          <w:rFonts w:asciiTheme="majorBidi" w:eastAsia="Calibri" w:hAnsiTheme="majorBidi" w:cstheme="majorBidi"/>
          <w:b/>
          <w:bCs/>
          <w:noProof/>
          <w:color w:val="000000" w:themeColor="text1"/>
          <w:sz w:val="40"/>
          <w:szCs w:val="40"/>
          <w:rtl/>
        </w:rPr>
        <w:t>©</w:t>
      </w:r>
      <w:r w:rsidRPr="000961E0">
        <w:rPr>
          <w:rFonts w:asciiTheme="majorBidi" w:eastAsia="Calibri" w:hAnsiTheme="majorBidi" w:cstheme="majorBidi"/>
          <w:b/>
          <w:bCs/>
          <w:noProof/>
          <w:color w:val="000000" w:themeColor="text1"/>
          <w:sz w:val="40"/>
          <w:szCs w:val="40"/>
        </w:rPr>
        <w:t xml:space="preserve"> AIU </w:t>
      </w:r>
      <w:r w:rsidRPr="000961E0">
        <w:rPr>
          <w:rFonts w:asciiTheme="majorBidi" w:hAnsiTheme="majorBidi" w:cstheme="majorBidi"/>
          <w:b/>
          <w:bCs/>
          <w:sz w:val="28"/>
          <w:szCs w:val="28"/>
        </w:rPr>
        <w:t>Arab International University</w:t>
      </w:r>
    </w:p>
    <w:p w14:paraId="6084DE56" w14:textId="77777777" w:rsidR="000961E0" w:rsidRPr="000961E0" w:rsidRDefault="000961E0" w:rsidP="000961E0">
      <w:pPr>
        <w:rPr>
          <w:rFonts w:asciiTheme="majorBidi" w:hAnsiTheme="majorBidi" w:cstheme="majorBidi"/>
          <w:b/>
          <w:bCs/>
          <w:sz w:val="28"/>
          <w:szCs w:val="28"/>
        </w:rPr>
      </w:pPr>
      <w:r w:rsidRPr="000961E0">
        <w:rPr>
          <w:rFonts w:asciiTheme="majorBidi" w:hAnsiTheme="majorBidi" w:cstheme="majorBidi"/>
          <w:b/>
          <w:bCs/>
          <w:sz w:val="28"/>
          <w:szCs w:val="28"/>
        </w:rPr>
        <w:t>All Rights Reserved</w:t>
      </w:r>
    </w:p>
    <w:p w14:paraId="48A72EA4" w14:textId="50A0E81A" w:rsidR="000961E0" w:rsidRPr="000961E0" w:rsidRDefault="000F6843" w:rsidP="00884F7E">
      <w:pPr>
        <w:rPr>
          <w:rFonts w:asciiTheme="majorBidi" w:hAnsiTheme="majorBidi" w:cstheme="majorBidi"/>
          <w:b/>
          <w:bCs/>
          <w:sz w:val="28"/>
          <w:szCs w:val="28"/>
        </w:rPr>
      </w:pPr>
      <w:r>
        <w:rPr>
          <w:rFonts w:asciiTheme="majorBidi" w:hAnsiTheme="majorBidi" w:cstheme="majorBidi"/>
          <w:b/>
          <w:bCs/>
          <w:sz w:val="28"/>
          <w:szCs w:val="28"/>
        </w:rPr>
        <w:t>February</w:t>
      </w:r>
      <w:r w:rsidR="000961E0">
        <w:rPr>
          <w:rFonts w:asciiTheme="majorBidi" w:hAnsiTheme="majorBidi" w:cstheme="majorBidi"/>
          <w:b/>
          <w:bCs/>
          <w:sz w:val="28"/>
          <w:szCs w:val="28"/>
        </w:rPr>
        <w:t xml:space="preserve"> </w:t>
      </w:r>
      <w:r>
        <w:rPr>
          <w:rFonts w:asciiTheme="majorBidi" w:hAnsiTheme="majorBidi" w:cstheme="majorBidi"/>
          <w:b/>
          <w:bCs/>
          <w:sz w:val="28"/>
          <w:szCs w:val="28"/>
        </w:rPr>
        <w:t>2022</w:t>
      </w:r>
    </w:p>
    <w:p w14:paraId="0E237516" w14:textId="77777777" w:rsidR="000961E0" w:rsidRDefault="000961E0">
      <w:pPr>
        <w:rPr>
          <w:rFonts w:asciiTheme="majorBidi" w:hAnsiTheme="majorBidi" w:cstheme="majorBidi"/>
          <w:sz w:val="32"/>
          <w:szCs w:val="32"/>
          <w:lang w:bidi="ar-SY"/>
        </w:rPr>
      </w:pPr>
      <w:r>
        <w:rPr>
          <w:rFonts w:asciiTheme="majorBidi" w:hAnsiTheme="majorBidi" w:cstheme="majorBidi"/>
          <w:sz w:val="32"/>
          <w:szCs w:val="32"/>
          <w:lang w:bidi="ar-SY"/>
        </w:rPr>
        <w:br w:type="page"/>
      </w:r>
    </w:p>
    <w:p w14:paraId="27365C65" w14:textId="77777777" w:rsidR="000961E0" w:rsidRDefault="000961E0">
      <w:pPr>
        <w:rPr>
          <w:rFonts w:asciiTheme="majorBidi" w:hAnsiTheme="majorBidi" w:cstheme="majorBidi"/>
          <w:sz w:val="32"/>
          <w:szCs w:val="32"/>
          <w:lang w:bidi="ar-SY"/>
        </w:rPr>
      </w:pPr>
      <w:r>
        <w:rPr>
          <w:rFonts w:asciiTheme="majorBidi" w:hAnsiTheme="majorBidi" w:cstheme="majorBidi"/>
          <w:sz w:val="32"/>
          <w:szCs w:val="32"/>
          <w:lang w:bidi="ar-SY"/>
        </w:rPr>
        <w:lastRenderedPageBreak/>
        <w:br w:type="page"/>
      </w:r>
    </w:p>
    <w:p w14:paraId="50A106C9" w14:textId="632540DD" w:rsidR="00325FA8" w:rsidRPr="00F6395F" w:rsidRDefault="00325FA8" w:rsidP="005C1B44">
      <w:pPr>
        <w:spacing w:line="360" w:lineRule="auto"/>
        <w:jc w:val="center"/>
        <w:rPr>
          <w:rFonts w:asciiTheme="majorBidi" w:hAnsiTheme="majorBidi" w:cstheme="majorBidi"/>
          <w:sz w:val="32"/>
          <w:szCs w:val="32"/>
          <w:lang w:bidi="ar-SY"/>
        </w:rPr>
      </w:pPr>
      <w:r w:rsidRPr="00F6395F">
        <w:rPr>
          <w:rFonts w:asciiTheme="majorBidi" w:hAnsiTheme="majorBidi" w:cstheme="majorBidi"/>
          <w:sz w:val="32"/>
          <w:szCs w:val="32"/>
          <w:lang w:bidi="ar-SY"/>
        </w:rPr>
        <w:lastRenderedPageBreak/>
        <w:t>Faculty of Informatics &amp; Communication Engineering</w:t>
      </w:r>
    </w:p>
    <w:p w14:paraId="753AB0BC" w14:textId="52D7E734" w:rsidR="00F6395F" w:rsidRDefault="00F6395F" w:rsidP="005C1B44">
      <w:pPr>
        <w:spacing w:line="360" w:lineRule="auto"/>
        <w:ind w:left="-5" w:firstLine="5"/>
        <w:jc w:val="center"/>
        <w:rPr>
          <w:sz w:val="32"/>
        </w:rPr>
      </w:pPr>
      <w:r>
        <w:rPr>
          <w:sz w:val="32"/>
        </w:rPr>
        <w:t>CERTIFICATE OF APPROVAL</w:t>
      </w:r>
    </w:p>
    <w:p w14:paraId="623A3DFA" w14:textId="77777777" w:rsidR="00F6395F" w:rsidRDefault="00F6395F" w:rsidP="005C1B44">
      <w:pPr>
        <w:pStyle w:val="BodyText"/>
        <w:spacing w:before="90" w:line="360" w:lineRule="auto"/>
        <w:ind w:right="122"/>
        <w:jc w:val="both"/>
      </w:pPr>
    </w:p>
    <w:p w14:paraId="4F36323A" w14:textId="0F1FF7C3" w:rsidR="00325FA8" w:rsidRPr="002E6666" w:rsidRDefault="00F6395F" w:rsidP="00D1320B">
      <w:pPr>
        <w:pStyle w:val="BodyText"/>
        <w:spacing w:before="90" w:line="360" w:lineRule="auto"/>
        <w:ind w:right="122"/>
        <w:jc w:val="both"/>
      </w:pPr>
      <w:r>
        <w:t xml:space="preserve">The undersigned certify that </w:t>
      </w:r>
      <w:r w:rsidR="00003EA5">
        <w:t>they</w:t>
      </w:r>
      <w:r>
        <w:t xml:space="preserve"> have read and recommended to the Department of </w:t>
      </w:r>
      <w:r w:rsidR="00A50187">
        <w:t>Informatics Engineering</w:t>
      </w:r>
      <w:r>
        <w:t xml:space="preserve"> for acceptance, a project report entitled </w:t>
      </w:r>
      <w:r w:rsidR="00884F7E">
        <w:t xml:space="preserve">Project Title </w:t>
      </w:r>
      <w:r w:rsidR="008D7804">
        <w:t>in</w:t>
      </w:r>
      <w:r w:rsidR="00884F7E">
        <w:t xml:space="preserve"> English</w:t>
      </w:r>
      <w:r w:rsidR="00092CC3">
        <w:t xml:space="preserve"> </w:t>
      </w:r>
      <w:r w:rsidR="007F0F7A">
        <w:t xml:space="preserve">Submitted by: </w:t>
      </w:r>
      <w:r w:rsidR="000F6843">
        <w:rPr>
          <w:rFonts w:asciiTheme="majorBidi" w:hAnsiTheme="majorBidi" w:cstheme="majorBidi"/>
        </w:rPr>
        <w:t xml:space="preserve">Mohamed </w:t>
      </w:r>
      <w:r w:rsidR="00C85302">
        <w:rPr>
          <w:rFonts w:asciiTheme="majorBidi" w:hAnsiTheme="majorBidi" w:cstheme="majorBidi"/>
        </w:rPr>
        <w:t>M</w:t>
      </w:r>
      <w:r w:rsidR="000F6843">
        <w:rPr>
          <w:rFonts w:asciiTheme="majorBidi" w:hAnsiTheme="majorBidi" w:cstheme="majorBidi"/>
        </w:rPr>
        <w:t xml:space="preserve">jd </w:t>
      </w:r>
      <w:r w:rsidR="00C85302">
        <w:rPr>
          <w:rFonts w:asciiTheme="majorBidi" w:hAnsiTheme="majorBidi" w:cstheme="majorBidi"/>
        </w:rPr>
        <w:t>A</w:t>
      </w:r>
      <w:r w:rsidR="000F6843">
        <w:rPr>
          <w:rFonts w:asciiTheme="majorBidi" w:hAnsiTheme="majorBidi" w:cstheme="majorBidi"/>
        </w:rPr>
        <w:t>lhaf</w:t>
      </w:r>
      <w:r w:rsidR="00D4541A">
        <w:rPr>
          <w:rFonts w:asciiTheme="majorBidi" w:hAnsiTheme="majorBidi" w:cstheme="majorBidi"/>
        </w:rPr>
        <w:t>i</w:t>
      </w:r>
      <w:r w:rsidR="00884F7E">
        <w:rPr>
          <w:rFonts w:asciiTheme="majorBidi" w:hAnsiTheme="majorBidi" w:cstheme="majorBidi"/>
        </w:rPr>
        <w:t>,</w:t>
      </w:r>
      <w:r w:rsidR="000F6843">
        <w:rPr>
          <w:rFonts w:asciiTheme="majorBidi" w:hAnsiTheme="majorBidi" w:cstheme="majorBidi"/>
        </w:rPr>
        <w:t xml:space="preserve"> </w:t>
      </w:r>
      <w:r w:rsidR="00D4541A" w:rsidRPr="00D4541A">
        <w:rPr>
          <w:rFonts w:asciiTheme="majorBidi" w:hAnsiTheme="majorBidi" w:cstheme="majorBidi"/>
        </w:rPr>
        <w:t>Mohammad Hammade</w:t>
      </w:r>
      <w:r w:rsidR="000F6843">
        <w:rPr>
          <w:rFonts w:asciiTheme="majorBidi" w:hAnsiTheme="majorBidi" w:cstheme="majorBidi"/>
        </w:rPr>
        <w:t xml:space="preserve"> and Abd </w:t>
      </w:r>
      <w:r w:rsidR="008D7804">
        <w:rPr>
          <w:rFonts w:asciiTheme="majorBidi" w:hAnsiTheme="majorBidi" w:cstheme="majorBidi"/>
        </w:rPr>
        <w:t>Alr</w:t>
      </w:r>
      <w:r w:rsidR="000F6843">
        <w:rPr>
          <w:rFonts w:asciiTheme="majorBidi" w:hAnsiTheme="majorBidi" w:cstheme="majorBidi"/>
        </w:rPr>
        <w:t xml:space="preserve">ahman </w:t>
      </w:r>
      <w:r w:rsidR="00D4541A">
        <w:rPr>
          <w:rFonts w:asciiTheme="majorBidi" w:hAnsiTheme="majorBidi" w:cstheme="majorBidi"/>
        </w:rPr>
        <w:t>D</w:t>
      </w:r>
      <w:r w:rsidR="000F6843">
        <w:rPr>
          <w:rFonts w:asciiTheme="majorBidi" w:hAnsiTheme="majorBidi" w:cstheme="majorBidi"/>
        </w:rPr>
        <w:t>amman</w:t>
      </w:r>
      <w:r w:rsidR="002E6666">
        <w:t xml:space="preserve"> in partial fulfilment for the degree of Bachelor of Engineering in Informatics.</w:t>
      </w:r>
    </w:p>
    <w:p w14:paraId="6D31C817" w14:textId="77777777" w:rsidR="00204815" w:rsidRDefault="00204815" w:rsidP="00492908">
      <w:pPr>
        <w:spacing w:line="360" w:lineRule="auto"/>
        <w:jc w:val="center"/>
        <w:rPr>
          <w:sz w:val="28"/>
          <w:szCs w:val="28"/>
        </w:rPr>
      </w:pPr>
    </w:p>
    <w:p w14:paraId="29D5FF36" w14:textId="1BE453D6" w:rsidR="00204815" w:rsidRDefault="00204815" w:rsidP="00325FA8">
      <w:pPr>
        <w:jc w:val="center"/>
        <w:rPr>
          <w:sz w:val="28"/>
          <w:szCs w:val="28"/>
        </w:rPr>
      </w:pPr>
    </w:p>
    <w:p w14:paraId="21710A7E" w14:textId="08AC3DC6" w:rsidR="00225BD1" w:rsidRDefault="00225BD1" w:rsidP="00325FA8">
      <w:pPr>
        <w:jc w:val="center"/>
        <w:rPr>
          <w:sz w:val="28"/>
          <w:szCs w:val="28"/>
        </w:rPr>
      </w:pPr>
    </w:p>
    <w:p w14:paraId="52CA78AB" w14:textId="3C842A9D" w:rsidR="00225BD1" w:rsidRDefault="00225BD1" w:rsidP="00325FA8">
      <w:pPr>
        <w:jc w:val="center"/>
        <w:rPr>
          <w:sz w:val="28"/>
          <w:szCs w:val="28"/>
        </w:rPr>
      </w:pPr>
    </w:p>
    <w:p w14:paraId="3563917E" w14:textId="47D15B0D" w:rsidR="00225BD1" w:rsidRDefault="00225BD1" w:rsidP="00325FA8">
      <w:pPr>
        <w:jc w:val="center"/>
        <w:rPr>
          <w:sz w:val="28"/>
          <w:szCs w:val="28"/>
        </w:rPr>
      </w:pPr>
    </w:p>
    <w:p w14:paraId="459ED81D" w14:textId="79D5BAEE" w:rsidR="00225BD1" w:rsidRDefault="00225BD1" w:rsidP="00325FA8">
      <w:pPr>
        <w:jc w:val="center"/>
        <w:rPr>
          <w:sz w:val="28"/>
          <w:szCs w:val="28"/>
        </w:rPr>
      </w:pPr>
    </w:p>
    <w:p w14:paraId="177139F8" w14:textId="6DC99C28" w:rsidR="00225BD1" w:rsidRDefault="00225BD1" w:rsidP="00325FA8">
      <w:pPr>
        <w:jc w:val="center"/>
        <w:rPr>
          <w:sz w:val="28"/>
          <w:szCs w:val="28"/>
        </w:rPr>
      </w:pPr>
    </w:p>
    <w:p w14:paraId="6A78AC28" w14:textId="32715DAA" w:rsidR="00225BD1" w:rsidRDefault="00225BD1" w:rsidP="00325FA8">
      <w:pPr>
        <w:jc w:val="center"/>
        <w:rPr>
          <w:sz w:val="28"/>
          <w:szCs w:val="28"/>
        </w:rPr>
      </w:pPr>
    </w:p>
    <w:p w14:paraId="42230226" w14:textId="541638E8" w:rsidR="00225BD1" w:rsidRDefault="00225BD1" w:rsidP="00325FA8">
      <w:pPr>
        <w:jc w:val="center"/>
        <w:rPr>
          <w:sz w:val="28"/>
          <w:szCs w:val="28"/>
        </w:rPr>
      </w:pPr>
    </w:p>
    <w:p w14:paraId="7391F299" w14:textId="4114BB03" w:rsidR="00225BD1" w:rsidRDefault="00225BD1" w:rsidP="00325FA8">
      <w:pPr>
        <w:jc w:val="center"/>
        <w:rPr>
          <w:sz w:val="28"/>
          <w:szCs w:val="28"/>
        </w:rPr>
      </w:pPr>
    </w:p>
    <w:p w14:paraId="53573D6D" w14:textId="54DC688C" w:rsidR="00225BD1" w:rsidRDefault="00225BD1" w:rsidP="00325FA8">
      <w:pPr>
        <w:jc w:val="center"/>
        <w:rPr>
          <w:sz w:val="28"/>
          <w:szCs w:val="28"/>
        </w:rPr>
      </w:pPr>
    </w:p>
    <w:p w14:paraId="26A3968E" w14:textId="6CD39B4D" w:rsidR="00225BD1" w:rsidRDefault="00225BD1" w:rsidP="00325FA8">
      <w:pPr>
        <w:jc w:val="center"/>
        <w:rPr>
          <w:sz w:val="28"/>
          <w:szCs w:val="28"/>
        </w:rPr>
      </w:pPr>
    </w:p>
    <w:p w14:paraId="18512573" w14:textId="77777777" w:rsidR="00225BD1" w:rsidRDefault="00225BD1" w:rsidP="00325FA8">
      <w:pPr>
        <w:jc w:val="center"/>
        <w:rPr>
          <w:sz w:val="28"/>
          <w:szCs w:val="28"/>
        </w:rPr>
      </w:pPr>
    </w:p>
    <w:p w14:paraId="11AC80FA" w14:textId="77777777" w:rsidR="00204815" w:rsidRDefault="00204815" w:rsidP="00325FA8">
      <w:pPr>
        <w:jc w:val="center"/>
        <w:rPr>
          <w:sz w:val="28"/>
          <w:szCs w:val="28"/>
        </w:rPr>
      </w:pPr>
    </w:p>
    <w:p w14:paraId="1F2C5B1F" w14:textId="5EBE3CB6" w:rsidR="00003EA5" w:rsidRDefault="00003EA5" w:rsidP="00003EA5">
      <w:pPr>
        <w:ind w:firstLine="399"/>
        <w:rPr>
          <w:rFonts w:asciiTheme="majorBidi" w:hAnsiTheme="majorBidi" w:cstheme="majorBidi"/>
          <w:b/>
          <w:bCs/>
          <w:sz w:val="28"/>
          <w:szCs w:val="28"/>
          <w:lang w:bidi="ar-SY"/>
        </w:rPr>
      </w:pPr>
      <w:r>
        <w:rPr>
          <w:rFonts w:asciiTheme="majorBidi" w:hAnsiTheme="majorBidi" w:cstheme="majorBidi"/>
          <w:b/>
          <w:bCs/>
          <w:sz w:val="28"/>
          <w:szCs w:val="28"/>
          <w:lang w:bidi="ar-SY"/>
        </w:rPr>
        <w:t xml:space="preserve">   Supervisor</w:t>
      </w:r>
      <w:r>
        <w:rPr>
          <w:rFonts w:asciiTheme="majorBidi" w:hAnsiTheme="majorBidi" w:cstheme="majorBidi"/>
          <w:b/>
          <w:bCs/>
          <w:sz w:val="28"/>
          <w:szCs w:val="28"/>
          <w:lang w:bidi="ar-SY"/>
        </w:rPr>
        <w:tab/>
      </w:r>
      <w:r>
        <w:rPr>
          <w:rFonts w:asciiTheme="majorBidi" w:hAnsiTheme="majorBidi" w:cstheme="majorBidi"/>
          <w:b/>
          <w:bCs/>
          <w:sz w:val="28"/>
          <w:szCs w:val="28"/>
          <w:lang w:bidi="ar-SY"/>
        </w:rPr>
        <w:tab/>
      </w:r>
      <w:r>
        <w:rPr>
          <w:rFonts w:asciiTheme="majorBidi" w:hAnsiTheme="majorBidi" w:cstheme="majorBidi"/>
          <w:b/>
          <w:bCs/>
          <w:sz w:val="28"/>
          <w:szCs w:val="28"/>
          <w:lang w:bidi="ar-SY"/>
        </w:rPr>
        <w:tab/>
      </w:r>
      <w:r>
        <w:rPr>
          <w:rFonts w:asciiTheme="majorBidi" w:hAnsiTheme="majorBidi" w:cstheme="majorBidi"/>
          <w:b/>
          <w:bCs/>
          <w:sz w:val="28"/>
          <w:szCs w:val="28"/>
          <w:lang w:bidi="ar-SY"/>
        </w:rPr>
        <w:tab/>
      </w:r>
      <w:r>
        <w:rPr>
          <w:rFonts w:asciiTheme="majorBidi" w:hAnsiTheme="majorBidi" w:cstheme="majorBidi"/>
          <w:b/>
          <w:bCs/>
          <w:sz w:val="28"/>
          <w:szCs w:val="28"/>
          <w:lang w:bidi="ar-SY"/>
        </w:rPr>
        <w:tab/>
      </w:r>
      <w:r>
        <w:rPr>
          <w:rFonts w:asciiTheme="majorBidi" w:hAnsiTheme="majorBidi" w:cstheme="majorBidi"/>
          <w:b/>
          <w:bCs/>
          <w:sz w:val="28"/>
          <w:szCs w:val="28"/>
          <w:lang w:bidi="ar-SY"/>
        </w:rPr>
        <w:tab/>
        <w:t>Head of Department</w:t>
      </w:r>
    </w:p>
    <w:p w14:paraId="21DCBFCD" w14:textId="6615FB97" w:rsidR="00204815" w:rsidRDefault="000F6843" w:rsidP="00884F7E">
      <w:pPr>
        <w:jc w:val="center"/>
        <w:rPr>
          <w:sz w:val="28"/>
          <w:szCs w:val="28"/>
        </w:rPr>
      </w:pPr>
      <w:r>
        <w:rPr>
          <w:rFonts w:asciiTheme="majorBidi" w:hAnsiTheme="majorBidi" w:cstheme="majorBidi"/>
          <w:b/>
          <w:bCs/>
          <w:sz w:val="28"/>
          <w:szCs w:val="28"/>
          <w:lang w:bidi="ar-SY"/>
        </w:rPr>
        <w:t>Eng</w:t>
      </w:r>
      <w:r w:rsidR="00003EA5">
        <w:rPr>
          <w:rFonts w:asciiTheme="majorBidi" w:hAnsiTheme="majorBidi" w:cstheme="majorBidi"/>
          <w:b/>
          <w:bCs/>
          <w:sz w:val="28"/>
          <w:szCs w:val="28"/>
          <w:lang w:bidi="ar-SY"/>
        </w:rPr>
        <w:t xml:space="preserve">. </w:t>
      </w:r>
      <w:r>
        <w:rPr>
          <w:rFonts w:asciiTheme="majorBidi" w:hAnsiTheme="majorBidi" w:cstheme="majorBidi"/>
          <w:b/>
          <w:bCs/>
          <w:sz w:val="28"/>
          <w:szCs w:val="28"/>
          <w:lang w:bidi="ar-SY"/>
        </w:rPr>
        <w:t xml:space="preserve">Khloud Al </w:t>
      </w:r>
      <w:r w:rsidR="00827051">
        <w:rPr>
          <w:rFonts w:asciiTheme="majorBidi" w:hAnsiTheme="majorBidi" w:cstheme="majorBidi"/>
          <w:b/>
          <w:bCs/>
          <w:sz w:val="28"/>
          <w:szCs w:val="28"/>
          <w:lang w:bidi="ar-SY"/>
        </w:rPr>
        <w:t>J</w:t>
      </w:r>
      <w:r>
        <w:rPr>
          <w:rFonts w:asciiTheme="majorBidi" w:hAnsiTheme="majorBidi" w:cstheme="majorBidi"/>
          <w:b/>
          <w:bCs/>
          <w:sz w:val="28"/>
          <w:szCs w:val="28"/>
          <w:lang w:bidi="ar-SY"/>
        </w:rPr>
        <w:t>allad</w:t>
      </w:r>
      <w:r w:rsidR="00884F7E">
        <w:rPr>
          <w:rFonts w:asciiTheme="majorBidi" w:hAnsiTheme="majorBidi" w:cstheme="majorBidi"/>
          <w:b/>
          <w:bCs/>
          <w:sz w:val="28"/>
          <w:szCs w:val="28"/>
          <w:lang w:bidi="ar-SY"/>
        </w:rPr>
        <w:tab/>
      </w:r>
      <w:r w:rsidR="00884F7E">
        <w:rPr>
          <w:rFonts w:asciiTheme="majorBidi" w:hAnsiTheme="majorBidi" w:cstheme="majorBidi"/>
          <w:b/>
          <w:bCs/>
          <w:sz w:val="28"/>
          <w:szCs w:val="28"/>
          <w:lang w:bidi="ar-SY"/>
        </w:rPr>
        <w:tab/>
      </w:r>
      <w:r w:rsidR="00884F7E">
        <w:rPr>
          <w:rFonts w:asciiTheme="majorBidi" w:hAnsiTheme="majorBidi" w:cstheme="majorBidi"/>
          <w:b/>
          <w:bCs/>
          <w:sz w:val="28"/>
          <w:szCs w:val="28"/>
          <w:lang w:bidi="ar-SY"/>
        </w:rPr>
        <w:tab/>
      </w:r>
      <w:r w:rsidR="00884F7E">
        <w:rPr>
          <w:rFonts w:asciiTheme="majorBidi" w:hAnsiTheme="majorBidi" w:cstheme="majorBidi"/>
          <w:b/>
          <w:bCs/>
          <w:sz w:val="28"/>
          <w:szCs w:val="28"/>
          <w:lang w:bidi="ar-SY"/>
        </w:rPr>
        <w:tab/>
      </w:r>
      <w:r w:rsidR="00003EA5">
        <w:rPr>
          <w:rFonts w:asciiTheme="majorBidi" w:hAnsiTheme="majorBidi" w:cstheme="majorBidi"/>
          <w:b/>
          <w:bCs/>
          <w:sz w:val="28"/>
          <w:szCs w:val="28"/>
          <w:lang w:bidi="ar-SY"/>
        </w:rPr>
        <w:tab/>
        <w:t>Dr. Said Desouki</w:t>
      </w:r>
      <w:r w:rsidR="00003EA5">
        <w:rPr>
          <w:rFonts w:asciiTheme="majorBidi" w:hAnsiTheme="majorBidi" w:cstheme="majorBidi"/>
          <w:b/>
          <w:bCs/>
          <w:sz w:val="28"/>
          <w:szCs w:val="28"/>
          <w:lang w:bidi="ar-SY"/>
        </w:rPr>
        <w:tab/>
      </w:r>
      <w:r w:rsidR="00003EA5">
        <w:rPr>
          <w:rFonts w:asciiTheme="majorBidi" w:hAnsiTheme="majorBidi" w:cstheme="majorBidi"/>
          <w:b/>
          <w:bCs/>
          <w:sz w:val="28"/>
          <w:szCs w:val="28"/>
          <w:lang w:bidi="ar-SY"/>
        </w:rPr>
        <w:br/>
      </w:r>
    </w:p>
    <w:p w14:paraId="2CB6F22B" w14:textId="77777777" w:rsidR="00204815" w:rsidRDefault="00204815" w:rsidP="00325FA8">
      <w:pPr>
        <w:jc w:val="center"/>
        <w:rPr>
          <w:sz w:val="28"/>
          <w:szCs w:val="28"/>
        </w:rPr>
      </w:pPr>
    </w:p>
    <w:p w14:paraId="0175152C" w14:textId="77777777" w:rsidR="00204815" w:rsidRDefault="00204815" w:rsidP="00325FA8">
      <w:pPr>
        <w:jc w:val="center"/>
        <w:rPr>
          <w:sz w:val="28"/>
          <w:szCs w:val="28"/>
        </w:rPr>
      </w:pPr>
    </w:p>
    <w:p w14:paraId="03B9D948" w14:textId="77777777" w:rsidR="00204815" w:rsidRDefault="00204815" w:rsidP="00325FA8">
      <w:pPr>
        <w:jc w:val="center"/>
        <w:rPr>
          <w:sz w:val="28"/>
          <w:szCs w:val="28"/>
        </w:rPr>
      </w:pPr>
    </w:p>
    <w:p w14:paraId="0BD15DA7" w14:textId="6E60FFC4" w:rsidR="00204815" w:rsidRDefault="00204815" w:rsidP="00325FA8">
      <w:pPr>
        <w:jc w:val="center"/>
        <w:rPr>
          <w:sz w:val="28"/>
          <w:szCs w:val="28"/>
        </w:rPr>
      </w:pPr>
    </w:p>
    <w:p w14:paraId="1A410029" w14:textId="4AAFE568" w:rsidR="002B3E65" w:rsidRDefault="002B3E65" w:rsidP="00325FA8">
      <w:pPr>
        <w:jc w:val="center"/>
        <w:rPr>
          <w:sz w:val="28"/>
          <w:szCs w:val="28"/>
        </w:rPr>
      </w:pPr>
    </w:p>
    <w:p w14:paraId="5900AFAE" w14:textId="0A608B71" w:rsidR="002B3E65" w:rsidRDefault="002B3E65" w:rsidP="00325FA8">
      <w:pPr>
        <w:jc w:val="center"/>
        <w:rPr>
          <w:sz w:val="28"/>
          <w:szCs w:val="28"/>
        </w:rPr>
      </w:pPr>
    </w:p>
    <w:p w14:paraId="34D230BD" w14:textId="77777777" w:rsidR="002B3E65" w:rsidRDefault="002B3E65" w:rsidP="00325FA8">
      <w:pPr>
        <w:jc w:val="center"/>
        <w:rPr>
          <w:sz w:val="28"/>
          <w:szCs w:val="28"/>
        </w:rPr>
      </w:pPr>
    </w:p>
    <w:p w14:paraId="7A027B02" w14:textId="7D42B74A" w:rsidR="00204815" w:rsidRDefault="00204815" w:rsidP="00325FA8">
      <w:pPr>
        <w:jc w:val="center"/>
        <w:rPr>
          <w:sz w:val="28"/>
          <w:szCs w:val="28"/>
          <w:rtl/>
        </w:rPr>
      </w:pPr>
    </w:p>
    <w:p w14:paraId="4C35E428" w14:textId="15F0C079" w:rsidR="00204815" w:rsidRDefault="00204815" w:rsidP="00FC507B">
      <w:pPr>
        <w:rPr>
          <w:sz w:val="28"/>
          <w:szCs w:val="28"/>
        </w:rPr>
      </w:pPr>
    </w:p>
    <w:p w14:paraId="501496DB" w14:textId="77777777" w:rsidR="00B775C4" w:rsidRDefault="00B775C4" w:rsidP="00FC507B">
      <w:pPr>
        <w:rPr>
          <w:sz w:val="28"/>
          <w:szCs w:val="28"/>
        </w:rPr>
      </w:pPr>
    </w:p>
    <w:p w14:paraId="765739AC" w14:textId="77777777" w:rsidR="00A50187" w:rsidRDefault="00A50187">
      <w:pPr>
        <w:rPr>
          <w:rFonts w:ascii="Arial" w:eastAsia="Times New Roman" w:hAnsi="Arial" w:cs="Arial"/>
          <w:b/>
          <w:bCs/>
          <w:color w:val="3D3D3D"/>
          <w:sz w:val="23"/>
          <w:szCs w:val="23"/>
        </w:rPr>
      </w:pPr>
      <w:r>
        <w:rPr>
          <w:rFonts w:ascii="Arial" w:eastAsia="Times New Roman" w:hAnsi="Arial" w:cs="Arial"/>
          <w:b/>
          <w:bCs/>
          <w:color w:val="3D3D3D"/>
          <w:sz w:val="23"/>
          <w:szCs w:val="23"/>
        </w:rPr>
        <w:br w:type="page"/>
      </w:r>
    </w:p>
    <w:p w14:paraId="44DC9295" w14:textId="77777777" w:rsidR="00F452F3" w:rsidRDefault="00F452F3">
      <w:pPr>
        <w:rPr>
          <w:rFonts w:asciiTheme="majorBidi" w:hAnsiTheme="majorBidi" w:cstheme="majorBidi"/>
          <w:b/>
          <w:bCs/>
          <w:sz w:val="32"/>
          <w:szCs w:val="32"/>
        </w:rPr>
      </w:pPr>
      <w:r>
        <w:rPr>
          <w:rFonts w:asciiTheme="majorBidi" w:hAnsiTheme="majorBidi" w:cstheme="majorBidi"/>
          <w:b/>
          <w:bCs/>
          <w:sz w:val="32"/>
          <w:szCs w:val="32"/>
        </w:rPr>
        <w:lastRenderedPageBreak/>
        <w:br w:type="page"/>
      </w:r>
    </w:p>
    <w:p w14:paraId="22109C8F" w14:textId="55A5633A" w:rsidR="00A50187" w:rsidRPr="00BC0B2F" w:rsidRDefault="00A50187" w:rsidP="00A50187">
      <w:pPr>
        <w:spacing w:line="360" w:lineRule="auto"/>
        <w:jc w:val="center"/>
        <w:rPr>
          <w:rFonts w:asciiTheme="majorBidi" w:hAnsiTheme="majorBidi" w:cstheme="majorBidi"/>
          <w:b/>
          <w:bCs/>
          <w:sz w:val="32"/>
          <w:szCs w:val="32"/>
        </w:rPr>
      </w:pPr>
      <w:r w:rsidRPr="00BC0B2F">
        <w:rPr>
          <w:rFonts w:asciiTheme="majorBidi" w:hAnsiTheme="majorBidi" w:cstheme="majorBidi"/>
          <w:b/>
          <w:bCs/>
          <w:sz w:val="32"/>
          <w:szCs w:val="32"/>
        </w:rPr>
        <w:lastRenderedPageBreak/>
        <w:t>Arab International University</w:t>
      </w:r>
    </w:p>
    <w:p w14:paraId="7252DE6E" w14:textId="77777777" w:rsidR="00A50187" w:rsidRPr="00DF515B" w:rsidRDefault="00A50187" w:rsidP="00A50187">
      <w:pPr>
        <w:shd w:val="clear" w:color="auto" w:fill="FFFFFF"/>
        <w:spacing w:after="0" w:line="240" w:lineRule="auto"/>
        <w:jc w:val="both"/>
        <w:rPr>
          <w:rFonts w:asciiTheme="majorBidi" w:eastAsia="Times New Roman" w:hAnsiTheme="majorBidi" w:cstheme="majorBidi"/>
          <w:color w:val="3D3D3D"/>
          <w:sz w:val="24"/>
          <w:szCs w:val="24"/>
        </w:rPr>
      </w:pPr>
      <w:r w:rsidRPr="00DF515B">
        <w:rPr>
          <w:rFonts w:ascii="Arial" w:eastAsia="Times New Roman" w:hAnsi="Arial" w:cs="Arial"/>
          <w:color w:val="3D3D3D"/>
          <w:sz w:val="24"/>
          <w:szCs w:val="24"/>
        </w:rPr>
        <w:t> </w:t>
      </w:r>
      <w:r w:rsidRPr="00DF515B">
        <w:rPr>
          <w:rFonts w:asciiTheme="majorBidi" w:eastAsia="Times New Roman" w:hAnsiTheme="majorBidi" w:cstheme="majorBidi"/>
          <w:color w:val="3D3D3D"/>
          <w:sz w:val="24"/>
          <w:szCs w:val="24"/>
        </w:rPr>
        <w:t>The Arab International University (AIU) is a private Syrian university established in 2005. Its academic plans and the documents issued by it are approved and certified by the Ministry of Higher Education in the Syrian Arab Republic.</w:t>
      </w:r>
    </w:p>
    <w:p w14:paraId="702C22E9" w14:textId="2F718A68" w:rsidR="00A50187" w:rsidRPr="00DF515B" w:rsidRDefault="00A50187" w:rsidP="00BC0B2F">
      <w:pPr>
        <w:shd w:val="clear" w:color="auto" w:fill="FFFFFF"/>
        <w:tabs>
          <w:tab w:val="left" w:pos="735"/>
        </w:tabs>
        <w:spacing w:after="0" w:line="240" w:lineRule="auto"/>
        <w:jc w:val="both"/>
        <w:rPr>
          <w:rFonts w:asciiTheme="majorBidi" w:eastAsia="Times New Roman" w:hAnsiTheme="majorBidi" w:cstheme="majorBidi"/>
          <w:color w:val="3D3D3D"/>
          <w:sz w:val="48"/>
          <w:szCs w:val="48"/>
        </w:rPr>
      </w:pPr>
      <w:r w:rsidRPr="00DF515B">
        <w:rPr>
          <w:rFonts w:asciiTheme="majorBidi" w:eastAsia="Times New Roman" w:hAnsiTheme="majorBidi" w:cstheme="majorBidi"/>
          <w:color w:val="3D3D3D"/>
          <w:sz w:val="14"/>
          <w:szCs w:val="14"/>
        </w:rPr>
        <w:t> </w:t>
      </w:r>
      <w:r w:rsidR="00BC0B2F" w:rsidRPr="00DF515B">
        <w:rPr>
          <w:rFonts w:asciiTheme="majorBidi" w:eastAsia="Times New Roman" w:hAnsiTheme="majorBidi" w:cstheme="majorBidi"/>
          <w:color w:val="3D3D3D"/>
          <w:sz w:val="56"/>
          <w:szCs w:val="56"/>
        </w:rPr>
        <w:tab/>
      </w:r>
    </w:p>
    <w:p w14:paraId="684435B6" w14:textId="77777777" w:rsidR="00A50187" w:rsidRPr="00DF515B" w:rsidRDefault="00A50187" w:rsidP="00A50187">
      <w:pPr>
        <w:shd w:val="clear" w:color="auto" w:fill="FFFFFF"/>
        <w:spacing w:after="0" w:line="240" w:lineRule="auto"/>
        <w:jc w:val="both"/>
        <w:rPr>
          <w:rFonts w:asciiTheme="majorBidi" w:eastAsia="Times New Roman" w:hAnsiTheme="majorBidi" w:cstheme="majorBidi"/>
          <w:color w:val="3D3D3D"/>
          <w:sz w:val="24"/>
          <w:szCs w:val="24"/>
        </w:rPr>
      </w:pPr>
      <w:r w:rsidRPr="00DF515B">
        <w:rPr>
          <w:rFonts w:asciiTheme="majorBidi" w:eastAsia="Times New Roman" w:hAnsiTheme="majorBidi" w:cstheme="majorBidi"/>
          <w:b/>
          <w:bCs/>
          <w:color w:val="3D3D3D"/>
          <w:sz w:val="24"/>
          <w:szCs w:val="24"/>
        </w:rPr>
        <w:t>The university works to achieve the following goals:</w:t>
      </w:r>
    </w:p>
    <w:p w14:paraId="1BCD64B5" w14:textId="77777777" w:rsidR="00A50187" w:rsidRPr="00DF515B" w:rsidRDefault="00A50187" w:rsidP="00F926EE">
      <w:pPr>
        <w:numPr>
          <w:ilvl w:val="0"/>
          <w:numId w:val="4"/>
        </w:numPr>
        <w:shd w:val="clear" w:color="auto" w:fill="FFFFFF"/>
        <w:spacing w:before="100" w:beforeAutospacing="1" w:after="100" w:afterAutospacing="1" w:line="240" w:lineRule="auto"/>
        <w:jc w:val="both"/>
        <w:rPr>
          <w:rFonts w:asciiTheme="majorBidi" w:eastAsia="Times New Roman" w:hAnsiTheme="majorBidi" w:cstheme="majorBidi"/>
          <w:color w:val="3D3D3D"/>
          <w:sz w:val="24"/>
          <w:szCs w:val="24"/>
        </w:rPr>
      </w:pPr>
      <w:r w:rsidRPr="00DF515B">
        <w:rPr>
          <w:rFonts w:asciiTheme="majorBidi" w:eastAsia="Times New Roman" w:hAnsiTheme="majorBidi" w:cstheme="majorBidi"/>
          <w:color w:val="3D3D3D"/>
          <w:sz w:val="24"/>
          <w:szCs w:val="24"/>
        </w:rPr>
        <w:t>Preparing a distinguished generation of university graduates who are able to meet and advance the specific needs of society.</w:t>
      </w:r>
    </w:p>
    <w:p w14:paraId="319D2236" w14:textId="77777777" w:rsidR="00A50187" w:rsidRPr="00DF515B" w:rsidRDefault="00A50187" w:rsidP="00F926EE">
      <w:pPr>
        <w:numPr>
          <w:ilvl w:val="0"/>
          <w:numId w:val="4"/>
        </w:numPr>
        <w:shd w:val="clear" w:color="auto" w:fill="FFFFFF"/>
        <w:spacing w:before="100" w:beforeAutospacing="1" w:after="100" w:afterAutospacing="1" w:line="240" w:lineRule="auto"/>
        <w:jc w:val="both"/>
        <w:rPr>
          <w:rFonts w:asciiTheme="majorBidi" w:eastAsia="Times New Roman" w:hAnsiTheme="majorBidi" w:cstheme="majorBidi"/>
          <w:color w:val="3D3D3D"/>
          <w:sz w:val="24"/>
          <w:szCs w:val="24"/>
        </w:rPr>
      </w:pPr>
      <w:r w:rsidRPr="00DF515B">
        <w:rPr>
          <w:rFonts w:asciiTheme="majorBidi" w:eastAsia="Times New Roman" w:hAnsiTheme="majorBidi" w:cstheme="majorBidi"/>
          <w:color w:val="3D3D3D"/>
          <w:sz w:val="24"/>
          <w:szCs w:val="24"/>
        </w:rPr>
        <w:t>Contributing to theoretical and applied scientific research that serves the purposes of national development. Work is being done to urge professors and academic staff to scientific research and participate in conferences and seminars that organize research.</w:t>
      </w:r>
    </w:p>
    <w:p w14:paraId="74363CC4" w14:textId="77777777" w:rsidR="00A50187" w:rsidRPr="00DF515B" w:rsidRDefault="00A50187" w:rsidP="00F926EE">
      <w:pPr>
        <w:numPr>
          <w:ilvl w:val="0"/>
          <w:numId w:val="4"/>
        </w:numPr>
        <w:shd w:val="clear" w:color="auto" w:fill="FFFFFF"/>
        <w:spacing w:before="100" w:beforeAutospacing="1" w:after="100" w:afterAutospacing="1" w:line="240" w:lineRule="auto"/>
        <w:jc w:val="both"/>
        <w:rPr>
          <w:rFonts w:asciiTheme="majorBidi" w:eastAsia="Times New Roman" w:hAnsiTheme="majorBidi" w:cstheme="majorBidi"/>
          <w:color w:val="3D3D3D"/>
          <w:sz w:val="24"/>
          <w:szCs w:val="24"/>
        </w:rPr>
      </w:pPr>
      <w:r w:rsidRPr="00DF515B">
        <w:rPr>
          <w:rFonts w:asciiTheme="majorBidi" w:eastAsia="Times New Roman" w:hAnsiTheme="majorBidi" w:cstheme="majorBidi"/>
          <w:color w:val="3D3D3D"/>
          <w:sz w:val="24"/>
          <w:szCs w:val="24"/>
        </w:rPr>
        <w:t>Achieving partnership with prestigious Arab and foreign universities with the aim of continuous development and modernization of academic work and conducting joint scientific research.</w:t>
      </w:r>
    </w:p>
    <w:p w14:paraId="518D1A51" w14:textId="3CC9F289" w:rsidR="00A50187" w:rsidRPr="00DF515B" w:rsidRDefault="00A50187" w:rsidP="00F926EE">
      <w:pPr>
        <w:numPr>
          <w:ilvl w:val="0"/>
          <w:numId w:val="4"/>
        </w:numPr>
        <w:shd w:val="clear" w:color="auto" w:fill="FFFFFF"/>
        <w:spacing w:before="100" w:beforeAutospacing="1" w:after="100" w:afterAutospacing="1" w:line="240" w:lineRule="auto"/>
        <w:jc w:val="both"/>
        <w:rPr>
          <w:rFonts w:asciiTheme="majorBidi" w:eastAsia="Times New Roman" w:hAnsiTheme="majorBidi" w:cstheme="majorBidi"/>
          <w:color w:val="3D3D3D"/>
          <w:sz w:val="24"/>
          <w:szCs w:val="24"/>
        </w:rPr>
      </w:pPr>
      <w:r w:rsidRPr="00DF515B">
        <w:rPr>
          <w:rFonts w:asciiTheme="majorBidi" w:eastAsia="Times New Roman" w:hAnsiTheme="majorBidi" w:cstheme="majorBidi"/>
          <w:color w:val="3D3D3D"/>
          <w:sz w:val="24"/>
          <w:szCs w:val="24"/>
        </w:rPr>
        <w:t>Attracting distinguished academic and research competencies by providing the appropriate environment for their work.</w:t>
      </w:r>
    </w:p>
    <w:p w14:paraId="69DD2310" w14:textId="2ECF9DE9" w:rsidR="00A50187" w:rsidRPr="00DF515B" w:rsidRDefault="00DF515B" w:rsidP="00DF515B">
      <w:pPr>
        <w:shd w:val="clear" w:color="auto" w:fill="FFFFFF"/>
        <w:spacing w:after="0" w:line="240" w:lineRule="auto"/>
        <w:jc w:val="both"/>
        <w:rPr>
          <w:rFonts w:asciiTheme="majorBidi" w:eastAsia="Times New Roman" w:hAnsiTheme="majorBidi" w:cstheme="majorBidi"/>
          <w:color w:val="3D3D3D"/>
          <w:sz w:val="24"/>
          <w:szCs w:val="24"/>
        </w:rPr>
      </w:pPr>
      <w:r w:rsidRPr="00DF515B">
        <w:rPr>
          <w:rFonts w:asciiTheme="majorBidi" w:eastAsia="Times New Roman" w:hAnsiTheme="majorBidi" w:cstheme="majorBidi"/>
          <w:b/>
          <w:bCs/>
          <w:color w:val="3D3D3D"/>
          <w:sz w:val="24"/>
          <w:szCs w:val="24"/>
        </w:rPr>
        <w:t>The</w:t>
      </w:r>
      <w:r w:rsidR="00A50187" w:rsidRPr="00DF515B">
        <w:rPr>
          <w:rFonts w:asciiTheme="majorBidi" w:eastAsia="Times New Roman" w:hAnsiTheme="majorBidi" w:cstheme="majorBidi"/>
          <w:b/>
          <w:bCs/>
          <w:color w:val="3D3D3D"/>
          <w:sz w:val="24"/>
          <w:szCs w:val="24"/>
        </w:rPr>
        <w:t xml:space="preserve"> Arab International University</w:t>
      </w:r>
      <w:r w:rsidRPr="00DF515B">
        <w:rPr>
          <w:rFonts w:asciiTheme="majorBidi" w:eastAsia="Times New Roman" w:hAnsiTheme="majorBidi" w:cstheme="majorBidi"/>
          <w:b/>
          <w:bCs/>
          <w:color w:val="3D3D3D"/>
          <w:sz w:val="24"/>
          <w:szCs w:val="24"/>
        </w:rPr>
        <w:t xml:space="preserve"> </w:t>
      </w:r>
      <w:r w:rsidR="00A50187" w:rsidRPr="00DF515B">
        <w:rPr>
          <w:rFonts w:asciiTheme="majorBidi" w:eastAsia="Times New Roman" w:hAnsiTheme="majorBidi" w:cstheme="majorBidi"/>
          <w:color w:val="3D3D3D"/>
          <w:sz w:val="24"/>
          <w:szCs w:val="24"/>
        </w:rPr>
        <w:t>is one of the first Syrian universities that have been established and inaugurated. It has been able to attract distinguished educational, research and administrative competencies, to create an integrated edifice from the academic, organizational and administrative aspects. It was able to graduate cadres of distinguished innovators by providing an educational environment based on unique qualitative and material ingredients, including:</w:t>
      </w:r>
    </w:p>
    <w:p w14:paraId="63970722" w14:textId="77777777" w:rsidR="00A50187" w:rsidRPr="00DF515B" w:rsidRDefault="00A50187" w:rsidP="00F926EE">
      <w:pPr>
        <w:numPr>
          <w:ilvl w:val="0"/>
          <w:numId w:val="5"/>
        </w:numPr>
        <w:shd w:val="clear" w:color="auto" w:fill="FFFFFF"/>
        <w:spacing w:before="100" w:beforeAutospacing="1" w:after="100" w:afterAutospacing="1" w:line="240" w:lineRule="auto"/>
        <w:jc w:val="both"/>
        <w:rPr>
          <w:rFonts w:asciiTheme="majorBidi" w:eastAsia="Times New Roman" w:hAnsiTheme="majorBidi" w:cstheme="majorBidi"/>
          <w:color w:val="3D3D3D"/>
          <w:sz w:val="24"/>
          <w:szCs w:val="24"/>
        </w:rPr>
      </w:pPr>
      <w:r w:rsidRPr="00DF515B">
        <w:rPr>
          <w:rFonts w:asciiTheme="majorBidi" w:eastAsia="Times New Roman" w:hAnsiTheme="majorBidi" w:cstheme="majorBidi"/>
          <w:color w:val="3D3D3D"/>
          <w:sz w:val="24"/>
          <w:szCs w:val="24"/>
        </w:rPr>
        <w:t>Modern and advanced study plans based on the credit hour system.</w:t>
      </w:r>
    </w:p>
    <w:p w14:paraId="33F999E4" w14:textId="77777777" w:rsidR="00A50187" w:rsidRPr="00DF515B" w:rsidRDefault="00A50187" w:rsidP="00F926EE">
      <w:pPr>
        <w:numPr>
          <w:ilvl w:val="0"/>
          <w:numId w:val="5"/>
        </w:numPr>
        <w:shd w:val="clear" w:color="auto" w:fill="FFFFFF"/>
        <w:spacing w:before="100" w:beforeAutospacing="1" w:after="100" w:afterAutospacing="1" w:line="240" w:lineRule="auto"/>
        <w:jc w:val="both"/>
        <w:rPr>
          <w:rFonts w:asciiTheme="majorBidi" w:eastAsia="Times New Roman" w:hAnsiTheme="majorBidi" w:cstheme="majorBidi"/>
          <w:color w:val="3D3D3D"/>
          <w:sz w:val="24"/>
          <w:szCs w:val="24"/>
        </w:rPr>
      </w:pPr>
      <w:r w:rsidRPr="00DF515B">
        <w:rPr>
          <w:rFonts w:asciiTheme="majorBidi" w:eastAsia="Times New Roman" w:hAnsiTheme="majorBidi" w:cstheme="majorBidi"/>
          <w:color w:val="3D3D3D"/>
          <w:sz w:val="24"/>
          <w:szCs w:val="24"/>
        </w:rPr>
        <w:t>Carefully selected educational cadres.</w:t>
      </w:r>
    </w:p>
    <w:p w14:paraId="099180F2" w14:textId="77777777" w:rsidR="00A50187" w:rsidRPr="00DF515B" w:rsidRDefault="00A50187" w:rsidP="00F926EE">
      <w:pPr>
        <w:numPr>
          <w:ilvl w:val="0"/>
          <w:numId w:val="5"/>
        </w:numPr>
        <w:shd w:val="clear" w:color="auto" w:fill="FFFFFF"/>
        <w:spacing w:before="100" w:beforeAutospacing="1" w:after="100" w:afterAutospacing="1" w:line="240" w:lineRule="auto"/>
        <w:jc w:val="both"/>
        <w:rPr>
          <w:rFonts w:asciiTheme="majorBidi" w:eastAsia="Times New Roman" w:hAnsiTheme="majorBidi" w:cstheme="majorBidi"/>
          <w:color w:val="3D3D3D"/>
          <w:sz w:val="24"/>
          <w:szCs w:val="24"/>
        </w:rPr>
      </w:pPr>
      <w:r w:rsidRPr="00DF515B">
        <w:rPr>
          <w:rFonts w:asciiTheme="majorBidi" w:eastAsia="Times New Roman" w:hAnsiTheme="majorBidi" w:cstheme="majorBidi"/>
          <w:color w:val="3D3D3D"/>
          <w:sz w:val="24"/>
          <w:szCs w:val="24"/>
        </w:rPr>
        <w:t>Modern scientific laboratories and a laboratory for electronic libraries.</w:t>
      </w:r>
    </w:p>
    <w:p w14:paraId="2E0C7179" w14:textId="77777777" w:rsidR="00A50187" w:rsidRPr="00DF515B" w:rsidRDefault="00A50187" w:rsidP="00F926EE">
      <w:pPr>
        <w:numPr>
          <w:ilvl w:val="0"/>
          <w:numId w:val="5"/>
        </w:numPr>
        <w:shd w:val="clear" w:color="auto" w:fill="FFFFFF"/>
        <w:spacing w:before="100" w:beforeAutospacing="1" w:after="100" w:afterAutospacing="1" w:line="240" w:lineRule="auto"/>
        <w:jc w:val="both"/>
        <w:rPr>
          <w:rFonts w:asciiTheme="majorBidi" w:eastAsia="Times New Roman" w:hAnsiTheme="majorBidi" w:cstheme="majorBidi"/>
          <w:color w:val="3D3D3D"/>
          <w:sz w:val="24"/>
          <w:szCs w:val="24"/>
        </w:rPr>
      </w:pPr>
      <w:r w:rsidRPr="00DF515B">
        <w:rPr>
          <w:rFonts w:asciiTheme="majorBidi" w:eastAsia="Times New Roman" w:hAnsiTheme="majorBidi" w:cstheme="majorBidi"/>
          <w:color w:val="3D3D3D"/>
          <w:sz w:val="24"/>
          <w:szCs w:val="24"/>
        </w:rPr>
        <w:t>Physical and moral incentives for students.</w:t>
      </w:r>
    </w:p>
    <w:p w14:paraId="2E69F338" w14:textId="77777777" w:rsidR="00A50187" w:rsidRPr="00DF515B" w:rsidRDefault="00A50187" w:rsidP="00F926EE">
      <w:pPr>
        <w:numPr>
          <w:ilvl w:val="0"/>
          <w:numId w:val="5"/>
        </w:numPr>
        <w:shd w:val="clear" w:color="auto" w:fill="FFFFFF"/>
        <w:spacing w:before="100" w:beforeAutospacing="1" w:after="100" w:afterAutospacing="1" w:line="240" w:lineRule="auto"/>
        <w:jc w:val="both"/>
        <w:rPr>
          <w:rFonts w:asciiTheme="majorBidi" w:eastAsia="Times New Roman" w:hAnsiTheme="majorBidi" w:cstheme="majorBidi"/>
          <w:color w:val="3D3D3D"/>
          <w:sz w:val="24"/>
          <w:szCs w:val="24"/>
        </w:rPr>
      </w:pPr>
      <w:r w:rsidRPr="00DF515B">
        <w:rPr>
          <w:rFonts w:asciiTheme="majorBidi" w:eastAsia="Times New Roman" w:hAnsiTheme="majorBidi" w:cstheme="majorBidi"/>
          <w:color w:val="3D3D3D"/>
          <w:sz w:val="24"/>
          <w:szCs w:val="24"/>
        </w:rPr>
        <w:t>Application of interactive teaching methods.</w:t>
      </w:r>
    </w:p>
    <w:p w14:paraId="31A47107" w14:textId="77777777" w:rsidR="00A50187" w:rsidRPr="00DF515B" w:rsidRDefault="00A50187" w:rsidP="00F926EE">
      <w:pPr>
        <w:numPr>
          <w:ilvl w:val="0"/>
          <w:numId w:val="5"/>
        </w:numPr>
        <w:shd w:val="clear" w:color="auto" w:fill="FFFFFF"/>
        <w:spacing w:before="100" w:beforeAutospacing="1" w:after="100" w:afterAutospacing="1" w:line="240" w:lineRule="auto"/>
        <w:jc w:val="both"/>
        <w:rPr>
          <w:rFonts w:asciiTheme="majorBidi" w:eastAsia="Times New Roman" w:hAnsiTheme="majorBidi" w:cstheme="majorBidi"/>
          <w:color w:val="3D3D3D"/>
          <w:sz w:val="24"/>
          <w:szCs w:val="24"/>
        </w:rPr>
      </w:pPr>
      <w:r w:rsidRPr="00DF515B">
        <w:rPr>
          <w:rFonts w:asciiTheme="majorBidi" w:eastAsia="Times New Roman" w:hAnsiTheme="majorBidi" w:cstheme="majorBidi"/>
          <w:color w:val="3D3D3D"/>
          <w:sz w:val="24"/>
          <w:szCs w:val="24"/>
        </w:rPr>
        <w:t>Academic and educational guidance and counseling.</w:t>
      </w:r>
    </w:p>
    <w:p w14:paraId="0C90F08A" w14:textId="77777777" w:rsidR="00A50187" w:rsidRPr="00DF515B" w:rsidRDefault="00A50187" w:rsidP="00F926EE">
      <w:pPr>
        <w:numPr>
          <w:ilvl w:val="0"/>
          <w:numId w:val="5"/>
        </w:numPr>
        <w:shd w:val="clear" w:color="auto" w:fill="FFFFFF"/>
        <w:spacing w:before="100" w:beforeAutospacing="1" w:after="100" w:afterAutospacing="1" w:line="240" w:lineRule="auto"/>
        <w:jc w:val="both"/>
        <w:rPr>
          <w:rFonts w:asciiTheme="majorBidi" w:eastAsia="Times New Roman" w:hAnsiTheme="majorBidi" w:cstheme="majorBidi"/>
          <w:color w:val="3D3D3D"/>
          <w:sz w:val="24"/>
          <w:szCs w:val="24"/>
        </w:rPr>
      </w:pPr>
      <w:r w:rsidRPr="00DF515B">
        <w:rPr>
          <w:rFonts w:asciiTheme="majorBidi" w:eastAsia="Times New Roman" w:hAnsiTheme="majorBidi" w:cstheme="majorBidi"/>
          <w:color w:val="3D3D3D"/>
          <w:sz w:val="24"/>
          <w:szCs w:val="24"/>
        </w:rPr>
        <w:t>A wide range of scientific cooperation agreements with local, regional and international universities of reputable reputation.</w:t>
      </w:r>
    </w:p>
    <w:p w14:paraId="2F688D30" w14:textId="77777777" w:rsidR="00A50187" w:rsidRPr="00DF515B" w:rsidRDefault="00A50187" w:rsidP="00F926EE">
      <w:pPr>
        <w:numPr>
          <w:ilvl w:val="0"/>
          <w:numId w:val="5"/>
        </w:numPr>
        <w:shd w:val="clear" w:color="auto" w:fill="FFFFFF"/>
        <w:spacing w:before="100" w:beforeAutospacing="1" w:after="100" w:afterAutospacing="1" w:line="240" w:lineRule="auto"/>
        <w:jc w:val="both"/>
        <w:rPr>
          <w:rFonts w:asciiTheme="majorBidi" w:eastAsia="Times New Roman" w:hAnsiTheme="majorBidi" w:cstheme="majorBidi"/>
          <w:color w:val="3D3D3D"/>
          <w:sz w:val="24"/>
          <w:szCs w:val="24"/>
        </w:rPr>
      </w:pPr>
      <w:r w:rsidRPr="00DF515B">
        <w:rPr>
          <w:rFonts w:asciiTheme="majorBidi" w:eastAsia="Times New Roman" w:hAnsiTheme="majorBidi" w:cstheme="majorBidi"/>
          <w:color w:val="3D3D3D"/>
          <w:sz w:val="24"/>
          <w:szCs w:val="24"/>
        </w:rPr>
        <w:t>Multiple agreements and memoranda of understanding with many civil society organizations.</w:t>
      </w:r>
    </w:p>
    <w:p w14:paraId="58FD46F9" w14:textId="77777777" w:rsidR="00A50187" w:rsidRPr="00DF515B" w:rsidRDefault="00A50187" w:rsidP="00F926EE">
      <w:pPr>
        <w:numPr>
          <w:ilvl w:val="0"/>
          <w:numId w:val="5"/>
        </w:numPr>
        <w:shd w:val="clear" w:color="auto" w:fill="FFFFFF"/>
        <w:spacing w:before="100" w:beforeAutospacing="1" w:after="100" w:afterAutospacing="1" w:line="240" w:lineRule="auto"/>
        <w:jc w:val="both"/>
        <w:rPr>
          <w:rFonts w:asciiTheme="majorBidi" w:eastAsia="Times New Roman" w:hAnsiTheme="majorBidi" w:cstheme="majorBidi"/>
          <w:color w:val="3D3D3D"/>
          <w:sz w:val="24"/>
          <w:szCs w:val="24"/>
        </w:rPr>
      </w:pPr>
      <w:r w:rsidRPr="00DF515B">
        <w:rPr>
          <w:rFonts w:asciiTheme="majorBidi" w:eastAsia="Times New Roman" w:hAnsiTheme="majorBidi" w:cstheme="majorBidi"/>
          <w:color w:val="3D3D3D"/>
          <w:sz w:val="24"/>
          <w:szCs w:val="24"/>
        </w:rPr>
        <w:t>A proper campus with all the facilities of science, sports and entertainment, which we encourage you to visit and learn about their features.</w:t>
      </w:r>
    </w:p>
    <w:p w14:paraId="0798A4D0" w14:textId="77777777" w:rsidR="00A50187" w:rsidRPr="00DF515B" w:rsidRDefault="00A50187" w:rsidP="00F926EE">
      <w:pPr>
        <w:numPr>
          <w:ilvl w:val="0"/>
          <w:numId w:val="5"/>
        </w:numPr>
        <w:shd w:val="clear" w:color="auto" w:fill="FFFFFF"/>
        <w:spacing w:before="100" w:beforeAutospacing="1" w:after="100" w:afterAutospacing="1" w:line="240" w:lineRule="auto"/>
        <w:jc w:val="both"/>
        <w:rPr>
          <w:rFonts w:asciiTheme="majorBidi" w:eastAsia="Times New Roman" w:hAnsiTheme="majorBidi" w:cstheme="majorBidi"/>
          <w:color w:val="3D3D3D"/>
          <w:sz w:val="24"/>
          <w:szCs w:val="24"/>
        </w:rPr>
      </w:pPr>
      <w:r w:rsidRPr="00DF515B">
        <w:rPr>
          <w:rFonts w:asciiTheme="majorBidi" w:eastAsia="Times New Roman" w:hAnsiTheme="majorBidi" w:cstheme="majorBidi"/>
          <w:color w:val="3D3D3D"/>
          <w:sz w:val="24"/>
          <w:szCs w:val="24"/>
        </w:rPr>
        <w:t>Student activities and clubs of all kinds: athletic, cultural, scientific and social. </w:t>
      </w:r>
    </w:p>
    <w:p w14:paraId="48A48B35" w14:textId="609FDC60" w:rsidR="00BC0B2F" w:rsidRPr="00DF515B" w:rsidRDefault="00A50187" w:rsidP="00DF515B">
      <w:pPr>
        <w:shd w:val="clear" w:color="auto" w:fill="FFFFFF"/>
        <w:spacing w:after="0" w:line="240" w:lineRule="auto"/>
        <w:jc w:val="both"/>
        <w:rPr>
          <w:rFonts w:asciiTheme="majorBidi" w:eastAsia="Times New Roman" w:hAnsiTheme="majorBidi" w:cstheme="majorBidi"/>
          <w:color w:val="3D3D3D"/>
          <w:sz w:val="24"/>
          <w:szCs w:val="24"/>
        </w:rPr>
      </w:pPr>
      <w:r w:rsidRPr="00DF515B">
        <w:rPr>
          <w:rFonts w:asciiTheme="majorBidi" w:eastAsia="Times New Roman" w:hAnsiTheme="majorBidi" w:cstheme="majorBidi"/>
          <w:b/>
          <w:bCs/>
          <w:color w:val="3D3D3D"/>
          <w:sz w:val="24"/>
          <w:szCs w:val="24"/>
        </w:rPr>
        <w:t> </w:t>
      </w:r>
      <w:r w:rsidR="00DF515B" w:rsidRPr="00DF515B">
        <w:rPr>
          <w:rFonts w:asciiTheme="majorBidi" w:eastAsia="Times New Roman" w:hAnsiTheme="majorBidi" w:cstheme="majorBidi"/>
          <w:b/>
          <w:bCs/>
          <w:color w:val="3D3D3D"/>
          <w:sz w:val="24"/>
          <w:szCs w:val="24"/>
        </w:rPr>
        <w:t>The</w:t>
      </w:r>
      <w:r w:rsidRPr="00DF515B">
        <w:rPr>
          <w:rFonts w:asciiTheme="majorBidi" w:eastAsia="Times New Roman" w:hAnsiTheme="majorBidi" w:cstheme="majorBidi"/>
          <w:b/>
          <w:bCs/>
          <w:color w:val="3D3D3D"/>
          <w:sz w:val="24"/>
          <w:szCs w:val="24"/>
        </w:rPr>
        <w:t xml:space="preserve"> Arab International University</w:t>
      </w:r>
      <w:r w:rsidR="00DF515B" w:rsidRPr="00DF515B">
        <w:rPr>
          <w:rFonts w:asciiTheme="majorBidi" w:eastAsia="Times New Roman" w:hAnsiTheme="majorBidi" w:cstheme="majorBidi"/>
          <w:b/>
          <w:bCs/>
          <w:color w:val="3D3D3D"/>
          <w:sz w:val="24"/>
          <w:szCs w:val="24"/>
        </w:rPr>
        <w:t xml:space="preserve"> </w:t>
      </w:r>
      <w:r w:rsidRPr="00DF515B">
        <w:rPr>
          <w:rFonts w:asciiTheme="majorBidi" w:eastAsia="Times New Roman" w:hAnsiTheme="majorBidi" w:cstheme="majorBidi"/>
          <w:color w:val="3D3D3D"/>
          <w:sz w:val="24"/>
          <w:szCs w:val="24"/>
        </w:rPr>
        <w:t>life years are a time to invest in a student's future. The knowledge and experience that students acquire in the lecture hall and laboratories will help them in developing themselves. They will provide them with reasons for success in the chosen specialty. The student activities will help in expanding students’ horizon. The activities of training, clubs and sports will enable students to develop their talents, and may even help in discovering new talents.</w:t>
      </w:r>
    </w:p>
    <w:p w14:paraId="62F259A1" w14:textId="4347ED18" w:rsidR="00A50187" w:rsidRPr="00BC0B2F" w:rsidRDefault="00A50187" w:rsidP="00BC0B2F">
      <w:pPr>
        <w:shd w:val="clear" w:color="auto" w:fill="FFFFFF"/>
        <w:spacing w:after="0" w:line="240" w:lineRule="auto"/>
        <w:jc w:val="both"/>
        <w:rPr>
          <w:rFonts w:asciiTheme="majorBidi" w:eastAsia="Times New Roman" w:hAnsiTheme="majorBidi" w:cstheme="majorBidi"/>
          <w:color w:val="3D3D3D"/>
          <w:sz w:val="23"/>
          <w:szCs w:val="23"/>
        </w:rPr>
      </w:pPr>
      <w:r w:rsidRPr="00DF515B">
        <w:rPr>
          <w:rFonts w:asciiTheme="majorBidi" w:eastAsia="Times New Roman" w:hAnsiTheme="majorBidi" w:cstheme="majorBidi"/>
          <w:color w:val="3D3D3D"/>
          <w:sz w:val="24"/>
          <w:szCs w:val="24"/>
        </w:rPr>
        <w:t>Students could invest time, mind and spirit in our university in order to reap the benefits of work</w:t>
      </w:r>
      <w:r w:rsidR="00BC0B2F" w:rsidRPr="00DF515B">
        <w:rPr>
          <w:rFonts w:asciiTheme="majorBidi" w:eastAsia="Times New Roman" w:hAnsiTheme="majorBidi" w:cstheme="majorBidi"/>
          <w:color w:val="3D3D3D"/>
          <w:sz w:val="24"/>
          <w:szCs w:val="24"/>
        </w:rPr>
        <w:t>s</w:t>
      </w:r>
      <w:r w:rsidRPr="00DF515B">
        <w:rPr>
          <w:rFonts w:asciiTheme="majorBidi" w:eastAsia="Times New Roman" w:hAnsiTheme="majorBidi" w:cstheme="majorBidi"/>
          <w:color w:val="3D3D3D"/>
          <w:sz w:val="24"/>
          <w:szCs w:val="24"/>
        </w:rPr>
        <w:t xml:space="preserve"> and the time devoted in the coming years. We will be by our students in every step of their way.</w:t>
      </w:r>
      <w:r w:rsidRPr="00BC0B2F">
        <w:rPr>
          <w:rFonts w:asciiTheme="majorBidi" w:hAnsiTheme="majorBidi" w:cstheme="majorBidi"/>
          <w:b/>
          <w:bCs/>
          <w:sz w:val="28"/>
          <w:szCs w:val="28"/>
        </w:rPr>
        <w:br w:type="page"/>
      </w:r>
    </w:p>
    <w:p w14:paraId="79356421" w14:textId="77777777" w:rsidR="00BC0B2F" w:rsidRDefault="00BC0B2F">
      <w:pPr>
        <w:rPr>
          <w:rFonts w:asciiTheme="majorBidi" w:hAnsiTheme="majorBidi" w:cstheme="majorBidi"/>
          <w:b/>
          <w:bCs/>
          <w:sz w:val="28"/>
          <w:szCs w:val="28"/>
        </w:rPr>
      </w:pPr>
      <w:r>
        <w:rPr>
          <w:rFonts w:asciiTheme="majorBidi" w:hAnsiTheme="majorBidi" w:cstheme="majorBidi"/>
          <w:b/>
          <w:bCs/>
          <w:sz w:val="28"/>
          <w:szCs w:val="28"/>
        </w:rPr>
        <w:lastRenderedPageBreak/>
        <w:br w:type="page"/>
      </w:r>
    </w:p>
    <w:p w14:paraId="7243CEC6" w14:textId="398E8EF0" w:rsidR="000B7CD0" w:rsidRDefault="00072609" w:rsidP="009E69D7">
      <w:pPr>
        <w:jc w:val="right"/>
        <w:rPr>
          <w:rFonts w:asciiTheme="majorBidi" w:hAnsiTheme="majorBidi" w:cstheme="majorBidi"/>
          <w:i/>
          <w:iCs/>
          <w:sz w:val="28"/>
          <w:szCs w:val="28"/>
          <w:rtl/>
          <w:lang w:bidi="ar-SY"/>
        </w:rPr>
      </w:pPr>
      <w:r>
        <w:rPr>
          <w:rFonts w:asciiTheme="majorBidi" w:hAnsiTheme="majorBidi" w:cstheme="majorBidi" w:hint="cs"/>
          <w:i/>
          <w:iCs/>
          <w:sz w:val="28"/>
          <w:szCs w:val="28"/>
          <w:rtl/>
          <w:lang w:bidi="ar-SY"/>
        </w:rPr>
        <w:lastRenderedPageBreak/>
        <w:t>الحمدالله الذي</w:t>
      </w:r>
      <w:r w:rsidR="009E69D7">
        <w:rPr>
          <w:rFonts w:asciiTheme="majorBidi" w:hAnsiTheme="majorBidi" w:cstheme="majorBidi" w:hint="cs"/>
          <w:i/>
          <w:iCs/>
          <w:sz w:val="28"/>
          <w:szCs w:val="28"/>
          <w:rtl/>
          <w:lang w:bidi="ar-SY"/>
        </w:rPr>
        <w:t xml:space="preserve"> </w:t>
      </w:r>
      <w:r w:rsidR="000B7CD0">
        <w:rPr>
          <w:rFonts w:asciiTheme="majorBidi" w:hAnsiTheme="majorBidi" w:cstheme="majorBidi" w:hint="cs"/>
          <w:i/>
          <w:iCs/>
          <w:sz w:val="28"/>
          <w:szCs w:val="28"/>
          <w:rtl/>
          <w:lang w:bidi="ar-SY"/>
        </w:rPr>
        <w:t>وفقنا في إنهاء هذا البحث العملي، والذي أنعم علينا ينعمة الصبر والعافية والصحة.</w:t>
      </w:r>
    </w:p>
    <w:p w14:paraId="0DD2E60D" w14:textId="218BC025" w:rsidR="000B7CD0" w:rsidRDefault="000B7CD0" w:rsidP="009E69D7">
      <w:pPr>
        <w:jc w:val="right"/>
        <w:rPr>
          <w:rFonts w:asciiTheme="majorBidi" w:hAnsiTheme="majorBidi" w:cstheme="majorBidi"/>
          <w:i/>
          <w:iCs/>
          <w:sz w:val="28"/>
          <w:szCs w:val="28"/>
          <w:rtl/>
          <w:lang w:bidi="ar-SY"/>
        </w:rPr>
      </w:pPr>
      <w:r>
        <w:rPr>
          <w:rFonts w:asciiTheme="majorBidi" w:hAnsiTheme="majorBidi" w:cstheme="majorBidi" w:hint="cs"/>
          <w:i/>
          <w:iCs/>
          <w:sz w:val="28"/>
          <w:szCs w:val="28"/>
          <w:rtl/>
          <w:lang w:bidi="ar-SY"/>
        </w:rPr>
        <w:t>وأتقدم  بالشكر والتقدير إلى المهندسة الرائعة خلود الجلاد التي أعطتنا جميع النصائح والإرشادات حتى يكون البحث بصورته النهائية الكاملة.</w:t>
      </w:r>
    </w:p>
    <w:p w14:paraId="57F8CD82" w14:textId="13655B8D" w:rsidR="000B7CD0" w:rsidRDefault="000B7CD0" w:rsidP="000B7CD0">
      <w:pPr>
        <w:jc w:val="right"/>
        <w:rPr>
          <w:rFonts w:asciiTheme="majorBidi" w:hAnsiTheme="majorBidi" w:cstheme="majorBidi"/>
          <w:i/>
          <w:iCs/>
          <w:sz w:val="28"/>
          <w:szCs w:val="28"/>
          <w:rtl/>
          <w:lang w:bidi="ar-SY"/>
        </w:rPr>
      </w:pPr>
      <w:r>
        <w:rPr>
          <w:rFonts w:asciiTheme="majorBidi" w:hAnsiTheme="majorBidi" w:cstheme="majorBidi" w:hint="cs"/>
          <w:i/>
          <w:iCs/>
          <w:sz w:val="28"/>
          <w:szCs w:val="28"/>
          <w:rtl/>
          <w:lang w:bidi="ar-SY"/>
        </w:rPr>
        <w:t xml:space="preserve">وأيضاً أشكر والدتي خلود الأيوبي ووالدي موفق الحافي اللذان قدما الكثير والكثير من أجل أن أصل إلى هذه المرحلة. </w:t>
      </w:r>
    </w:p>
    <w:p w14:paraId="3275E56C" w14:textId="71B79641" w:rsidR="000B7CD0" w:rsidRDefault="000B7CD0" w:rsidP="000B7CD0">
      <w:pPr>
        <w:jc w:val="right"/>
        <w:rPr>
          <w:rFonts w:asciiTheme="majorBidi" w:hAnsiTheme="majorBidi" w:cstheme="majorBidi"/>
          <w:i/>
          <w:iCs/>
          <w:sz w:val="28"/>
          <w:szCs w:val="28"/>
          <w:rtl/>
          <w:lang w:bidi="ar-SY"/>
        </w:rPr>
      </w:pPr>
      <w:r>
        <w:rPr>
          <w:rFonts w:asciiTheme="majorBidi" w:hAnsiTheme="majorBidi" w:cstheme="majorBidi" w:hint="cs"/>
          <w:i/>
          <w:iCs/>
          <w:sz w:val="28"/>
          <w:szCs w:val="28"/>
          <w:rtl/>
          <w:lang w:bidi="ar-SY"/>
        </w:rPr>
        <w:t>وإلى أخي أحمد وأختي دانيا على تشجيعهم المستمر لي.</w:t>
      </w:r>
    </w:p>
    <w:p w14:paraId="15B0F800" w14:textId="19C65563" w:rsidR="000B7CD0" w:rsidRDefault="000B7CD0" w:rsidP="009E69D7">
      <w:pPr>
        <w:jc w:val="right"/>
        <w:rPr>
          <w:rFonts w:asciiTheme="majorBidi" w:hAnsiTheme="majorBidi" w:cstheme="majorBidi"/>
          <w:i/>
          <w:iCs/>
          <w:sz w:val="28"/>
          <w:szCs w:val="28"/>
          <w:rtl/>
          <w:lang w:bidi="ar-SY"/>
        </w:rPr>
      </w:pPr>
      <w:r>
        <w:rPr>
          <w:rFonts w:asciiTheme="majorBidi" w:hAnsiTheme="majorBidi" w:cstheme="majorBidi" w:hint="cs"/>
          <w:i/>
          <w:iCs/>
          <w:sz w:val="28"/>
          <w:szCs w:val="28"/>
          <w:rtl/>
          <w:lang w:bidi="ar-SY"/>
        </w:rPr>
        <w:t>وأيضاً إلى الزميل أحمد الحريري لما قدّمه من عطاء ونصح وتوجيه.</w:t>
      </w:r>
    </w:p>
    <w:p w14:paraId="4AE9DB1C" w14:textId="56C3D44A" w:rsidR="009E69D7" w:rsidRDefault="000B7CD0" w:rsidP="009E69D7">
      <w:pPr>
        <w:jc w:val="right"/>
        <w:rPr>
          <w:rFonts w:asciiTheme="majorBidi" w:hAnsiTheme="majorBidi" w:cstheme="majorBidi"/>
          <w:i/>
          <w:iCs/>
          <w:sz w:val="28"/>
          <w:szCs w:val="28"/>
          <w:lang w:bidi="ar-SY"/>
        </w:rPr>
      </w:pPr>
      <w:r>
        <w:rPr>
          <w:rFonts w:asciiTheme="majorBidi" w:hAnsiTheme="majorBidi" w:cstheme="majorBidi" w:hint="cs"/>
          <w:i/>
          <w:iCs/>
          <w:sz w:val="28"/>
          <w:szCs w:val="28"/>
          <w:rtl/>
          <w:lang w:bidi="ar-SY"/>
        </w:rPr>
        <w:t>محمد مجد الحافي</w:t>
      </w:r>
      <w:r w:rsidR="00072609">
        <w:rPr>
          <w:rFonts w:asciiTheme="majorBidi" w:hAnsiTheme="majorBidi" w:cstheme="majorBidi" w:hint="cs"/>
          <w:i/>
          <w:iCs/>
          <w:sz w:val="28"/>
          <w:szCs w:val="28"/>
          <w:rtl/>
          <w:lang w:bidi="ar-SY"/>
        </w:rPr>
        <w:t xml:space="preserve"> </w:t>
      </w:r>
    </w:p>
    <w:p w14:paraId="4BA38DC5" w14:textId="789E6CCF" w:rsidR="0004338B" w:rsidRDefault="00072609" w:rsidP="00072609">
      <w:pPr>
        <w:jc w:val="right"/>
        <w:rPr>
          <w:rFonts w:asciiTheme="majorBidi" w:hAnsiTheme="majorBidi" w:cstheme="majorBidi"/>
          <w:b/>
          <w:bCs/>
          <w:sz w:val="28"/>
          <w:szCs w:val="28"/>
        </w:rPr>
      </w:pPr>
      <w:r>
        <w:rPr>
          <w:rFonts w:asciiTheme="majorBidi" w:hAnsiTheme="majorBidi" w:cstheme="majorBidi" w:hint="cs"/>
          <w:i/>
          <w:iCs/>
          <w:sz w:val="28"/>
          <w:szCs w:val="28"/>
          <w:rtl/>
          <w:lang w:bidi="ar-SY"/>
        </w:rPr>
        <w:t xml:space="preserve"> </w:t>
      </w:r>
      <w:r w:rsidR="0004338B">
        <w:rPr>
          <w:rFonts w:asciiTheme="majorBidi" w:hAnsiTheme="majorBidi" w:cstheme="majorBidi"/>
          <w:b/>
          <w:bCs/>
          <w:sz w:val="28"/>
          <w:szCs w:val="28"/>
        </w:rPr>
        <w:br w:type="page"/>
      </w:r>
    </w:p>
    <w:p w14:paraId="42D2DF17" w14:textId="77777777" w:rsidR="00CC6831" w:rsidRDefault="00CC6831">
      <w:pPr>
        <w:rPr>
          <w:rFonts w:asciiTheme="majorBidi" w:hAnsiTheme="majorBidi" w:cstheme="majorBidi"/>
          <w:b/>
          <w:bCs/>
          <w:sz w:val="28"/>
          <w:szCs w:val="28"/>
        </w:rPr>
      </w:pPr>
      <w:r>
        <w:rPr>
          <w:rFonts w:asciiTheme="majorBidi" w:hAnsiTheme="majorBidi" w:cstheme="majorBidi"/>
          <w:b/>
          <w:bCs/>
          <w:sz w:val="28"/>
          <w:szCs w:val="28"/>
        </w:rPr>
        <w:lastRenderedPageBreak/>
        <w:br w:type="page"/>
      </w:r>
    </w:p>
    <w:p w14:paraId="138AE187" w14:textId="2F42DB57" w:rsidR="002E6666" w:rsidRPr="0022414D" w:rsidRDefault="00204815" w:rsidP="0022414D">
      <w:pPr>
        <w:spacing w:line="360" w:lineRule="auto"/>
        <w:rPr>
          <w:rFonts w:asciiTheme="majorBidi" w:hAnsiTheme="majorBidi" w:cstheme="majorBidi"/>
          <w:b/>
          <w:bCs/>
          <w:sz w:val="52"/>
          <w:szCs w:val="52"/>
        </w:rPr>
      </w:pPr>
      <w:r w:rsidRPr="0022414D">
        <w:rPr>
          <w:rFonts w:asciiTheme="majorBidi" w:hAnsiTheme="majorBidi" w:cstheme="majorBidi"/>
          <w:b/>
          <w:bCs/>
          <w:sz w:val="52"/>
          <w:szCs w:val="52"/>
        </w:rPr>
        <w:lastRenderedPageBreak/>
        <w:t>A</w:t>
      </w:r>
      <w:r w:rsidR="0022414D" w:rsidRPr="0022414D">
        <w:rPr>
          <w:rFonts w:asciiTheme="majorBidi" w:hAnsiTheme="majorBidi" w:cstheme="majorBidi"/>
          <w:b/>
          <w:bCs/>
          <w:sz w:val="52"/>
          <w:szCs w:val="52"/>
        </w:rPr>
        <w:t>cknowledgement</w:t>
      </w:r>
      <w:r w:rsidR="0022414D">
        <w:rPr>
          <w:rFonts w:asciiTheme="majorBidi" w:hAnsiTheme="majorBidi" w:cstheme="majorBidi"/>
          <w:b/>
          <w:bCs/>
          <w:sz w:val="52"/>
          <w:szCs w:val="52"/>
        </w:rPr>
        <w:t>s</w:t>
      </w:r>
    </w:p>
    <w:p w14:paraId="781974BB" w14:textId="6378662A" w:rsidR="005265DF" w:rsidRDefault="002E6666" w:rsidP="005265DF">
      <w:pPr>
        <w:pStyle w:val="BodyText"/>
        <w:spacing w:before="213" w:line="360" w:lineRule="auto"/>
        <w:ind w:left="100" w:right="265" w:firstLine="620"/>
        <w:jc w:val="both"/>
      </w:pPr>
      <w:r>
        <w:t xml:space="preserve">It gives us immense pleasure to express our deepest sense of gratitude and sincere thanks to our highly respected and esteemed guide </w:t>
      </w:r>
      <w:r w:rsidR="000F6843">
        <w:t>Eng</w:t>
      </w:r>
      <w:r>
        <w:t xml:space="preserve">. </w:t>
      </w:r>
      <w:r w:rsidR="000F6843">
        <w:rPr>
          <w:b/>
          <w:bCs/>
        </w:rPr>
        <w:t xml:space="preserve">Khloud Al </w:t>
      </w:r>
      <w:r w:rsidR="00827051">
        <w:rPr>
          <w:b/>
          <w:bCs/>
        </w:rPr>
        <w:t>J</w:t>
      </w:r>
      <w:r w:rsidR="000F6843">
        <w:rPr>
          <w:b/>
          <w:bCs/>
        </w:rPr>
        <w:t xml:space="preserve">allad </w:t>
      </w:r>
      <w:r>
        <w:t xml:space="preserve">for </w:t>
      </w:r>
      <w:r w:rsidR="00F04BED">
        <w:t>her</w:t>
      </w:r>
      <w:r>
        <w:t xml:space="preserve"> valuable guidance, encouragement and </w:t>
      </w:r>
      <w:r w:rsidR="00F264AD" w:rsidRPr="006720D6">
        <w:t>great dedication</w:t>
      </w:r>
      <w:r>
        <w:t xml:space="preserve"> for completing this work, h</w:t>
      </w:r>
      <w:r w:rsidR="005265DF">
        <w:t>er</w:t>
      </w:r>
      <w:r>
        <w:t xml:space="preserve"> useful suggestions for this whole work and cooperative behavior are sincerely acknowledged.</w:t>
      </w:r>
      <w:r w:rsidR="00C27CAF">
        <w:t xml:space="preserve"> </w:t>
      </w:r>
    </w:p>
    <w:p w14:paraId="67C9370E" w14:textId="3BE5C092" w:rsidR="006720D6" w:rsidRPr="00093D97" w:rsidRDefault="002E6666" w:rsidP="005265DF">
      <w:pPr>
        <w:pStyle w:val="BodyText"/>
        <w:spacing w:before="213" w:line="360" w:lineRule="auto"/>
        <w:ind w:left="100" w:right="265" w:firstLine="620"/>
        <w:jc w:val="both"/>
      </w:pPr>
      <w:r>
        <w:t>At the end we would like to express our sincere thanks to all our families, friends and others who helped us directly or indirectly during this project work.</w:t>
      </w:r>
    </w:p>
    <w:p w14:paraId="5DA581D0" w14:textId="4BCFCF68" w:rsidR="00557A1F" w:rsidRDefault="00557A1F" w:rsidP="00760006">
      <w:pPr>
        <w:spacing w:line="360" w:lineRule="auto"/>
        <w:rPr>
          <w:b/>
          <w:bCs/>
        </w:rPr>
      </w:pPr>
    </w:p>
    <w:p w14:paraId="30E60FA7" w14:textId="18D6EC3D" w:rsidR="004A3D92" w:rsidRDefault="004A3D92" w:rsidP="004A3D92">
      <w:pPr>
        <w:rPr>
          <w:b/>
          <w:bCs/>
        </w:rPr>
      </w:pPr>
    </w:p>
    <w:p w14:paraId="0831A6F9" w14:textId="0DEBD7AD" w:rsidR="00FA2729" w:rsidRDefault="00FA2729" w:rsidP="004A3D92">
      <w:pPr>
        <w:rPr>
          <w:b/>
          <w:bCs/>
        </w:rPr>
      </w:pPr>
    </w:p>
    <w:p w14:paraId="2BBDCDAF" w14:textId="2B887124" w:rsidR="0078443A" w:rsidRDefault="0078443A" w:rsidP="004A3D92">
      <w:pPr>
        <w:rPr>
          <w:b/>
          <w:bCs/>
        </w:rPr>
      </w:pPr>
    </w:p>
    <w:p w14:paraId="2C693F41" w14:textId="77777777" w:rsidR="0078443A" w:rsidRDefault="0078443A" w:rsidP="004A3D92">
      <w:pPr>
        <w:rPr>
          <w:b/>
          <w:bCs/>
        </w:rPr>
      </w:pPr>
    </w:p>
    <w:p w14:paraId="7DCE7B6F" w14:textId="77777777" w:rsidR="006721BC" w:rsidRDefault="006721BC">
      <w:pPr>
        <w:rPr>
          <w:rFonts w:asciiTheme="majorBidi" w:hAnsiTheme="majorBidi" w:cstheme="majorBidi"/>
          <w:b/>
          <w:bCs/>
          <w:sz w:val="28"/>
          <w:szCs w:val="28"/>
          <w:lang w:bidi="ar-SY"/>
        </w:rPr>
      </w:pPr>
      <w:r>
        <w:rPr>
          <w:rFonts w:asciiTheme="majorBidi" w:hAnsiTheme="majorBidi" w:cstheme="majorBidi"/>
          <w:b/>
          <w:bCs/>
          <w:sz w:val="28"/>
          <w:szCs w:val="28"/>
          <w:lang w:bidi="ar-SY"/>
        </w:rPr>
        <w:br w:type="page"/>
      </w:r>
    </w:p>
    <w:p w14:paraId="79870C77" w14:textId="77777777" w:rsidR="00093D97" w:rsidRDefault="00093D97">
      <w:pPr>
        <w:rPr>
          <w:rFonts w:asciiTheme="majorBidi" w:hAnsiTheme="majorBidi" w:cstheme="majorBidi"/>
          <w:b/>
          <w:bCs/>
          <w:sz w:val="52"/>
          <w:szCs w:val="52"/>
        </w:rPr>
      </w:pPr>
      <w:r>
        <w:rPr>
          <w:rFonts w:asciiTheme="majorBidi" w:hAnsiTheme="majorBidi" w:cstheme="majorBidi"/>
          <w:b/>
          <w:bCs/>
          <w:sz w:val="52"/>
          <w:szCs w:val="52"/>
        </w:rPr>
        <w:lastRenderedPageBreak/>
        <w:br w:type="page"/>
      </w:r>
    </w:p>
    <w:p w14:paraId="4FD0DC4E" w14:textId="470081F9" w:rsidR="00C6036D" w:rsidRPr="00383E94" w:rsidRDefault="003D4BFB" w:rsidP="00383E94">
      <w:pPr>
        <w:spacing w:line="360" w:lineRule="auto"/>
        <w:jc w:val="center"/>
        <w:rPr>
          <w:rFonts w:asciiTheme="majorBidi" w:hAnsiTheme="majorBidi" w:cstheme="majorBidi"/>
          <w:b/>
          <w:bCs/>
          <w:sz w:val="52"/>
          <w:szCs w:val="52"/>
        </w:rPr>
      </w:pPr>
      <w:r w:rsidRPr="0022414D">
        <w:rPr>
          <w:rFonts w:asciiTheme="majorBidi" w:hAnsiTheme="majorBidi" w:cstheme="majorBidi"/>
          <w:b/>
          <w:bCs/>
          <w:sz w:val="52"/>
          <w:szCs w:val="52"/>
        </w:rPr>
        <w:lastRenderedPageBreak/>
        <w:t>Abstract</w:t>
      </w:r>
    </w:p>
    <w:p w14:paraId="6E263245" w14:textId="7AAE138B" w:rsidR="00EA2D7B" w:rsidRPr="00C27CAF" w:rsidRDefault="00270F50" w:rsidP="00664482">
      <w:pPr>
        <w:spacing w:line="360" w:lineRule="auto"/>
        <w:jc w:val="both"/>
        <w:rPr>
          <w:rFonts w:asciiTheme="majorBidi" w:hAnsiTheme="majorBidi" w:cstheme="majorBidi"/>
          <w:color w:val="000000"/>
          <w:sz w:val="24"/>
          <w:szCs w:val="24"/>
          <w:shd w:val="clear" w:color="auto" w:fill="FFFFFF"/>
        </w:rPr>
      </w:pPr>
      <w:r w:rsidRPr="00C27CAF">
        <w:rPr>
          <w:rFonts w:asciiTheme="majorBidi" w:hAnsiTheme="majorBidi" w:cstheme="majorBidi"/>
          <w:sz w:val="24"/>
          <w:szCs w:val="24"/>
        </w:rPr>
        <w:t>Application security is an essential part of developing modern software. As the internet increases in complexity, attackers are turning more and more to known security flaws and vulnerabilities in programs themselves. To avoid data breaches, companies need to build security into all the phases of building, testing, and deploying their software. There are different techniques to detect vulnerability such as Static Application Security Testing (SAST) and Dynamic Application Security Testing (DAST) but these solutions suffer from high false-positive and high false-negative rates. Researchers have been interested to develop an AI-based system to detect vulnerabilities using Deep Learning models such as Bert, BLSTM, etc. In this project, two deep learning models were developed</w:t>
      </w:r>
      <w:r w:rsidR="002B0ECE">
        <w:rPr>
          <w:rFonts w:asciiTheme="majorBidi" w:hAnsiTheme="majorBidi" w:cstheme="majorBidi"/>
          <w:sz w:val="24"/>
          <w:szCs w:val="24"/>
        </w:rPr>
        <w:t xml:space="preserve"> for vulnerability detection in C/C++ source codes, </w:t>
      </w:r>
      <w:r w:rsidRPr="00C27CAF">
        <w:rPr>
          <w:rFonts w:asciiTheme="majorBidi" w:hAnsiTheme="majorBidi" w:cstheme="majorBidi"/>
          <w:sz w:val="24"/>
          <w:szCs w:val="24"/>
        </w:rPr>
        <w:t>one is to detect if source code contains any vulnerability (binary classification model) and the other (multiclass classification model) to classify this vulnerability. The binary classification model consists of CNN and the multiclass classification model consists of Convolutional+ LSTM. Both of them were trained on SySeVR</w:t>
      </w:r>
      <w:r w:rsidR="00334575">
        <w:rPr>
          <w:rFonts w:asciiTheme="majorBidi" w:hAnsiTheme="majorBidi" w:cstheme="majorBidi"/>
          <w:sz w:val="24"/>
          <w:szCs w:val="24"/>
        </w:rPr>
        <w:t xml:space="preserve"> </w:t>
      </w:r>
      <w:r w:rsidRPr="00C27CAF">
        <w:rPr>
          <w:rFonts w:asciiTheme="majorBidi" w:hAnsiTheme="majorBidi" w:cstheme="majorBidi"/>
          <w:sz w:val="24"/>
          <w:szCs w:val="24"/>
        </w:rPr>
        <w:t>dataset</w:t>
      </w:r>
      <w:bookmarkStart w:id="0" w:name="_Hlk95371919"/>
      <w:sdt>
        <w:sdtPr>
          <w:rPr>
            <w:rFonts w:asciiTheme="majorBidi" w:hAnsiTheme="majorBidi" w:cstheme="majorBidi"/>
            <w:sz w:val="24"/>
            <w:szCs w:val="24"/>
          </w:rPr>
          <w:id w:val="479206161"/>
          <w:citation/>
        </w:sdtPr>
        <w:sdtEndPr/>
        <w:sdtContent>
          <w:r w:rsidR="00334575">
            <w:rPr>
              <w:rFonts w:asciiTheme="majorBidi" w:hAnsiTheme="majorBidi" w:cstheme="majorBidi"/>
              <w:sz w:val="24"/>
              <w:szCs w:val="24"/>
            </w:rPr>
            <w:fldChar w:fldCharType="begin"/>
          </w:r>
          <w:r w:rsidR="00334575">
            <w:rPr>
              <w:rFonts w:asciiTheme="majorBidi" w:hAnsiTheme="majorBidi" w:cstheme="majorBidi"/>
              <w:sz w:val="24"/>
              <w:szCs w:val="24"/>
            </w:rPr>
            <w:instrText xml:space="preserve"> CITATION SySeVRdatasetj \l 1033 </w:instrText>
          </w:r>
          <w:r w:rsidR="00334575">
            <w:rPr>
              <w:rFonts w:asciiTheme="majorBidi" w:hAnsiTheme="majorBidi" w:cstheme="majorBidi"/>
              <w:sz w:val="24"/>
              <w:szCs w:val="24"/>
            </w:rPr>
            <w:fldChar w:fldCharType="separate"/>
          </w:r>
          <w:r w:rsidR="00334575">
            <w:rPr>
              <w:rFonts w:asciiTheme="majorBidi" w:hAnsiTheme="majorBidi" w:cstheme="majorBidi"/>
              <w:noProof/>
              <w:sz w:val="24"/>
              <w:szCs w:val="24"/>
            </w:rPr>
            <w:t xml:space="preserve"> </w:t>
          </w:r>
          <w:r w:rsidR="00334575" w:rsidRPr="00827051">
            <w:rPr>
              <w:rFonts w:asciiTheme="majorBidi" w:hAnsiTheme="majorBidi" w:cstheme="majorBidi"/>
              <w:noProof/>
              <w:sz w:val="24"/>
              <w:szCs w:val="24"/>
            </w:rPr>
            <w:t>[1]</w:t>
          </w:r>
          <w:r w:rsidR="00334575">
            <w:rPr>
              <w:rFonts w:asciiTheme="majorBidi" w:hAnsiTheme="majorBidi" w:cstheme="majorBidi"/>
              <w:sz w:val="24"/>
              <w:szCs w:val="24"/>
            </w:rPr>
            <w:fldChar w:fldCharType="end"/>
          </w:r>
        </w:sdtContent>
      </w:sdt>
      <w:bookmarkEnd w:id="0"/>
      <w:r w:rsidRPr="00C27CAF">
        <w:rPr>
          <w:rFonts w:asciiTheme="majorBidi" w:hAnsiTheme="majorBidi" w:cstheme="majorBidi"/>
          <w:sz w:val="24"/>
          <w:szCs w:val="24"/>
        </w:rPr>
        <w:t xml:space="preserve">. Results over the dataset, for the binary classification model, the accuracy is </w:t>
      </w:r>
      <w:r w:rsidR="00BF55D9">
        <w:rPr>
          <w:rFonts w:asciiTheme="majorBidi" w:hAnsiTheme="majorBidi" w:cstheme="majorBidi"/>
          <w:sz w:val="24"/>
          <w:szCs w:val="24"/>
        </w:rPr>
        <w:t>99</w:t>
      </w:r>
      <w:r w:rsidRPr="00C27CAF">
        <w:rPr>
          <w:rFonts w:asciiTheme="majorBidi" w:hAnsiTheme="majorBidi" w:cstheme="majorBidi"/>
          <w:sz w:val="24"/>
          <w:szCs w:val="24"/>
        </w:rPr>
        <w:t xml:space="preserve">%. For multiclass classification model, the accuracy is 98% to classify </w:t>
      </w:r>
      <w:r w:rsidR="00827051">
        <w:rPr>
          <w:rFonts w:asciiTheme="majorBidi" w:hAnsiTheme="majorBidi" w:cstheme="majorBidi"/>
          <w:sz w:val="24"/>
          <w:szCs w:val="24"/>
        </w:rPr>
        <w:t xml:space="preserve">over </w:t>
      </w:r>
      <w:r w:rsidRPr="00C27CAF">
        <w:rPr>
          <w:rFonts w:asciiTheme="majorBidi" w:hAnsiTheme="majorBidi" w:cstheme="majorBidi"/>
          <w:sz w:val="24"/>
          <w:szCs w:val="24"/>
        </w:rPr>
        <w:t xml:space="preserve">50 different types of vulnerabilities. </w:t>
      </w:r>
      <w:r w:rsidR="00EA2D7B" w:rsidRPr="00C27CAF">
        <w:rPr>
          <w:rFonts w:asciiTheme="majorBidi" w:hAnsiTheme="majorBidi" w:cstheme="majorBidi"/>
          <w:b/>
          <w:bCs/>
          <w:sz w:val="24"/>
          <w:szCs w:val="24"/>
        </w:rPr>
        <w:br w:type="page"/>
      </w:r>
    </w:p>
    <w:p w14:paraId="46F5AF06" w14:textId="77777777" w:rsidR="00EA2D7B" w:rsidRDefault="00EA2D7B">
      <w:pPr>
        <w:rPr>
          <w:rFonts w:asciiTheme="majorBidi" w:hAnsiTheme="majorBidi" w:cstheme="majorBidi"/>
          <w:b/>
          <w:bCs/>
          <w:sz w:val="52"/>
          <w:szCs w:val="52"/>
        </w:rPr>
      </w:pPr>
      <w:r>
        <w:rPr>
          <w:rFonts w:asciiTheme="majorBidi" w:hAnsiTheme="majorBidi" w:cstheme="majorBidi"/>
          <w:b/>
          <w:bCs/>
          <w:sz w:val="52"/>
          <w:szCs w:val="52"/>
        </w:rPr>
        <w:lastRenderedPageBreak/>
        <w:br w:type="page"/>
      </w:r>
    </w:p>
    <w:p w14:paraId="5F8ABFD8" w14:textId="6FFFE4B4" w:rsidR="006721BC" w:rsidRPr="004B6495" w:rsidRDefault="006721BC" w:rsidP="0022414D">
      <w:pPr>
        <w:spacing w:line="360" w:lineRule="auto"/>
        <w:rPr>
          <w:rFonts w:asciiTheme="majorBidi" w:hAnsiTheme="majorBidi" w:cstheme="majorBidi"/>
          <w:b/>
          <w:bCs/>
          <w:sz w:val="52"/>
          <w:szCs w:val="52"/>
        </w:rPr>
      </w:pPr>
      <w:r w:rsidRPr="004B6495">
        <w:rPr>
          <w:rFonts w:asciiTheme="majorBidi" w:hAnsiTheme="majorBidi" w:cstheme="majorBidi"/>
          <w:b/>
          <w:bCs/>
          <w:sz w:val="52"/>
          <w:szCs w:val="52"/>
        </w:rPr>
        <w:lastRenderedPageBreak/>
        <w:t>Contents</w:t>
      </w:r>
    </w:p>
    <w:bookmarkStart w:id="1" w:name="_Toc47731630" w:displacedByCustomXml="next"/>
    <w:bookmarkStart w:id="2" w:name="_Toc47735378" w:displacedByCustomXml="next"/>
    <w:sdt>
      <w:sdtPr>
        <w:rPr>
          <w:rFonts w:asciiTheme="minorHAnsi" w:hAnsiTheme="minorHAnsi" w:cstheme="majorBidi"/>
          <w:noProof w:val="0"/>
          <w:sz w:val="24"/>
          <w:szCs w:val="24"/>
        </w:rPr>
        <w:id w:val="-1541746562"/>
        <w:docPartObj>
          <w:docPartGallery w:val="Table of Contents"/>
          <w:docPartUnique/>
        </w:docPartObj>
      </w:sdtPr>
      <w:sdtEndPr>
        <w:rPr>
          <w:rFonts w:cstheme="minorBidi"/>
          <w:b/>
          <w:bCs/>
          <w:sz w:val="22"/>
          <w:szCs w:val="22"/>
        </w:rPr>
      </w:sdtEndPr>
      <w:sdtContent>
        <w:p w14:paraId="485571A0" w14:textId="387A1BAD" w:rsidR="00CE324D" w:rsidRDefault="00E22AA1">
          <w:pPr>
            <w:pStyle w:val="TOC1"/>
            <w:rPr>
              <w:rFonts w:asciiTheme="minorHAnsi" w:eastAsiaTheme="minorEastAsia" w:hAnsiTheme="minorHAnsi"/>
              <w:sz w:val="22"/>
              <w:szCs w:val="22"/>
            </w:rPr>
          </w:pPr>
          <w:r>
            <w:fldChar w:fldCharType="begin"/>
          </w:r>
          <w:r>
            <w:instrText xml:space="preserve"> TOC \o "1-3" \h \z \u </w:instrText>
          </w:r>
          <w:r>
            <w:fldChar w:fldCharType="separate"/>
          </w:r>
          <w:hyperlink w:anchor="_Toc95457421" w:history="1">
            <w:r w:rsidR="00CE324D" w:rsidRPr="00D870B9">
              <w:rPr>
                <w:rStyle w:val="Hyperlink"/>
              </w:rPr>
              <w:t>Introduction</w:t>
            </w:r>
            <w:r w:rsidR="00CE324D">
              <w:rPr>
                <w:webHidden/>
              </w:rPr>
              <w:tab/>
            </w:r>
            <w:r w:rsidR="00CE324D">
              <w:rPr>
                <w:webHidden/>
              </w:rPr>
              <w:fldChar w:fldCharType="begin"/>
            </w:r>
            <w:r w:rsidR="00CE324D">
              <w:rPr>
                <w:webHidden/>
              </w:rPr>
              <w:instrText xml:space="preserve"> PAGEREF _Toc95457421 \h </w:instrText>
            </w:r>
            <w:r w:rsidR="00CE324D">
              <w:rPr>
                <w:webHidden/>
              </w:rPr>
            </w:r>
            <w:r w:rsidR="00CE324D">
              <w:rPr>
                <w:webHidden/>
              </w:rPr>
              <w:fldChar w:fldCharType="separate"/>
            </w:r>
            <w:r w:rsidR="00CE324D">
              <w:rPr>
                <w:webHidden/>
              </w:rPr>
              <w:t>2</w:t>
            </w:r>
            <w:r w:rsidR="00CE324D">
              <w:rPr>
                <w:webHidden/>
              </w:rPr>
              <w:fldChar w:fldCharType="end"/>
            </w:r>
          </w:hyperlink>
        </w:p>
        <w:p w14:paraId="10F4DDF8" w14:textId="2414BD14" w:rsidR="00CE324D" w:rsidRDefault="00CE324D">
          <w:pPr>
            <w:pStyle w:val="TOC1"/>
            <w:rPr>
              <w:rFonts w:asciiTheme="minorHAnsi" w:eastAsiaTheme="minorEastAsia" w:hAnsiTheme="minorHAnsi"/>
              <w:sz w:val="22"/>
              <w:szCs w:val="22"/>
            </w:rPr>
          </w:pPr>
          <w:hyperlink w:anchor="_Toc95457422" w:history="1">
            <w:r w:rsidRPr="00D870B9">
              <w:rPr>
                <w:rStyle w:val="Hyperlink"/>
              </w:rPr>
              <w:t>Chapter 1: Project Description</w:t>
            </w:r>
            <w:r>
              <w:rPr>
                <w:webHidden/>
              </w:rPr>
              <w:tab/>
            </w:r>
            <w:r>
              <w:rPr>
                <w:webHidden/>
              </w:rPr>
              <w:fldChar w:fldCharType="begin"/>
            </w:r>
            <w:r>
              <w:rPr>
                <w:webHidden/>
              </w:rPr>
              <w:instrText xml:space="preserve"> PAGEREF _Toc95457422 \h </w:instrText>
            </w:r>
            <w:r>
              <w:rPr>
                <w:webHidden/>
              </w:rPr>
            </w:r>
            <w:r>
              <w:rPr>
                <w:webHidden/>
              </w:rPr>
              <w:fldChar w:fldCharType="separate"/>
            </w:r>
            <w:r>
              <w:rPr>
                <w:webHidden/>
              </w:rPr>
              <w:t>4</w:t>
            </w:r>
            <w:r>
              <w:rPr>
                <w:webHidden/>
              </w:rPr>
              <w:fldChar w:fldCharType="end"/>
            </w:r>
          </w:hyperlink>
        </w:p>
        <w:p w14:paraId="1CF43A94" w14:textId="049D4552" w:rsidR="00CE324D" w:rsidRDefault="00CE324D">
          <w:pPr>
            <w:pStyle w:val="TOC2"/>
            <w:tabs>
              <w:tab w:val="left" w:pos="880"/>
              <w:tab w:val="right" w:leader="dot" w:pos="8296"/>
            </w:tabs>
            <w:rPr>
              <w:rFonts w:eastAsiaTheme="minorEastAsia"/>
              <w:noProof/>
            </w:rPr>
          </w:pPr>
          <w:hyperlink w:anchor="_Toc95457423" w:history="1">
            <w:r w:rsidRPr="00D870B9">
              <w:rPr>
                <w:rStyle w:val="Hyperlink"/>
                <w:noProof/>
              </w:rPr>
              <w:t>1.1</w:t>
            </w:r>
            <w:r>
              <w:rPr>
                <w:rStyle w:val="Hyperlink"/>
                <w:noProof/>
              </w:rPr>
              <w:t xml:space="preserve"> </w:t>
            </w:r>
            <w:r w:rsidRPr="00D870B9">
              <w:rPr>
                <w:rStyle w:val="Hyperlink"/>
                <w:noProof/>
              </w:rPr>
              <w:t>Background</w:t>
            </w:r>
            <w:r>
              <w:rPr>
                <w:noProof/>
                <w:webHidden/>
              </w:rPr>
              <w:tab/>
            </w:r>
            <w:r>
              <w:rPr>
                <w:noProof/>
                <w:webHidden/>
              </w:rPr>
              <w:fldChar w:fldCharType="begin"/>
            </w:r>
            <w:r>
              <w:rPr>
                <w:noProof/>
                <w:webHidden/>
              </w:rPr>
              <w:instrText xml:space="preserve"> PAGEREF _Toc95457423 \h </w:instrText>
            </w:r>
            <w:r>
              <w:rPr>
                <w:noProof/>
                <w:webHidden/>
              </w:rPr>
            </w:r>
            <w:r>
              <w:rPr>
                <w:noProof/>
                <w:webHidden/>
              </w:rPr>
              <w:fldChar w:fldCharType="separate"/>
            </w:r>
            <w:r>
              <w:rPr>
                <w:noProof/>
                <w:webHidden/>
              </w:rPr>
              <w:t>4</w:t>
            </w:r>
            <w:r>
              <w:rPr>
                <w:noProof/>
                <w:webHidden/>
              </w:rPr>
              <w:fldChar w:fldCharType="end"/>
            </w:r>
          </w:hyperlink>
        </w:p>
        <w:p w14:paraId="6077FE2E" w14:textId="6121ECFB" w:rsidR="00CE324D" w:rsidRDefault="00CE324D">
          <w:pPr>
            <w:pStyle w:val="TOC2"/>
            <w:tabs>
              <w:tab w:val="left" w:pos="880"/>
              <w:tab w:val="right" w:leader="dot" w:pos="8296"/>
            </w:tabs>
            <w:rPr>
              <w:rFonts w:eastAsiaTheme="minorEastAsia"/>
              <w:noProof/>
            </w:rPr>
          </w:pPr>
          <w:hyperlink w:anchor="_Toc95457424" w:history="1">
            <w:r w:rsidRPr="00D870B9">
              <w:rPr>
                <w:rStyle w:val="Hyperlink"/>
                <w:noProof/>
              </w:rPr>
              <w:t>1.2</w:t>
            </w:r>
            <w:r>
              <w:rPr>
                <w:rFonts w:eastAsiaTheme="minorEastAsia"/>
                <w:noProof/>
              </w:rPr>
              <w:t xml:space="preserve"> </w:t>
            </w:r>
            <w:r w:rsidRPr="00D870B9">
              <w:rPr>
                <w:rStyle w:val="Hyperlink"/>
                <w:noProof/>
              </w:rPr>
              <w:t>Problem Statement</w:t>
            </w:r>
            <w:r>
              <w:rPr>
                <w:noProof/>
                <w:webHidden/>
              </w:rPr>
              <w:tab/>
            </w:r>
            <w:r>
              <w:rPr>
                <w:noProof/>
                <w:webHidden/>
              </w:rPr>
              <w:fldChar w:fldCharType="begin"/>
            </w:r>
            <w:r>
              <w:rPr>
                <w:noProof/>
                <w:webHidden/>
              </w:rPr>
              <w:instrText xml:space="preserve"> PAGEREF _Toc95457424 \h </w:instrText>
            </w:r>
            <w:r>
              <w:rPr>
                <w:noProof/>
                <w:webHidden/>
              </w:rPr>
            </w:r>
            <w:r>
              <w:rPr>
                <w:noProof/>
                <w:webHidden/>
              </w:rPr>
              <w:fldChar w:fldCharType="separate"/>
            </w:r>
            <w:r>
              <w:rPr>
                <w:noProof/>
                <w:webHidden/>
              </w:rPr>
              <w:t>4</w:t>
            </w:r>
            <w:r>
              <w:rPr>
                <w:noProof/>
                <w:webHidden/>
              </w:rPr>
              <w:fldChar w:fldCharType="end"/>
            </w:r>
          </w:hyperlink>
        </w:p>
        <w:p w14:paraId="765F1050" w14:textId="4F3BBC2A" w:rsidR="00CE324D" w:rsidRDefault="00CE324D">
          <w:pPr>
            <w:pStyle w:val="TOC2"/>
            <w:tabs>
              <w:tab w:val="right" w:leader="dot" w:pos="8296"/>
            </w:tabs>
            <w:rPr>
              <w:rFonts w:eastAsiaTheme="minorEastAsia"/>
              <w:noProof/>
            </w:rPr>
          </w:pPr>
          <w:hyperlink w:anchor="_Toc95457425" w:history="1">
            <w:r w:rsidRPr="00D870B9">
              <w:rPr>
                <w:rStyle w:val="Hyperlink"/>
                <w:noProof/>
              </w:rPr>
              <w:t>1.3 Project Objective</w:t>
            </w:r>
            <w:r>
              <w:rPr>
                <w:noProof/>
                <w:webHidden/>
              </w:rPr>
              <w:tab/>
            </w:r>
            <w:r>
              <w:rPr>
                <w:noProof/>
                <w:webHidden/>
              </w:rPr>
              <w:fldChar w:fldCharType="begin"/>
            </w:r>
            <w:r>
              <w:rPr>
                <w:noProof/>
                <w:webHidden/>
              </w:rPr>
              <w:instrText xml:space="preserve"> PAGEREF _Toc95457425 \h </w:instrText>
            </w:r>
            <w:r>
              <w:rPr>
                <w:noProof/>
                <w:webHidden/>
              </w:rPr>
            </w:r>
            <w:r>
              <w:rPr>
                <w:noProof/>
                <w:webHidden/>
              </w:rPr>
              <w:fldChar w:fldCharType="separate"/>
            </w:r>
            <w:r>
              <w:rPr>
                <w:noProof/>
                <w:webHidden/>
              </w:rPr>
              <w:t>4</w:t>
            </w:r>
            <w:r>
              <w:rPr>
                <w:noProof/>
                <w:webHidden/>
              </w:rPr>
              <w:fldChar w:fldCharType="end"/>
            </w:r>
          </w:hyperlink>
        </w:p>
        <w:p w14:paraId="3801B297" w14:textId="479838B9" w:rsidR="00CE324D" w:rsidRDefault="00CE324D">
          <w:pPr>
            <w:pStyle w:val="TOC2"/>
            <w:tabs>
              <w:tab w:val="right" w:leader="dot" w:pos="8296"/>
            </w:tabs>
            <w:rPr>
              <w:rFonts w:eastAsiaTheme="minorEastAsia"/>
              <w:noProof/>
            </w:rPr>
          </w:pPr>
          <w:hyperlink w:anchor="_Toc95457426" w:history="1">
            <w:r w:rsidRPr="00D870B9">
              <w:rPr>
                <w:rStyle w:val="Hyperlink"/>
                <w:noProof/>
              </w:rPr>
              <w:t>1.4 Project Scope</w:t>
            </w:r>
            <w:r>
              <w:rPr>
                <w:noProof/>
                <w:webHidden/>
              </w:rPr>
              <w:tab/>
            </w:r>
            <w:r>
              <w:rPr>
                <w:noProof/>
                <w:webHidden/>
              </w:rPr>
              <w:fldChar w:fldCharType="begin"/>
            </w:r>
            <w:r>
              <w:rPr>
                <w:noProof/>
                <w:webHidden/>
              </w:rPr>
              <w:instrText xml:space="preserve"> PAGEREF _Toc95457426 \h </w:instrText>
            </w:r>
            <w:r>
              <w:rPr>
                <w:noProof/>
                <w:webHidden/>
              </w:rPr>
            </w:r>
            <w:r>
              <w:rPr>
                <w:noProof/>
                <w:webHidden/>
              </w:rPr>
              <w:fldChar w:fldCharType="separate"/>
            </w:r>
            <w:r>
              <w:rPr>
                <w:noProof/>
                <w:webHidden/>
              </w:rPr>
              <w:t>5</w:t>
            </w:r>
            <w:r>
              <w:rPr>
                <w:noProof/>
                <w:webHidden/>
              </w:rPr>
              <w:fldChar w:fldCharType="end"/>
            </w:r>
          </w:hyperlink>
        </w:p>
        <w:p w14:paraId="342D297E" w14:textId="58AA2768" w:rsidR="00CE324D" w:rsidRDefault="00CE324D">
          <w:pPr>
            <w:pStyle w:val="TOC2"/>
            <w:tabs>
              <w:tab w:val="right" w:leader="dot" w:pos="8296"/>
            </w:tabs>
            <w:rPr>
              <w:rFonts w:eastAsiaTheme="minorEastAsia"/>
              <w:noProof/>
            </w:rPr>
          </w:pPr>
          <w:hyperlink w:anchor="_Toc95457427" w:history="1">
            <w:r w:rsidRPr="00D870B9">
              <w:rPr>
                <w:rStyle w:val="Hyperlink"/>
                <w:noProof/>
              </w:rPr>
              <w:t>1.5 Project Features</w:t>
            </w:r>
            <w:r>
              <w:rPr>
                <w:noProof/>
                <w:webHidden/>
              </w:rPr>
              <w:tab/>
            </w:r>
            <w:r>
              <w:rPr>
                <w:noProof/>
                <w:webHidden/>
              </w:rPr>
              <w:fldChar w:fldCharType="begin"/>
            </w:r>
            <w:r>
              <w:rPr>
                <w:noProof/>
                <w:webHidden/>
              </w:rPr>
              <w:instrText xml:space="preserve"> PAGEREF _Toc95457427 \h </w:instrText>
            </w:r>
            <w:r>
              <w:rPr>
                <w:noProof/>
                <w:webHidden/>
              </w:rPr>
            </w:r>
            <w:r>
              <w:rPr>
                <w:noProof/>
                <w:webHidden/>
              </w:rPr>
              <w:fldChar w:fldCharType="separate"/>
            </w:r>
            <w:r>
              <w:rPr>
                <w:noProof/>
                <w:webHidden/>
              </w:rPr>
              <w:t>5</w:t>
            </w:r>
            <w:r>
              <w:rPr>
                <w:noProof/>
                <w:webHidden/>
              </w:rPr>
              <w:fldChar w:fldCharType="end"/>
            </w:r>
          </w:hyperlink>
        </w:p>
        <w:p w14:paraId="439D8A0F" w14:textId="1ED6D146" w:rsidR="00CE324D" w:rsidRDefault="00CE324D">
          <w:pPr>
            <w:pStyle w:val="TOC2"/>
            <w:tabs>
              <w:tab w:val="right" w:leader="dot" w:pos="8296"/>
            </w:tabs>
            <w:rPr>
              <w:rFonts w:eastAsiaTheme="minorEastAsia"/>
              <w:noProof/>
            </w:rPr>
          </w:pPr>
          <w:hyperlink w:anchor="_Toc95457428" w:history="1">
            <w:r w:rsidRPr="00D870B9">
              <w:rPr>
                <w:rStyle w:val="Hyperlink"/>
                <w:noProof/>
              </w:rPr>
              <w:t>1.6 Project Feasibility</w:t>
            </w:r>
            <w:r>
              <w:rPr>
                <w:noProof/>
                <w:webHidden/>
              </w:rPr>
              <w:tab/>
            </w:r>
            <w:r>
              <w:rPr>
                <w:noProof/>
                <w:webHidden/>
              </w:rPr>
              <w:fldChar w:fldCharType="begin"/>
            </w:r>
            <w:r>
              <w:rPr>
                <w:noProof/>
                <w:webHidden/>
              </w:rPr>
              <w:instrText xml:space="preserve"> PAGEREF _Toc95457428 \h </w:instrText>
            </w:r>
            <w:r>
              <w:rPr>
                <w:noProof/>
                <w:webHidden/>
              </w:rPr>
            </w:r>
            <w:r>
              <w:rPr>
                <w:noProof/>
                <w:webHidden/>
              </w:rPr>
              <w:fldChar w:fldCharType="separate"/>
            </w:r>
            <w:r>
              <w:rPr>
                <w:noProof/>
                <w:webHidden/>
              </w:rPr>
              <w:t>5</w:t>
            </w:r>
            <w:r>
              <w:rPr>
                <w:noProof/>
                <w:webHidden/>
              </w:rPr>
              <w:fldChar w:fldCharType="end"/>
            </w:r>
          </w:hyperlink>
        </w:p>
        <w:p w14:paraId="0DC63FA3" w14:textId="47F27472" w:rsidR="00CE324D" w:rsidRDefault="00CE324D">
          <w:pPr>
            <w:pStyle w:val="TOC2"/>
            <w:tabs>
              <w:tab w:val="right" w:leader="dot" w:pos="8296"/>
            </w:tabs>
            <w:rPr>
              <w:rFonts w:eastAsiaTheme="minorEastAsia"/>
              <w:noProof/>
            </w:rPr>
          </w:pPr>
          <w:hyperlink w:anchor="_Toc95457429" w:history="1">
            <w:r w:rsidRPr="00D870B9">
              <w:rPr>
                <w:rStyle w:val="Hyperlink"/>
                <w:noProof/>
              </w:rPr>
              <w:t>1.7 System Requirements</w:t>
            </w:r>
            <w:r>
              <w:rPr>
                <w:noProof/>
                <w:webHidden/>
              </w:rPr>
              <w:tab/>
            </w:r>
            <w:r>
              <w:rPr>
                <w:noProof/>
                <w:webHidden/>
              </w:rPr>
              <w:fldChar w:fldCharType="begin"/>
            </w:r>
            <w:r>
              <w:rPr>
                <w:noProof/>
                <w:webHidden/>
              </w:rPr>
              <w:instrText xml:space="preserve"> PAGEREF _Toc95457429 \h </w:instrText>
            </w:r>
            <w:r>
              <w:rPr>
                <w:noProof/>
                <w:webHidden/>
              </w:rPr>
            </w:r>
            <w:r>
              <w:rPr>
                <w:noProof/>
                <w:webHidden/>
              </w:rPr>
              <w:fldChar w:fldCharType="separate"/>
            </w:r>
            <w:r>
              <w:rPr>
                <w:noProof/>
                <w:webHidden/>
              </w:rPr>
              <w:t>5</w:t>
            </w:r>
            <w:r>
              <w:rPr>
                <w:noProof/>
                <w:webHidden/>
              </w:rPr>
              <w:fldChar w:fldCharType="end"/>
            </w:r>
          </w:hyperlink>
        </w:p>
        <w:p w14:paraId="0984100F" w14:textId="0080774D" w:rsidR="00CE324D" w:rsidRDefault="00CE324D">
          <w:pPr>
            <w:pStyle w:val="TOC1"/>
            <w:rPr>
              <w:rFonts w:asciiTheme="minorHAnsi" w:eastAsiaTheme="minorEastAsia" w:hAnsiTheme="minorHAnsi"/>
              <w:sz w:val="22"/>
              <w:szCs w:val="22"/>
            </w:rPr>
          </w:pPr>
          <w:hyperlink w:anchor="_Toc95457430" w:history="1">
            <w:r w:rsidRPr="00D870B9">
              <w:rPr>
                <w:rStyle w:val="Hyperlink"/>
              </w:rPr>
              <w:t>Chapter 2: Theoretical Study</w:t>
            </w:r>
            <w:r>
              <w:rPr>
                <w:webHidden/>
              </w:rPr>
              <w:tab/>
            </w:r>
            <w:r>
              <w:rPr>
                <w:webHidden/>
              </w:rPr>
              <w:fldChar w:fldCharType="begin"/>
            </w:r>
            <w:r>
              <w:rPr>
                <w:webHidden/>
              </w:rPr>
              <w:instrText xml:space="preserve"> PAGEREF _Toc95457430 \h </w:instrText>
            </w:r>
            <w:r>
              <w:rPr>
                <w:webHidden/>
              </w:rPr>
            </w:r>
            <w:r>
              <w:rPr>
                <w:webHidden/>
              </w:rPr>
              <w:fldChar w:fldCharType="separate"/>
            </w:r>
            <w:r>
              <w:rPr>
                <w:webHidden/>
              </w:rPr>
              <w:t>6</w:t>
            </w:r>
            <w:r>
              <w:rPr>
                <w:webHidden/>
              </w:rPr>
              <w:fldChar w:fldCharType="end"/>
            </w:r>
          </w:hyperlink>
        </w:p>
        <w:p w14:paraId="2A68B9A3" w14:textId="2FF8AFC1" w:rsidR="00CE324D" w:rsidRDefault="00CE324D">
          <w:pPr>
            <w:pStyle w:val="TOC2"/>
            <w:tabs>
              <w:tab w:val="right" w:leader="dot" w:pos="8296"/>
            </w:tabs>
            <w:rPr>
              <w:rFonts w:eastAsiaTheme="minorEastAsia"/>
              <w:noProof/>
            </w:rPr>
          </w:pPr>
          <w:hyperlink w:anchor="_Toc95457431" w:history="1">
            <w:r w:rsidRPr="00D870B9">
              <w:rPr>
                <w:rStyle w:val="Hyperlink"/>
                <w:noProof/>
              </w:rPr>
              <w:t>2.1 Introduction</w:t>
            </w:r>
            <w:r>
              <w:rPr>
                <w:noProof/>
                <w:webHidden/>
              </w:rPr>
              <w:tab/>
            </w:r>
            <w:r>
              <w:rPr>
                <w:noProof/>
                <w:webHidden/>
              </w:rPr>
              <w:fldChar w:fldCharType="begin"/>
            </w:r>
            <w:r>
              <w:rPr>
                <w:noProof/>
                <w:webHidden/>
              </w:rPr>
              <w:instrText xml:space="preserve"> PAGEREF _Toc95457431 \h </w:instrText>
            </w:r>
            <w:r>
              <w:rPr>
                <w:noProof/>
                <w:webHidden/>
              </w:rPr>
            </w:r>
            <w:r>
              <w:rPr>
                <w:noProof/>
                <w:webHidden/>
              </w:rPr>
              <w:fldChar w:fldCharType="separate"/>
            </w:r>
            <w:r>
              <w:rPr>
                <w:noProof/>
                <w:webHidden/>
              </w:rPr>
              <w:t>6</w:t>
            </w:r>
            <w:r>
              <w:rPr>
                <w:noProof/>
                <w:webHidden/>
              </w:rPr>
              <w:fldChar w:fldCharType="end"/>
            </w:r>
          </w:hyperlink>
        </w:p>
        <w:p w14:paraId="0EA65FCF" w14:textId="6B67CBAB" w:rsidR="00CE324D" w:rsidRDefault="00CE324D">
          <w:pPr>
            <w:pStyle w:val="TOC2"/>
            <w:tabs>
              <w:tab w:val="right" w:leader="dot" w:pos="8296"/>
            </w:tabs>
            <w:rPr>
              <w:rFonts w:eastAsiaTheme="minorEastAsia"/>
              <w:noProof/>
            </w:rPr>
          </w:pPr>
          <w:hyperlink w:anchor="_Toc95457432" w:history="1">
            <w:r w:rsidRPr="00D870B9">
              <w:rPr>
                <w:rStyle w:val="Hyperlink"/>
                <w:noProof/>
              </w:rPr>
              <w:t>2.2 Important of Vulnerabilities Detection</w:t>
            </w:r>
            <w:r>
              <w:rPr>
                <w:noProof/>
                <w:webHidden/>
              </w:rPr>
              <w:tab/>
            </w:r>
            <w:r>
              <w:rPr>
                <w:noProof/>
                <w:webHidden/>
              </w:rPr>
              <w:fldChar w:fldCharType="begin"/>
            </w:r>
            <w:r>
              <w:rPr>
                <w:noProof/>
                <w:webHidden/>
              </w:rPr>
              <w:instrText xml:space="preserve"> PAGEREF _Toc95457432 \h </w:instrText>
            </w:r>
            <w:r>
              <w:rPr>
                <w:noProof/>
                <w:webHidden/>
              </w:rPr>
            </w:r>
            <w:r>
              <w:rPr>
                <w:noProof/>
                <w:webHidden/>
              </w:rPr>
              <w:fldChar w:fldCharType="separate"/>
            </w:r>
            <w:r>
              <w:rPr>
                <w:noProof/>
                <w:webHidden/>
              </w:rPr>
              <w:t>6</w:t>
            </w:r>
            <w:r>
              <w:rPr>
                <w:noProof/>
                <w:webHidden/>
              </w:rPr>
              <w:fldChar w:fldCharType="end"/>
            </w:r>
          </w:hyperlink>
        </w:p>
        <w:p w14:paraId="1FB64784" w14:textId="07A6C20E" w:rsidR="00CE324D" w:rsidRDefault="00CE324D">
          <w:pPr>
            <w:pStyle w:val="TOC2"/>
            <w:tabs>
              <w:tab w:val="right" w:leader="dot" w:pos="8296"/>
            </w:tabs>
            <w:rPr>
              <w:rFonts w:eastAsiaTheme="minorEastAsia"/>
              <w:noProof/>
            </w:rPr>
          </w:pPr>
          <w:hyperlink w:anchor="_Toc95457433" w:history="1">
            <w:r w:rsidRPr="00D870B9">
              <w:rPr>
                <w:rStyle w:val="Hyperlink"/>
                <w:noProof/>
              </w:rPr>
              <w:t>2.3 Vulnerabilities Examples</w:t>
            </w:r>
            <w:r>
              <w:rPr>
                <w:noProof/>
                <w:webHidden/>
              </w:rPr>
              <w:tab/>
            </w:r>
            <w:r>
              <w:rPr>
                <w:noProof/>
                <w:webHidden/>
              </w:rPr>
              <w:fldChar w:fldCharType="begin"/>
            </w:r>
            <w:r>
              <w:rPr>
                <w:noProof/>
                <w:webHidden/>
              </w:rPr>
              <w:instrText xml:space="preserve"> PAGEREF _Toc95457433 \h </w:instrText>
            </w:r>
            <w:r>
              <w:rPr>
                <w:noProof/>
                <w:webHidden/>
              </w:rPr>
            </w:r>
            <w:r>
              <w:rPr>
                <w:noProof/>
                <w:webHidden/>
              </w:rPr>
              <w:fldChar w:fldCharType="separate"/>
            </w:r>
            <w:r>
              <w:rPr>
                <w:noProof/>
                <w:webHidden/>
              </w:rPr>
              <w:t>6</w:t>
            </w:r>
            <w:r>
              <w:rPr>
                <w:noProof/>
                <w:webHidden/>
              </w:rPr>
              <w:fldChar w:fldCharType="end"/>
            </w:r>
          </w:hyperlink>
        </w:p>
        <w:p w14:paraId="2EE25916" w14:textId="5DD2A467" w:rsidR="00CE324D" w:rsidRDefault="00CE324D">
          <w:pPr>
            <w:pStyle w:val="TOC2"/>
            <w:tabs>
              <w:tab w:val="left" w:pos="880"/>
              <w:tab w:val="right" w:leader="dot" w:pos="8296"/>
            </w:tabs>
            <w:rPr>
              <w:rFonts w:eastAsiaTheme="minorEastAsia"/>
              <w:noProof/>
            </w:rPr>
          </w:pPr>
          <w:hyperlink w:anchor="_Toc95457434" w:history="1">
            <w:r w:rsidRPr="00D870B9">
              <w:rPr>
                <w:rStyle w:val="Hyperlink"/>
                <w:noProof/>
              </w:rPr>
              <w:t>2.4</w:t>
            </w:r>
            <w:r>
              <w:rPr>
                <w:rFonts w:eastAsiaTheme="minorEastAsia"/>
                <w:noProof/>
              </w:rPr>
              <w:t xml:space="preserve"> </w:t>
            </w:r>
            <w:r w:rsidRPr="00D870B9">
              <w:rPr>
                <w:rStyle w:val="Hyperlink"/>
                <w:noProof/>
              </w:rPr>
              <w:t>Traditional Vulnerabilities Detection Techniques</w:t>
            </w:r>
            <w:r>
              <w:rPr>
                <w:noProof/>
                <w:webHidden/>
              </w:rPr>
              <w:tab/>
            </w:r>
            <w:r>
              <w:rPr>
                <w:noProof/>
                <w:webHidden/>
              </w:rPr>
              <w:fldChar w:fldCharType="begin"/>
            </w:r>
            <w:r>
              <w:rPr>
                <w:noProof/>
                <w:webHidden/>
              </w:rPr>
              <w:instrText xml:space="preserve"> PAGEREF _Toc95457434 \h </w:instrText>
            </w:r>
            <w:r>
              <w:rPr>
                <w:noProof/>
                <w:webHidden/>
              </w:rPr>
            </w:r>
            <w:r>
              <w:rPr>
                <w:noProof/>
                <w:webHidden/>
              </w:rPr>
              <w:fldChar w:fldCharType="separate"/>
            </w:r>
            <w:r>
              <w:rPr>
                <w:noProof/>
                <w:webHidden/>
              </w:rPr>
              <w:t>8</w:t>
            </w:r>
            <w:r>
              <w:rPr>
                <w:noProof/>
                <w:webHidden/>
              </w:rPr>
              <w:fldChar w:fldCharType="end"/>
            </w:r>
          </w:hyperlink>
        </w:p>
        <w:p w14:paraId="3C807B6E" w14:textId="5A17C4FC" w:rsidR="00CE324D" w:rsidRDefault="00CE324D">
          <w:pPr>
            <w:pStyle w:val="TOC2"/>
            <w:tabs>
              <w:tab w:val="right" w:leader="dot" w:pos="8296"/>
            </w:tabs>
            <w:rPr>
              <w:rFonts w:eastAsiaTheme="minorEastAsia"/>
              <w:noProof/>
            </w:rPr>
          </w:pPr>
          <w:hyperlink w:anchor="_Toc95457435" w:history="1">
            <w:r w:rsidRPr="00D870B9">
              <w:rPr>
                <w:rStyle w:val="Hyperlink"/>
                <w:noProof/>
              </w:rPr>
              <w:t>2.5 Detect Vulnerability using Deep Learning</w:t>
            </w:r>
            <w:r>
              <w:rPr>
                <w:noProof/>
                <w:webHidden/>
              </w:rPr>
              <w:tab/>
            </w:r>
            <w:r>
              <w:rPr>
                <w:noProof/>
                <w:webHidden/>
              </w:rPr>
              <w:fldChar w:fldCharType="begin"/>
            </w:r>
            <w:r>
              <w:rPr>
                <w:noProof/>
                <w:webHidden/>
              </w:rPr>
              <w:instrText xml:space="preserve"> PAGEREF _Toc95457435 \h </w:instrText>
            </w:r>
            <w:r>
              <w:rPr>
                <w:noProof/>
                <w:webHidden/>
              </w:rPr>
            </w:r>
            <w:r>
              <w:rPr>
                <w:noProof/>
                <w:webHidden/>
              </w:rPr>
              <w:fldChar w:fldCharType="separate"/>
            </w:r>
            <w:r>
              <w:rPr>
                <w:noProof/>
                <w:webHidden/>
              </w:rPr>
              <w:t>9</w:t>
            </w:r>
            <w:r>
              <w:rPr>
                <w:noProof/>
                <w:webHidden/>
              </w:rPr>
              <w:fldChar w:fldCharType="end"/>
            </w:r>
          </w:hyperlink>
        </w:p>
        <w:p w14:paraId="280C0E05" w14:textId="1E032AB4" w:rsidR="00CE324D" w:rsidRDefault="00CE324D">
          <w:pPr>
            <w:pStyle w:val="TOC2"/>
            <w:tabs>
              <w:tab w:val="right" w:leader="dot" w:pos="8296"/>
            </w:tabs>
            <w:rPr>
              <w:rFonts w:eastAsiaTheme="minorEastAsia"/>
              <w:noProof/>
            </w:rPr>
          </w:pPr>
          <w:hyperlink w:anchor="_Toc95457436" w:history="1">
            <w:r w:rsidRPr="00D870B9">
              <w:rPr>
                <w:rStyle w:val="Hyperlink"/>
                <w:noProof/>
              </w:rPr>
              <w:t>2.6 Similar Applications</w:t>
            </w:r>
            <w:r>
              <w:rPr>
                <w:noProof/>
                <w:webHidden/>
              </w:rPr>
              <w:tab/>
            </w:r>
            <w:r>
              <w:rPr>
                <w:noProof/>
                <w:webHidden/>
              </w:rPr>
              <w:fldChar w:fldCharType="begin"/>
            </w:r>
            <w:r>
              <w:rPr>
                <w:noProof/>
                <w:webHidden/>
              </w:rPr>
              <w:instrText xml:space="preserve"> PAGEREF _Toc95457436 \h </w:instrText>
            </w:r>
            <w:r>
              <w:rPr>
                <w:noProof/>
                <w:webHidden/>
              </w:rPr>
            </w:r>
            <w:r>
              <w:rPr>
                <w:noProof/>
                <w:webHidden/>
              </w:rPr>
              <w:fldChar w:fldCharType="separate"/>
            </w:r>
            <w:r>
              <w:rPr>
                <w:noProof/>
                <w:webHidden/>
              </w:rPr>
              <w:t>10</w:t>
            </w:r>
            <w:r>
              <w:rPr>
                <w:noProof/>
                <w:webHidden/>
              </w:rPr>
              <w:fldChar w:fldCharType="end"/>
            </w:r>
          </w:hyperlink>
        </w:p>
        <w:p w14:paraId="71828E3C" w14:textId="7DBE7C7E" w:rsidR="00CE324D" w:rsidRDefault="00CE324D">
          <w:pPr>
            <w:pStyle w:val="TOC1"/>
            <w:rPr>
              <w:rFonts w:asciiTheme="minorHAnsi" w:eastAsiaTheme="minorEastAsia" w:hAnsiTheme="minorHAnsi"/>
              <w:sz w:val="22"/>
              <w:szCs w:val="22"/>
            </w:rPr>
          </w:pPr>
          <w:hyperlink w:anchor="_Toc95457437" w:history="1">
            <w:r w:rsidRPr="00D870B9">
              <w:rPr>
                <w:rStyle w:val="Hyperlink"/>
              </w:rPr>
              <w:t>Chapter 3: Literature Review</w:t>
            </w:r>
            <w:r>
              <w:rPr>
                <w:webHidden/>
              </w:rPr>
              <w:tab/>
            </w:r>
            <w:r>
              <w:rPr>
                <w:webHidden/>
              </w:rPr>
              <w:fldChar w:fldCharType="begin"/>
            </w:r>
            <w:r>
              <w:rPr>
                <w:webHidden/>
              </w:rPr>
              <w:instrText xml:space="preserve"> PAGEREF _Toc95457437 \h </w:instrText>
            </w:r>
            <w:r>
              <w:rPr>
                <w:webHidden/>
              </w:rPr>
            </w:r>
            <w:r>
              <w:rPr>
                <w:webHidden/>
              </w:rPr>
              <w:fldChar w:fldCharType="separate"/>
            </w:r>
            <w:r>
              <w:rPr>
                <w:webHidden/>
              </w:rPr>
              <w:t>12</w:t>
            </w:r>
            <w:r>
              <w:rPr>
                <w:webHidden/>
              </w:rPr>
              <w:fldChar w:fldCharType="end"/>
            </w:r>
          </w:hyperlink>
        </w:p>
        <w:p w14:paraId="38978B62" w14:textId="1CA12C01" w:rsidR="00CE324D" w:rsidRDefault="00CE324D">
          <w:pPr>
            <w:pStyle w:val="TOC2"/>
            <w:tabs>
              <w:tab w:val="right" w:leader="dot" w:pos="8296"/>
            </w:tabs>
            <w:rPr>
              <w:rFonts w:eastAsiaTheme="minorEastAsia"/>
              <w:noProof/>
            </w:rPr>
          </w:pPr>
          <w:hyperlink w:anchor="_Toc95457438" w:history="1">
            <w:r w:rsidRPr="00D870B9">
              <w:rPr>
                <w:rStyle w:val="Hyperlink"/>
                <w:noProof/>
              </w:rPr>
              <w:t>3.1 Related Works</w:t>
            </w:r>
            <w:r>
              <w:rPr>
                <w:noProof/>
                <w:webHidden/>
              </w:rPr>
              <w:tab/>
            </w:r>
            <w:r>
              <w:rPr>
                <w:noProof/>
                <w:webHidden/>
              </w:rPr>
              <w:fldChar w:fldCharType="begin"/>
            </w:r>
            <w:r>
              <w:rPr>
                <w:noProof/>
                <w:webHidden/>
              </w:rPr>
              <w:instrText xml:space="preserve"> PAGEREF _Toc95457438 \h </w:instrText>
            </w:r>
            <w:r>
              <w:rPr>
                <w:noProof/>
                <w:webHidden/>
              </w:rPr>
            </w:r>
            <w:r>
              <w:rPr>
                <w:noProof/>
                <w:webHidden/>
              </w:rPr>
              <w:fldChar w:fldCharType="separate"/>
            </w:r>
            <w:r>
              <w:rPr>
                <w:noProof/>
                <w:webHidden/>
              </w:rPr>
              <w:t>12</w:t>
            </w:r>
            <w:r>
              <w:rPr>
                <w:noProof/>
                <w:webHidden/>
              </w:rPr>
              <w:fldChar w:fldCharType="end"/>
            </w:r>
          </w:hyperlink>
        </w:p>
        <w:p w14:paraId="28CB048C" w14:textId="02DBF425" w:rsidR="00CE324D" w:rsidRDefault="00CE324D">
          <w:pPr>
            <w:pStyle w:val="TOC3"/>
            <w:rPr>
              <w:rFonts w:eastAsiaTheme="minorEastAsia"/>
              <w:noProof/>
            </w:rPr>
          </w:pPr>
          <w:hyperlink w:anchor="_Toc95457439" w:history="1">
            <w:r w:rsidRPr="00D870B9">
              <w:rPr>
                <w:rStyle w:val="Hyperlink"/>
                <w:noProof/>
              </w:rPr>
              <w:t>3.1.1 Dataset</w:t>
            </w:r>
            <w:r>
              <w:rPr>
                <w:noProof/>
                <w:webHidden/>
              </w:rPr>
              <w:tab/>
            </w:r>
            <w:r>
              <w:rPr>
                <w:noProof/>
                <w:webHidden/>
              </w:rPr>
              <w:fldChar w:fldCharType="begin"/>
            </w:r>
            <w:r>
              <w:rPr>
                <w:noProof/>
                <w:webHidden/>
              </w:rPr>
              <w:instrText xml:space="preserve"> PAGEREF _Toc95457439 \h </w:instrText>
            </w:r>
            <w:r>
              <w:rPr>
                <w:noProof/>
                <w:webHidden/>
              </w:rPr>
            </w:r>
            <w:r>
              <w:rPr>
                <w:noProof/>
                <w:webHidden/>
              </w:rPr>
              <w:fldChar w:fldCharType="separate"/>
            </w:r>
            <w:r>
              <w:rPr>
                <w:noProof/>
                <w:webHidden/>
              </w:rPr>
              <w:t>12</w:t>
            </w:r>
            <w:r>
              <w:rPr>
                <w:noProof/>
                <w:webHidden/>
              </w:rPr>
              <w:fldChar w:fldCharType="end"/>
            </w:r>
          </w:hyperlink>
        </w:p>
        <w:p w14:paraId="0F7A2F73" w14:textId="3B4E9023" w:rsidR="00CE324D" w:rsidRDefault="00CE324D">
          <w:pPr>
            <w:pStyle w:val="TOC3"/>
            <w:rPr>
              <w:rFonts w:eastAsiaTheme="minorEastAsia"/>
              <w:noProof/>
            </w:rPr>
          </w:pPr>
          <w:hyperlink w:anchor="_Toc95457440" w:history="1">
            <w:r w:rsidRPr="00D870B9">
              <w:rPr>
                <w:rStyle w:val="Hyperlink"/>
                <w:noProof/>
              </w:rPr>
              <w:t>3.1.2 Previous work</w:t>
            </w:r>
            <w:r>
              <w:rPr>
                <w:noProof/>
                <w:webHidden/>
              </w:rPr>
              <w:tab/>
            </w:r>
            <w:r>
              <w:rPr>
                <w:noProof/>
                <w:webHidden/>
              </w:rPr>
              <w:fldChar w:fldCharType="begin"/>
            </w:r>
            <w:r>
              <w:rPr>
                <w:noProof/>
                <w:webHidden/>
              </w:rPr>
              <w:instrText xml:space="preserve"> PAGEREF _Toc95457440 \h </w:instrText>
            </w:r>
            <w:r>
              <w:rPr>
                <w:noProof/>
                <w:webHidden/>
              </w:rPr>
            </w:r>
            <w:r>
              <w:rPr>
                <w:noProof/>
                <w:webHidden/>
              </w:rPr>
              <w:fldChar w:fldCharType="separate"/>
            </w:r>
            <w:r>
              <w:rPr>
                <w:noProof/>
                <w:webHidden/>
              </w:rPr>
              <w:t>14</w:t>
            </w:r>
            <w:r>
              <w:rPr>
                <w:noProof/>
                <w:webHidden/>
              </w:rPr>
              <w:fldChar w:fldCharType="end"/>
            </w:r>
          </w:hyperlink>
        </w:p>
        <w:p w14:paraId="5D7B1848" w14:textId="74F9E6D8" w:rsidR="00CE324D" w:rsidRDefault="00CE324D">
          <w:pPr>
            <w:pStyle w:val="TOC2"/>
            <w:tabs>
              <w:tab w:val="left" w:pos="880"/>
              <w:tab w:val="right" w:leader="dot" w:pos="8296"/>
            </w:tabs>
            <w:rPr>
              <w:rFonts w:eastAsiaTheme="minorEastAsia"/>
              <w:noProof/>
            </w:rPr>
          </w:pPr>
          <w:hyperlink w:anchor="_Toc95457441" w:history="1">
            <w:r w:rsidRPr="00D870B9">
              <w:rPr>
                <w:rStyle w:val="Hyperlink"/>
                <w:noProof/>
              </w:rPr>
              <w:t>3.2 Comparison</w:t>
            </w:r>
            <w:r>
              <w:rPr>
                <w:noProof/>
                <w:webHidden/>
              </w:rPr>
              <w:tab/>
            </w:r>
            <w:r>
              <w:rPr>
                <w:noProof/>
                <w:webHidden/>
              </w:rPr>
              <w:fldChar w:fldCharType="begin"/>
            </w:r>
            <w:r>
              <w:rPr>
                <w:noProof/>
                <w:webHidden/>
              </w:rPr>
              <w:instrText xml:space="preserve"> PAGEREF _Toc95457441 \h </w:instrText>
            </w:r>
            <w:r>
              <w:rPr>
                <w:noProof/>
                <w:webHidden/>
              </w:rPr>
            </w:r>
            <w:r>
              <w:rPr>
                <w:noProof/>
                <w:webHidden/>
              </w:rPr>
              <w:fldChar w:fldCharType="separate"/>
            </w:r>
            <w:r>
              <w:rPr>
                <w:noProof/>
                <w:webHidden/>
              </w:rPr>
              <w:t>20</w:t>
            </w:r>
            <w:r>
              <w:rPr>
                <w:noProof/>
                <w:webHidden/>
              </w:rPr>
              <w:fldChar w:fldCharType="end"/>
            </w:r>
          </w:hyperlink>
        </w:p>
        <w:p w14:paraId="565F6343" w14:textId="1E9E9294" w:rsidR="00CE324D" w:rsidRDefault="00CE324D">
          <w:pPr>
            <w:pStyle w:val="TOC1"/>
            <w:rPr>
              <w:rFonts w:asciiTheme="minorHAnsi" w:eastAsiaTheme="minorEastAsia" w:hAnsiTheme="minorHAnsi"/>
              <w:sz w:val="22"/>
              <w:szCs w:val="22"/>
            </w:rPr>
          </w:pPr>
          <w:hyperlink w:anchor="_Toc95457442" w:history="1">
            <w:r w:rsidRPr="00D870B9">
              <w:rPr>
                <w:rStyle w:val="Hyperlink"/>
              </w:rPr>
              <w:t>Chapter 4: System Analysis</w:t>
            </w:r>
            <w:r>
              <w:rPr>
                <w:webHidden/>
              </w:rPr>
              <w:tab/>
            </w:r>
            <w:r>
              <w:rPr>
                <w:webHidden/>
              </w:rPr>
              <w:fldChar w:fldCharType="begin"/>
            </w:r>
            <w:r>
              <w:rPr>
                <w:webHidden/>
              </w:rPr>
              <w:instrText xml:space="preserve"> PAGEREF _Toc95457442 \h </w:instrText>
            </w:r>
            <w:r>
              <w:rPr>
                <w:webHidden/>
              </w:rPr>
            </w:r>
            <w:r>
              <w:rPr>
                <w:webHidden/>
              </w:rPr>
              <w:fldChar w:fldCharType="separate"/>
            </w:r>
            <w:r>
              <w:rPr>
                <w:webHidden/>
              </w:rPr>
              <w:t>21</w:t>
            </w:r>
            <w:r>
              <w:rPr>
                <w:webHidden/>
              </w:rPr>
              <w:fldChar w:fldCharType="end"/>
            </w:r>
          </w:hyperlink>
        </w:p>
        <w:p w14:paraId="246FEAC4" w14:textId="7B6A84E2" w:rsidR="00CE324D" w:rsidRDefault="00CE324D">
          <w:pPr>
            <w:pStyle w:val="TOC2"/>
            <w:tabs>
              <w:tab w:val="right" w:leader="dot" w:pos="8296"/>
            </w:tabs>
            <w:rPr>
              <w:rFonts w:eastAsiaTheme="minorEastAsia"/>
              <w:noProof/>
            </w:rPr>
          </w:pPr>
          <w:hyperlink w:anchor="_Toc95457443" w:history="1">
            <w:r w:rsidRPr="00D870B9">
              <w:rPr>
                <w:rStyle w:val="Hyperlink"/>
                <w:noProof/>
              </w:rPr>
              <w:t>4.1 Functional Requirements</w:t>
            </w:r>
            <w:r>
              <w:rPr>
                <w:noProof/>
                <w:webHidden/>
              </w:rPr>
              <w:tab/>
            </w:r>
            <w:r>
              <w:rPr>
                <w:noProof/>
                <w:webHidden/>
              </w:rPr>
              <w:fldChar w:fldCharType="begin"/>
            </w:r>
            <w:r>
              <w:rPr>
                <w:noProof/>
                <w:webHidden/>
              </w:rPr>
              <w:instrText xml:space="preserve"> PAGEREF _Toc95457443 \h </w:instrText>
            </w:r>
            <w:r>
              <w:rPr>
                <w:noProof/>
                <w:webHidden/>
              </w:rPr>
            </w:r>
            <w:r>
              <w:rPr>
                <w:noProof/>
                <w:webHidden/>
              </w:rPr>
              <w:fldChar w:fldCharType="separate"/>
            </w:r>
            <w:r>
              <w:rPr>
                <w:noProof/>
                <w:webHidden/>
              </w:rPr>
              <w:t>21</w:t>
            </w:r>
            <w:r>
              <w:rPr>
                <w:noProof/>
                <w:webHidden/>
              </w:rPr>
              <w:fldChar w:fldCharType="end"/>
            </w:r>
          </w:hyperlink>
        </w:p>
        <w:p w14:paraId="748E2A7B" w14:textId="5488658E" w:rsidR="00CE324D" w:rsidRDefault="00CE324D">
          <w:pPr>
            <w:pStyle w:val="TOC2"/>
            <w:tabs>
              <w:tab w:val="right" w:leader="dot" w:pos="8296"/>
            </w:tabs>
            <w:rPr>
              <w:rFonts w:eastAsiaTheme="minorEastAsia"/>
              <w:noProof/>
            </w:rPr>
          </w:pPr>
          <w:hyperlink w:anchor="_Toc95457444" w:history="1">
            <w:r w:rsidRPr="00D870B9">
              <w:rPr>
                <w:rStyle w:val="Hyperlink"/>
                <w:noProof/>
              </w:rPr>
              <w:t>4.2 Non-Functional Requirements:</w:t>
            </w:r>
            <w:r>
              <w:rPr>
                <w:noProof/>
                <w:webHidden/>
              </w:rPr>
              <w:tab/>
            </w:r>
            <w:r>
              <w:rPr>
                <w:noProof/>
                <w:webHidden/>
              </w:rPr>
              <w:fldChar w:fldCharType="begin"/>
            </w:r>
            <w:r>
              <w:rPr>
                <w:noProof/>
                <w:webHidden/>
              </w:rPr>
              <w:instrText xml:space="preserve"> PAGEREF _Toc95457444 \h </w:instrText>
            </w:r>
            <w:r>
              <w:rPr>
                <w:noProof/>
                <w:webHidden/>
              </w:rPr>
            </w:r>
            <w:r>
              <w:rPr>
                <w:noProof/>
                <w:webHidden/>
              </w:rPr>
              <w:fldChar w:fldCharType="separate"/>
            </w:r>
            <w:r>
              <w:rPr>
                <w:noProof/>
                <w:webHidden/>
              </w:rPr>
              <w:t>21</w:t>
            </w:r>
            <w:r>
              <w:rPr>
                <w:noProof/>
                <w:webHidden/>
              </w:rPr>
              <w:fldChar w:fldCharType="end"/>
            </w:r>
          </w:hyperlink>
        </w:p>
        <w:p w14:paraId="0D00A341" w14:textId="0A4CE775" w:rsidR="00CE324D" w:rsidRDefault="00CE324D">
          <w:pPr>
            <w:pStyle w:val="TOC2"/>
            <w:tabs>
              <w:tab w:val="right" w:leader="dot" w:pos="8296"/>
            </w:tabs>
            <w:rPr>
              <w:rFonts w:eastAsiaTheme="minorEastAsia"/>
              <w:noProof/>
            </w:rPr>
          </w:pPr>
          <w:hyperlink w:anchor="_Toc95457445" w:history="1">
            <w:r w:rsidRPr="00D870B9">
              <w:rPr>
                <w:rStyle w:val="Hyperlink"/>
                <w:noProof/>
              </w:rPr>
              <w:t>4.3 Use cases</w:t>
            </w:r>
            <w:r>
              <w:rPr>
                <w:noProof/>
                <w:webHidden/>
              </w:rPr>
              <w:tab/>
            </w:r>
            <w:r>
              <w:rPr>
                <w:noProof/>
                <w:webHidden/>
              </w:rPr>
              <w:fldChar w:fldCharType="begin"/>
            </w:r>
            <w:r>
              <w:rPr>
                <w:noProof/>
                <w:webHidden/>
              </w:rPr>
              <w:instrText xml:space="preserve"> PAGEREF _Toc95457445 \h </w:instrText>
            </w:r>
            <w:r>
              <w:rPr>
                <w:noProof/>
                <w:webHidden/>
              </w:rPr>
            </w:r>
            <w:r>
              <w:rPr>
                <w:noProof/>
                <w:webHidden/>
              </w:rPr>
              <w:fldChar w:fldCharType="separate"/>
            </w:r>
            <w:r>
              <w:rPr>
                <w:noProof/>
                <w:webHidden/>
              </w:rPr>
              <w:t>21</w:t>
            </w:r>
            <w:r>
              <w:rPr>
                <w:noProof/>
                <w:webHidden/>
              </w:rPr>
              <w:fldChar w:fldCharType="end"/>
            </w:r>
          </w:hyperlink>
        </w:p>
        <w:p w14:paraId="6C839DBF" w14:textId="26FEA3FC" w:rsidR="00CE324D" w:rsidRDefault="00CE324D">
          <w:pPr>
            <w:pStyle w:val="TOC2"/>
            <w:tabs>
              <w:tab w:val="right" w:leader="dot" w:pos="8296"/>
            </w:tabs>
            <w:rPr>
              <w:rFonts w:eastAsiaTheme="minorEastAsia"/>
              <w:noProof/>
            </w:rPr>
          </w:pPr>
          <w:hyperlink w:anchor="_Toc95457446" w:history="1">
            <w:r w:rsidRPr="00D870B9">
              <w:rPr>
                <w:rStyle w:val="Hyperlink"/>
                <w:noProof/>
              </w:rPr>
              <w:t>4.4 Context Diagram</w:t>
            </w:r>
            <w:r>
              <w:rPr>
                <w:noProof/>
                <w:webHidden/>
              </w:rPr>
              <w:tab/>
            </w:r>
            <w:r>
              <w:rPr>
                <w:noProof/>
                <w:webHidden/>
              </w:rPr>
              <w:fldChar w:fldCharType="begin"/>
            </w:r>
            <w:r>
              <w:rPr>
                <w:noProof/>
                <w:webHidden/>
              </w:rPr>
              <w:instrText xml:space="preserve"> PAGEREF _Toc95457446 \h </w:instrText>
            </w:r>
            <w:r>
              <w:rPr>
                <w:noProof/>
                <w:webHidden/>
              </w:rPr>
            </w:r>
            <w:r>
              <w:rPr>
                <w:noProof/>
                <w:webHidden/>
              </w:rPr>
              <w:fldChar w:fldCharType="separate"/>
            </w:r>
            <w:r>
              <w:rPr>
                <w:noProof/>
                <w:webHidden/>
              </w:rPr>
              <w:t>22</w:t>
            </w:r>
            <w:r>
              <w:rPr>
                <w:noProof/>
                <w:webHidden/>
              </w:rPr>
              <w:fldChar w:fldCharType="end"/>
            </w:r>
          </w:hyperlink>
        </w:p>
        <w:p w14:paraId="10479DE1" w14:textId="25A4D4CF" w:rsidR="00CE324D" w:rsidRDefault="00CE324D">
          <w:pPr>
            <w:pStyle w:val="TOC1"/>
            <w:rPr>
              <w:rFonts w:asciiTheme="minorHAnsi" w:eastAsiaTheme="minorEastAsia" w:hAnsiTheme="minorHAnsi"/>
              <w:sz w:val="22"/>
              <w:szCs w:val="22"/>
            </w:rPr>
          </w:pPr>
          <w:hyperlink w:anchor="_Toc95457447" w:history="1">
            <w:r w:rsidRPr="00D870B9">
              <w:rPr>
                <w:rStyle w:val="Hyperlink"/>
              </w:rPr>
              <w:t>Chapter 5: System Design</w:t>
            </w:r>
            <w:r>
              <w:rPr>
                <w:webHidden/>
              </w:rPr>
              <w:tab/>
            </w:r>
            <w:r>
              <w:rPr>
                <w:webHidden/>
              </w:rPr>
              <w:fldChar w:fldCharType="begin"/>
            </w:r>
            <w:r>
              <w:rPr>
                <w:webHidden/>
              </w:rPr>
              <w:instrText xml:space="preserve"> PAGEREF _Toc95457447 \h </w:instrText>
            </w:r>
            <w:r>
              <w:rPr>
                <w:webHidden/>
              </w:rPr>
            </w:r>
            <w:r>
              <w:rPr>
                <w:webHidden/>
              </w:rPr>
              <w:fldChar w:fldCharType="separate"/>
            </w:r>
            <w:r>
              <w:rPr>
                <w:webHidden/>
              </w:rPr>
              <w:t>23</w:t>
            </w:r>
            <w:r>
              <w:rPr>
                <w:webHidden/>
              </w:rPr>
              <w:fldChar w:fldCharType="end"/>
            </w:r>
          </w:hyperlink>
        </w:p>
        <w:p w14:paraId="26806D06" w14:textId="6C2E1D4B" w:rsidR="00CE324D" w:rsidRDefault="00CE324D">
          <w:pPr>
            <w:pStyle w:val="TOC2"/>
            <w:tabs>
              <w:tab w:val="right" w:leader="dot" w:pos="8296"/>
            </w:tabs>
            <w:rPr>
              <w:rFonts w:eastAsiaTheme="minorEastAsia"/>
              <w:noProof/>
            </w:rPr>
          </w:pPr>
          <w:hyperlink w:anchor="_Toc95457448" w:history="1">
            <w:r w:rsidRPr="00D870B9">
              <w:rPr>
                <w:rStyle w:val="Hyperlink"/>
                <w:noProof/>
              </w:rPr>
              <w:t>5.</w:t>
            </w:r>
            <w:r w:rsidRPr="00D870B9">
              <w:rPr>
                <w:rStyle w:val="Hyperlink"/>
                <w:noProof/>
                <w:rtl/>
              </w:rPr>
              <w:t>1</w:t>
            </w:r>
            <w:r w:rsidRPr="00D870B9">
              <w:rPr>
                <w:rStyle w:val="Hyperlink"/>
                <w:noProof/>
              </w:rPr>
              <w:t xml:space="preserve"> Block Diagram</w:t>
            </w:r>
            <w:r>
              <w:rPr>
                <w:noProof/>
                <w:webHidden/>
              </w:rPr>
              <w:tab/>
            </w:r>
            <w:r>
              <w:rPr>
                <w:noProof/>
                <w:webHidden/>
              </w:rPr>
              <w:fldChar w:fldCharType="begin"/>
            </w:r>
            <w:r>
              <w:rPr>
                <w:noProof/>
                <w:webHidden/>
              </w:rPr>
              <w:instrText xml:space="preserve"> PAGEREF _Toc95457448 \h </w:instrText>
            </w:r>
            <w:r>
              <w:rPr>
                <w:noProof/>
                <w:webHidden/>
              </w:rPr>
            </w:r>
            <w:r>
              <w:rPr>
                <w:noProof/>
                <w:webHidden/>
              </w:rPr>
              <w:fldChar w:fldCharType="separate"/>
            </w:r>
            <w:r>
              <w:rPr>
                <w:noProof/>
                <w:webHidden/>
              </w:rPr>
              <w:t>23</w:t>
            </w:r>
            <w:r>
              <w:rPr>
                <w:noProof/>
                <w:webHidden/>
              </w:rPr>
              <w:fldChar w:fldCharType="end"/>
            </w:r>
          </w:hyperlink>
        </w:p>
        <w:p w14:paraId="27E34012" w14:textId="4C843EBC" w:rsidR="00CE324D" w:rsidRDefault="00CE324D">
          <w:pPr>
            <w:pStyle w:val="TOC2"/>
            <w:tabs>
              <w:tab w:val="right" w:leader="dot" w:pos="8296"/>
            </w:tabs>
            <w:rPr>
              <w:rFonts w:eastAsiaTheme="minorEastAsia"/>
              <w:noProof/>
            </w:rPr>
          </w:pPr>
          <w:hyperlink w:anchor="_Toc95457449" w:history="1">
            <w:r w:rsidRPr="00D870B9">
              <w:rPr>
                <w:rStyle w:val="Hyperlink"/>
                <w:noProof/>
              </w:rPr>
              <w:t>5.</w:t>
            </w:r>
            <w:r w:rsidRPr="00D870B9">
              <w:rPr>
                <w:rStyle w:val="Hyperlink"/>
                <w:noProof/>
                <w:rtl/>
              </w:rPr>
              <w:t>2</w:t>
            </w:r>
            <w:r w:rsidRPr="00D870B9">
              <w:rPr>
                <w:rStyle w:val="Hyperlink"/>
                <w:noProof/>
              </w:rPr>
              <w:t xml:space="preserve"> Data Flow Diagram</w:t>
            </w:r>
            <w:r>
              <w:rPr>
                <w:noProof/>
                <w:webHidden/>
              </w:rPr>
              <w:tab/>
            </w:r>
            <w:r>
              <w:rPr>
                <w:noProof/>
                <w:webHidden/>
              </w:rPr>
              <w:fldChar w:fldCharType="begin"/>
            </w:r>
            <w:r>
              <w:rPr>
                <w:noProof/>
                <w:webHidden/>
              </w:rPr>
              <w:instrText xml:space="preserve"> PAGEREF _Toc95457449 \h </w:instrText>
            </w:r>
            <w:r>
              <w:rPr>
                <w:noProof/>
                <w:webHidden/>
              </w:rPr>
            </w:r>
            <w:r>
              <w:rPr>
                <w:noProof/>
                <w:webHidden/>
              </w:rPr>
              <w:fldChar w:fldCharType="separate"/>
            </w:r>
            <w:r>
              <w:rPr>
                <w:noProof/>
                <w:webHidden/>
              </w:rPr>
              <w:t>23</w:t>
            </w:r>
            <w:r>
              <w:rPr>
                <w:noProof/>
                <w:webHidden/>
              </w:rPr>
              <w:fldChar w:fldCharType="end"/>
            </w:r>
          </w:hyperlink>
        </w:p>
        <w:p w14:paraId="541DB18E" w14:textId="3DB75A9B" w:rsidR="00CE324D" w:rsidRDefault="00CE324D">
          <w:pPr>
            <w:pStyle w:val="TOC2"/>
            <w:tabs>
              <w:tab w:val="right" w:leader="dot" w:pos="8296"/>
            </w:tabs>
            <w:rPr>
              <w:rFonts w:eastAsiaTheme="minorEastAsia"/>
              <w:noProof/>
            </w:rPr>
          </w:pPr>
          <w:hyperlink w:anchor="_Toc95457450" w:history="1">
            <w:r w:rsidRPr="00D870B9">
              <w:rPr>
                <w:rStyle w:val="Hyperlink"/>
                <w:noProof/>
              </w:rPr>
              <w:t>5.3 Collaboration Diagram</w:t>
            </w:r>
            <w:r>
              <w:rPr>
                <w:noProof/>
                <w:webHidden/>
              </w:rPr>
              <w:tab/>
            </w:r>
            <w:r>
              <w:rPr>
                <w:noProof/>
                <w:webHidden/>
              </w:rPr>
              <w:fldChar w:fldCharType="begin"/>
            </w:r>
            <w:r>
              <w:rPr>
                <w:noProof/>
                <w:webHidden/>
              </w:rPr>
              <w:instrText xml:space="preserve"> PAGEREF _Toc95457450 \h </w:instrText>
            </w:r>
            <w:r>
              <w:rPr>
                <w:noProof/>
                <w:webHidden/>
              </w:rPr>
            </w:r>
            <w:r>
              <w:rPr>
                <w:noProof/>
                <w:webHidden/>
              </w:rPr>
              <w:fldChar w:fldCharType="separate"/>
            </w:r>
            <w:r>
              <w:rPr>
                <w:noProof/>
                <w:webHidden/>
              </w:rPr>
              <w:t>24</w:t>
            </w:r>
            <w:r>
              <w:rPr>
                <w:noProof/>
                <w:webHidden/>
              </w:rPr>
              <w:fldChar w:fldCharType="end"/>
            </w:r>
          </w:hyperlink>
        </w:p>
        <w:p w14:paraId="12316536" w14:textId="1AADE714" w:rsidR="00CE324D" w:rsidRDefault="00CE324D">
          <w:pPr>
            <w:pStyle w:val="TOC2"/>
            <w:tabs>
              <w:tab w:val="right" w:leader="dot" w:pos="8296"/>
            </w:tabs>
            <w:rPr>
              <w:rFonts w:eastAsiaTheme="minorEastAsia"/>
              <w:noProof/>
            </w:rPr>
          </w:pPr>
          <w:hyperlink w:anchor="_Toc95457451" w:history="1">
            <w:r w:rsidRPr="00D870B9">
              <w:rPr>
                <w:rStyle w:val="Hyperlink"/>
                <w:noProof/>
              </w:rPr>
              <w:t>5.4 Sequence Diagram</w:t>
            </w:r>
            <w:r>
              <w:rPr>
                <w:noProof/>
                <w:webHidden/>
              </w:rPr>
              <w:tab/>
            </w:r>
            <w:r>
              <w:rPr>
                <w:noProof/>
                <w:webHidden/>
              </w:rPr>
              <w:fldChar w:fldCharType="begin"/>
            </w:r>
            <w:r>
              <w:rPr>
                <w:noProof/>
                <w:webHidden/>
              </w:rPr>
              <w:instrText xml:space="preserve"> PAGEREF _Toc95457451 \h </w:instrText>
            </w:r>
            <w:r>
              <w:rPr>
                <w:noProof/>
                <w:webHidden/>
              </w:rPr>
            </w:r>
            <w:r>
              <w:rPr>
                <w:noProof/>
                <w:webHidden/>
              </w:rPr>
              <w:fldChar w:fldCharType="separate"/>
            </w:r>
            <w:r>
              <w:rPr>
                <w:noProof/>
                <w:webHidden/>
              </w:rPr>
              <w:t>26</w:t>
            </w:r>
            <w:r>
              <w:rPr>
                <w:noProof/>
                <w:webHidden/>
              </w:rPr>
              <w:fldChar w:fldCharType="end"/>
            </w:r>
          </w:hyperlink>
        </w:p>
        <w:p w14:paraId="0C048D2E" w14:textId="5E76C7A4" w:rsidR="00CE324D" w:rsidRDefault="00CE324D">
          <w:pPr>
            <w:pStyle w:val="TOC2"/>
            <w:tabs>
              <w:tab w:val="right" w:leader="dot" w:pos="8296"/>
            </w:tabs>
            <w:rPr>
              <w:rFonts w:eastAsiaTheme="minorEastAsia"/>
              <w:noProof/>
            </w:rPr>
          </w:pPr>
          <w:hyperlink w:anchor="_Toc95457452" w:history="1">
            <w:r w:rsidRPr="00D870B9">
              <w:rPr>
                <w:rStyle w:val="Hyperlink"/>
                <w:noProof/>
              </w:rPr>
              <w:t>5.5 Activity Diagram</w:t>
            </w:r>
            <w:r>
              <w:rPr>
                <w:noProof/>
                <w:webHidden/>
              </w:rPr>
              <w:tab/>
            </w:r>
            <w:r>
              <w:rPr>
                <w:noProof/>
                <w:webHidden/>
              </w:rPr>
              <w:fldChar w:fldCharType="begin"/>
            </w:r>
            <w:r>
              <w:rPr>
                <w:noProof/>
                <w:webHidden/>
              </w:rPr>
              <w:instrText xml:space="preserve"> PAGEREF _Toc95457452 \h </w:instrText>
            </w:r>
            <w:r>
              <w:rPr>
                <w:noProof/>
                <w:webHidden/>
              </w:rPr>
            </w:r>
            <w:r>
              <w:rPr>
                <w:noProof/>
                <w:webHidden/>
              </w:rPr>
              <w:fldChar w:fldCharType="separate"/>
            </w:r>
            <w:r>
              <w:rPr>
                <w:noProof/>
                <w:webHidden/>
              </w:rPr>
              <w:t>28</w:t>
            </w:r>
            <w:r>
              <w:rPr>
                <w:noProof/>
                <w:webHidden/>
              </w:rPr>
              <w:fldChar w:fldCharType="end"/>
            </w:r>
          </w:hyperlink>
        </w:p>
        <w:p w14:paraId="25A8D8E8" w14:textId="6A3C0835" w:rsidR="00CE324D" w:rsidRDefault="00CE324D">
          <w:pPr>
            <w:pStyle w:val="TOC2"/>
            <w:tabs>
              <w:tab w:val="right" w:leader="dot" w:pos="8296"/>
            </w:tabs>
            <w:rPr>
              <w:rFonts w:eastAsiaTheme="minorEastAsia"/>
              <w:noProof/>
            </w:rPr>
          </w:pPr>
          <w:hyperlink w:anchor="_Toc95457453" w:history="1">
            <w:r w:rsidRPr="00D870B9">
              <w:rPr>
                <w:rStyle w:val="Hyperlink"/>
                <w:noProof/>
              </w:rPr>
              <w:t>5.6 Web Pages Design</w:t>
            </w:r>
            <w:r>
              <w:rPr>
                <w:noProof/>
                <w:webHidden/>
              </w:rPr>
              <w:tab/>
            </w:r>
            <w:r>
              <w:rPr>
                <w:noProof/>
                <w:webHidden/>
              </w:rPr>
              <w:fldChar w:fldCharType="begin"/>
            </w:r>
            <w:r>
              <w:rPr>
                <w:noProof/>
                <w:webHidden/>
              </w:rPr>
              <w:instrText xml:space="preserve"> PAGEREF _Toc95457453 \h </w:instrText>
            </w:r>
            <w:r>
              <w:rPr>
                <w:noProof/>
                <w:webHidden/>
              </w:rPr>
            </w:r>
            <w:r>
              <w:rPr>
                <w:noProof/>
                <w:webHidden/>
              </w:rPr>
              <w:fldChar w:fldCharType="separate"/>
            </w:r>
            <w:r>
              <w:rPr>
                <w:noProof/>
                <w:webHidden/>
              </w:rPr>
              <w:t>30</w:t>
            </w:r>
            <w:r>
              <w:rPr>
                <w:noProof/>
                <w:webHidden/>
              </w:rPr>
              <w:fldChar w:fldCharType="end"/>
            </w:r>
          </w:hyperlink>
        </w:p>
        <w:p w14:paraId="599602CA" w14:textId="69B61ED0" w:rsidR="00CE324D" w:rsidRDefault="00CE324D">
          <w:pPr>
            <w:pStyle w:val="TOC3"/>
            <w:rPr>
              <w:rFonts w:eastAsiaTheme="minorEastAsia"/>
              <w:noProof/>
            </w:rPr>
          </w:pPr>
          <w:hyperlink w:anchor="_Toc95457454" w:history="1">
            <w:r w:rsidRPr="00D870B9">
              <w:rPr>
                <w:rStyle w:val="Hyperlink"/>
                <w:noProof/>
              </w:rPr>
              <w:t>5.6.1 Home</w:t>
            </w:r>
            <w:r>
              <w:rPr>
                <w:noProof/>
                <w:webHidden/>
              </w:rPr>
              <w:tab/>
            </w:r>
            <w:r>
              <w:rPr>
                <w:noProof/>
                <w:webHidden/>
              </w:rPr>
              <w:fldChar w:fldCharType="begin"/>
            </w:r>
            <w:r>
              <w:rPr>
                <w:noProof/>
                <w:webHidden/>
              </w:rPr>
              <w:instrText xml:space="preserve"> PAGEREF _Toc95457454 \h </w:instrText>
            </w:r>
            <w:r>
              <w:rPr>
                <w:noProof/>
                <w:webHidden/>
              </w:rPr>
            </w:r>
            <w:r>
              <w:rPr>
                <w:noProof/>
                <w:webHidden/>
              </w:rPr>
              <w:fldChar w:fldCharType="separate"/>
            </w:r>
            <w:r>
              <w:rPr>
                <w:noProof/>
                <w:webHidden/>
              </w:rPr>
              <w:t>30</w:t>
            </w:r>
            <w:r>
              <w:rPr>
                <w:noProof/>
                <w:webHidden/>
              </w:rPr>
              <w:fldChar w:fldCharType="end"/>
            </w:r>
          </w:hyperlink>
        </w:p>
        <w:p w14:paraId="6AF5D64C" w14:textId="09E7A73C" w:rsidR="00CE324D" w:rsidRDefault="00CE324D">
          <w:pPr>
            <w:pStyle w:val="TOC3"/>
            <w:rPr>
              <w:rFonts w:eastAsiaTheme="minorEastAsia"/>
              <w:noProof/>
            </w:rPr>
          </w:pPr>
          <w:hyperlink w:anchor="_Toc95457455" w:history="1">
            <w:r w:rsidRPr="00D870B9">
              <w:rPr>
                <w:rStyle w:val="Hyperlink"/>
                <w:noProof/>
              </w:rPr>
              <w:t>5.6.2 Github Repository</w:t>
            </w:r>
            <w:r>
              <w:rPr>
                <w:noProof/>
                <w:webHidden/>
              </w:rPr>
              <w:tab/>
            </w:r>
            <w:r>
              <w:rPr>
                <w:noProof/>
                <w:webHidden/>
              </w:rPr>
              <w:fldChar w:fldCharType="begin"/>
            </w:r>
            <w:r>
              <w:rPr>
                <w:noProof/>
                <w:webHidden/>
              </w:rPr>
              <w:instrText xml:space="preserve"> PAGEREF _Toc95457455 \h </w:instrText>
            </w:r>
            <w:r>
              <w:rPr>
                <w:noProof/>
                <w:webHidden/>
              </w:rPr>
            </w:r>
            <w:r>
              <w:rPr>
                <w:noProof/>
                <w:webHidden/>
              </w:rPr>
              <w:fldChar w:fldCharType="separate"/>
            </w:r>
            <w:r>
              <w:rPr>
                <w:noProof/>
                <w:webHidden/>
              </w:rPr>
              <w:t>31</w:t>
            </w:r>
            <w:r>
              <w:rPr>
                <w:noProof/>
                <w:webHidden/>
              </w:rPr>
              <w:fldChar w:fldCharType="end"/>
            </w:r>
          </w:hyperlink>
        </w:p>
        <w:p w14:paraId="742B166B" w14:textId="1265EA83" w:rsidR="00CE324D" w:rsidRDefault="00CE324D">
          <w:pPr>
            <w:pStyle w:val="TOC3"/>
            <w:rPr>
              <w:rFonts w:eastAsiaTheme="minorEastAsia"/>
              <w:noProof/>
            </w:rPr>
          </w:pPr>
          <w:hyperlink w:anchor="_Toc95457456" w:history="1">
            <w:r w:rsidRPr="00D870B9">
              <w:rPr>
                <w:rStyle w:val="Hyperlink"/>
                <w:noProof/>
              </w:rPr>
              <w:t>5.6.3 Code Editor &amp; Results</w:t>
            </w:r>
            <w:r>
              <w:rPr>
                <w:noProof/>
                <w:webHidden/>
              </w:rPr>
              <w:tab/>
            </w:r>
            <w:r>
              <w:rPr>
                <w:noProof/>
                <w:webHidden/>
              </w:rPr>
              <w:fldChar w:fldCharType="begin"/>
            </w:r>
            <w:r>
              <w:rPr>
                <w:noProof/>
                <w:webHidden/>
              </w:rPr>
              <w:instrText xml:space="preserve"> PAGEREF _Toc95457456 \h </w:instrText>
            </w:r>
            <w:r>
              <w:rPr>
                <w:noProof/>
                <w:webHidden/>
              </w:rPr>
            </w:r>
            <w:r>
              <w:rPr>
                <w:noProof/>
                <w:webHidden/>
              </w:rPr>
              <w:fldChar w:fldCharType="separate"/>
            </w:r>
            <w:r>
              <w:rPr>
                <w:noProof/>
                <w:webHidden/>
              </w:rPr>
              <w:t>32</w:t>
            </w:r>
            <w:r>
              <w:rPr>
                <w:noProof/>
                <w:webHidden/>
              </w:rPr>
              <w:fldChar w:fldCharType="end"/>
            </w:r>
          </w:hyperlink>
        </w:p>
        <w:p w14:paraId="34080DF8" w14:textId="535D175E" w:rsidR="00CE324D" w:rsidRDefault="00CE324D">
          <w:pPr>
            <w:pStyle w:val="TOC3"/>
            <w:rPr>
              <w:rFonts w:eastAsiaTheme="minorEastAsia"/>
              <w:noProof/>
            </w:rPr>
          </w:pPr>
          <w:hyperlink w:anchor="_Toc95457457" w:history="1">
            <w:r w:rsidRPr="00D870B9">
              <w:rPr>
                <w:rStyle w:val="Hyperlink"/>
                <w:noProof/>
              </w:rPr>
              <w:t>5.6.4 About as</w:t>
            </w:r>
            <w:r>
              <w:rPr>
                <w:noProof/>
                <w:webHidden/>
              </w:rPr>
              <w:tab/>
            </w:r>
            <w:r>
              <w:rPr>
                <w:noProof/>
                <w:webHidden/>
              </w:rPr>
              <w:fldChar w:fldCharType="begin"/>
            </w:r>
            <w:r>
              <w:rPr>
                <w:noProof/>
                <w:webHidden/>
              </w:rPr>
              <w:instrText xml:space="preserve"> PAGEREF _Toc95457457 \h </w:instrText>
            </w:r>
            <w:r>
              <w:rPr>
                <w:noProof/>
                <w:webHidden/>
              </w:rPr>
            </w:r>
            <w:r>
              <w:rPr>
                <w:noProof/>
                <w:webHidden/>
              </w:rPr>
              <w:fldChar w:fldCharType="separate"/>
            </w:r>
            <w:r>
              <w:rPr>
                <w:noProof/>
                <w:webHidden/>
              </w:rPr>
              <w:t>33</w:t>
            </w:r>
            <w:r>
              <w:rPr>
                <w:noProof/>
                <w:webHidden/>
              </w:rPr>
              <w:fldChar w:fldCharType="end"/>
            </w:r>
          </w:hyperlink>
        </w:p>
        <w:p w14:paraId="340CA9C1" w14:textId="08CE0798" w:rsidR="00CE324D" w:rsidRDefault="00CE324D">
          <w:pPr>
            <w:pStyle w:val="TOC2"/>
            <w:tabs>
              <w:tab w:val="right" w:leader="dot" w:pos="8296"/>
            </w:tabs>
            <w:rPr>
              <w:rFonts w:eastAsiaTheme="minorEastAsia"/>
              <w:noProof/>
            </w:rPr>
          </w:pPr>
          <w:hyperlink w:anchor="_Toc95457458" w:history="1">
            <w:r w:rsidRPr="00D870B9">
              <w:rPr>
                <w:rStyle w:val="Hyperlink"/>
                <w:noProof/>
              </w:rPr>
              <w:t>5.7 Dataset</w:t>
            </w:r>
            <w:r>
              <w:rPr>
                <w:noProof/>
                <w:webHidden/>
              </w:rPr>
              <w:tab/>
            </w:r>
            <w:r>
              <w:rPr>
                <w:noProof/>
                <w:webHidden/>
              </w:rPr>
              <w:fldChar w:fldCharType="begin"/>
            </w:r>
            <w:r>
              <w:rPr>
                <w:noProof/>
                <w:webHidden/>
              </w:rPr>
              <w:instrText xml:space="preserve"> PAGEREF _Toc95457458 \h </w:instrText>
            </w:r>
            <w:r>
              <w:rPr>
                <w:noProof/>
                <w:webHidden/>
              </w:rPr>
            </w:r>
            <w:r>
              <w:rPr>
                <w:noProof/>
                <w:webHidden/>
              </w:rPr>
              <w:fldChar w:fldCharType="separate"/>
            </w:r>
            <w:r>
              <w:rPr>
                <w:noProof/>
                <w:webHidden/>
              </w:rPr>
              <w:t>34</w:t>
            </w:r>
            <w:r>
              <w:rPr>
                <w:noProof/>
                <w:webHidden/>
              </w:rPr>
              <w:fldChar w:fldCharType="end"/>
            </w:r>
          </w:hyperlink>
        </w:p>
        <w:p w14:paraId="64D90F9A" w14:textId="3762229D" w:rsidR="00CE324D" w:rsidRDefault="00CE324D">
          <w:pPr>
            <w:pStyle w:val="TOC2"/>
            <w:tabs>
              <w:tab w:val="right" w:leader="dot" w:pos="8296"/>
            </w:tabs>
            <w:rPr>
              <w:rFonts w:eastAsiaTheme="minorEastAsia"/>
              <w:noProof/>
            </w:rPr>
          </w:pPr>
          <w:hyperlink w:anchor="_Toc95457459" w:history="1">
            <w:r w:rsidRPr="00D870B9">
              <w:rPr>
                <w:rStyle w:val="Hyperlink"/>
                <w:noProof/>
              </w:rPr>
              <w:t>5.8 Models</w:t>
            </w:r>
            <w:r>
              <w:rPr>
                <w:noProof/>
                <w:webHidden/>
              </w:rPr>
              <w:tab/>
            </w:r>
            <w:r>
              <w:rPr>
                <w:noProof/>
                <w:webHidden/>
              </w:rPr>
              <w:fldChar w:fldCharType="begin"/>
            </w:r>
            <w:r>
              <w:rPr>
                <w:noProof/>
                <w:webHidden/>
              </w:rPr>
              <w:instrText xml:space="preserve"> PAGEREF _Toc95457459 \h </w:instrText>
            </w:r>
            <w:r>
              <w:rPr>
                <w:noProof/>
                <w:webHidden/>
              </w:rPr>
            </w:r>
            <w:r>
              <w:rPr>
                <w:noProof/>
                <w:webHidden/>
              </w:rPr>
              <w:fldChar w:fldCharType="separate"/>
            </w:r>
            <w:r>
              <w:rPr>
                <w:noProof/>
                <w:webHidden/>
              </w:rPr>
              <w:t>39</w:t>
            </w:r>
            <w:r>
              <w:rPr>
                <w:noProof/>
                <w:webHidden/>
              </w:rPr>
              <w:fldChar w:fldCharType="end"/>
            </w:r>
          </w:hyperlink>
        </w:p>
        <w:p w14:paraId="76387383" w14:textId="50C06D7F" w:rsidR="00CE324D" w:rsidRDefault="00CE324D">
          <w:pPr>
            <w:pStyle w:val="TOC3"/>
            <w:rPr>
              <w:rFonts w:eastAsiaTheme="minorEastAsia"/>
              <w:noProof/>
            </w:rPr>
          </w:pPr>
          <w:hyperlink w:anchor="_Toc95457460" w:history="1">
            <w:r w:rsidRPr="00D870B9">
              <w:rPr>
                <w:rStyle w:val="Hyperlink"/>
                <w:noProof/>
              </w:rPr>
              <w:t>5.8.1 Binary classification model</w:t>
            </w:r>
            <w:r>
              <w:rPr>
                <w:noProof/>
                <w:webHidden/>
              </w:rPr>
              <w:tab/>
            </w:r>
            <w:r>
              <w:rPr>
                <w:noProof/>
                <w:webHidden/>
              </w:rPr>
              <w:fldChar w:fldCharType="begin"/>
            </w:r>
            <w:r>
              <w:rPr>
                <w:noProof/>
                <w:webHidden/>
              </w:rPr>
              <w:instrText xml:space="preserve"> PAGEREF _Toc95457460 \h </w:instrText>
            </w:r>
            <w:r>
              <w:rPr>
                <w:noProof/>
                <w:webHidden/>
              </w:rPr>
            </w:r>
            <w:r>
              <w:rPr>
                <w:noProof/>
                <w:webHidden/>
              </w:rPr>
              <w:fldChar w:fldCharType="separate"/>
            </w:r>
            <w:r>
              <w:rPr>
                <w:noProof/>
                <w:webHidden/>
              </w:rPr>
              <w:t>39</w:t>
            </w:r>
            <w:r>
              <w:rPr>
                <w:noProof/>
                <w:webHidden/>
              </w:rPr>
              <w:fldChar w:fldCharType="end"/>
            </w:r>
          </w:hyperlink>
        </w:p>
        <w:p w14:paraId="6EB4705B" w14:textId="59A461CE" w:rsidR="00CE324D" w:rsidRDefault="00CE324D">
          <w:pPr>
            <w:pStyle w:val="TOC3"/>
            <w:rPr>
              <w:rFonts w:eastAsiaTheme="minorEastAsia"/>
              <w:noProof/>
            </w:rPr>
          </w:pPr>
          <w:hyperlink w:anchor="_Toc95457461" w:history="1">
            <w:r w:rsidRPr="00D870B9">
              <w:rPr>
                <w:rStyle w:val="Hyperlink"/>
                <w:noProof/>
              </w:rPr>
              <w:t>5.8.2 Multiclass classification model</w:t>
            </w:r>
            <w:r>
              <w:rPr>
                <w:noProof/>
                <w:webHidden/>
              </w:rPr>
              <w:tab/>
            </w:r>
            <w:r>
              <w:rPr>
                <w:noProof/>
                <w:webHidden/>
              </w:rPr>
              <w:fldChar w:fldCharType="begin"/>
            </w:r>
            <w:r>
              <w:rPr>
                <w:noProof/>
                <w:webHidden/>
              </w:rPr>
              <w:instrText xml:space="preserve"> PAGEREF _Toc95457461 \h </w:instrText>
            </w:r>
            <w:r>
              <w:rPr>
                <w:noProof/>
                <w:webHidden/>
              </w:rPr>
            </w:r>
            <w:r>
              <w:rPr>
                <w:noProof/>
                <w:webHidden/>
              </w:rPr>
              <w:fldChar w:fldCharType="separate"/>
            </w:r>
            <w:r>
              <w:rPr>
                <w:noProof/>
                <w:webHidden/>
              </w:rPr>
              <w:t>42</w:t>
            </w:r>
            <w:r>
              <w:rPr>
                <w:noProof/>
                <w:webHidden/>
              </w:rPr>
              <w:fldChar w:fldCharType="end"/>
            </w:r>
          </w:hyperlink>
        </w:p>
        <w:p w14:paraId="1B47585C" w14:textId="4503FF0A" w:rsidR="00CE324D" w:rsidRDefault="00CE324D">
          <w:pPr>
            <w:pStyle w:val="TOC1"/>
            <w:rPr>
              <w:rFonts w:asciiTheme="minorHAnsi" w:eastAsiaTheme="minorEastAsia" w:hAnsiTheme="minorHAnsi"/>
              <w:sz w:val="22"/>
              <w:szCs w:val="22"/>
            </w:rPr>
          </w:pPr>
          <w:hyperlink w:anchor="_Toc95457462" w:history="1">
            <w:r w:rsidRPr="00D870B9">
              <w:rPr>
                <w:rStyle w:val="Hyperlink"/>
              </w:rPr>
              <w:t>Chapter 6: Result &amp; Conclusion</w:t>
            </w:r>
            <w:r>
              <w:rPr>
                <w:webHidden/>
              </w:rPr>
              <w:tab/>
            </w:r>
            <w:r>
              <w:rPr>
                <w:webHidden/>
              </w:rPr>
              <w:fldChar w:fldCharType="begin"/>
            </w:r>
            <w:r>
              <w:rPr>
                <w:webHidden/>
              </w:rPr>
              <w:instrText xml:space="preserve"> PAGEREF _Toc95457462 \h </w:instrText>
            </w:r>
            <w:r>
              <w:rPr>
                <w:webHidden/>
              </w:rPr>
            </w:r>
            <w:r>
              <w:rPr>
                <w:webHidden/>
              </w:rPr>
              <w:fldChar w:fldCharType="separate"/>
            </w:r>
            <w:r>
              <w:rPr>
                <w:webHidden/>
              </w:rPr>
              <w:t>44</w:t>
            </w:r>
            <w:r>
              <w:rPr>
                <w:webHidden/>
              </w:rPr>
              <w:fldChar w:fldCharType="end"/>
            </w:r>
          </w:hyperlink>
        </w:p>
        <w:p w14:paraId="1B157A4C" w14:textId="24129C28" w:rsidR="00CE324D" w:rsidRDefault="00CE324D">
          <w:pPr>
            <w:pStyle w:val="TOC2"/>
            <w:tabs>
              <w:tab w:val="right" w:leader="dot" w:pos="8296"/>
            </w:tabs>
            <w:rPr>
              <w:rFonts w:eastAsiaTheme="minorEastAsia"/>
              <w:noProof/>
            </w:rPr>
          </w:pPr>
          <w:hyperlink w:anchor="_Toc95457463" w:history="1">
            <w:r w:rsidRPr="00D870B9">
              <w:rPr>
                <w:rStyle w:val="Hyperlink"/>
                <w:noProof/>
              </w:rPr>
              <w:t>6.1 Results</w:t>
            </w:r>
            <w:r>
              <w:rPr>
                <w:noProof/>
                <w:webHidden/>
              </w:rPr>
              <w:tab/>
            </w:r>
            <w:r>
              <w:rPr>
                <w:noProof/>
                <w:webHidden/>
              </w:rPr>
              <w:fldChar w:fldCharType="begin"/>
            </w:r>
            <w:r>
              <w:rPr>
                <w:noProof/>
                <w:webHidden/>
              </w:rPr>
              <w:instrText xml:space="preserve"> PAGEREF _Toc95457463 \h </w:instrText>
            </w:r>
            <w:r>
              <w:rPr>
                <w:noProof/>
                <w:webHidden/>
              </w:rPr>
            </w:r>
            <w:r>
              <w:rPr>
                <w:noProof/>
                <w:webHidden/>
              </w:rPr>
              <w:fldChar w:fldCharType="separate"/>
            </w:r>
            <w:r>
              <w:rPr>
                <w:noProof/>
                <w:webHidden/>
              </w:rPr>
              <w:t>44</w:t>
            </w:r>
            <w:r>
              <w:rPr>
                <w:noProof/>
                <w:webHidden/>
              </w:rPr>
              <w:fldChar w:fldCharType="end"/>
            </w:r>
          </w:hyperlink>
        </w:p>
        <w:p w14:paraId="220163EB" w14:textId="70C6F528" w:rsidR="00CE324D" w:rsidRDefault="00CE324D">
          <w:pPr>
            <w:pStyle w:val="TOC3"/>
            <w:rPr>
              <w:rFonts w:eastAsiaTheme="minorEastAsia"/>
              <w:noProof/>
            </w:rPr>
          </w:pPr>
          <w:hyperlink w:anchor="_Toc95457464" w:history="1">
            <w:r w:rsidRPr="00D870B9">
              <w:rPr>
                <w:rStyle w:val="Hyperlink"/>
                <w:noProof/>
              </w:rPr>
              <w:t>6.1.1 Binary Classification Model</w:t>
            </w:r>
            <w:r>
              <w:rPr>
                <w:noProof/>
                <w:webHidden/>
              </w:rPr>
              <w:tab/>
            </w:r>
            <w:r>
              <w:rPr>
                <w:noProof/>
                <w:webHidden/>
              </w:rPr>
              <w:fldChar w:fldCharType="begin"/>
            </w:r>
            <w:r>
              <w:rPr>
                <w:noProof/>
                <w:webHidden/>
              </w:rPr>
              <w:instrText xml:space="preserve"> PAGEREF _Toc95457464 \h </w:instrText>
            </w:r>
            <w:r>
              <w:rPr>
                <w:noProof/>
                <w:webHidden/>
              </w:rPr>
            </w:r>
            <w:r>
              <w:rPr>
                <w:noProof/>
                <w:webHidden/>
              </w:rPr>
              <w:fldChar w:fldCharType="separate"/>
            </w:r>
            <w:r>
              <w:rPr>
                <w:noProof/>
                <w:webHidden/>
              </w:rPr>
              <w:t>44</w:t>
            </w:r>
            <w:r>
              <w:rPr>
                <w:noProof/>
                <w:webHidden/>
              </w:rPr>
              <w:fldChar w:fldCharType="end"/>
            </w:r>
          </w:hyperlink>
        </w:p>
        <w:p w14:paraId="2A62EB97" w14:textId="26832171" w:rsidR="00CE324D" w:rsidRDefault="00CE324D">
          <w:pPr>
            <w:pStyle w:val="TOC3"/>
            <w:rPr>
              <w:rFonts w:eastAsiaTheme="minorEastAsia"/>
              <w:noProof/>
            </w:rPr>
          </w:pPr>
          <w:hyperlink w:anchor="_Toc95457465" w:history="1">
            <w:r w:rsidRPr="00D870B9">
              <w:rPr>
                <w:rStyle w:val="Hyperlink"/>
                <w:noProof/>
              </w:rPr>
              <w:t>6.1.</w:t>
            </w:r>
            <w:r w:rsidRPr="00D870B9">
              <w:rPr>
                <w:rStyle w:val="Hyperlink"/>
                <w:noProof/>
                <w:rtl/>
              </w:rPr>
              <w:t>2</w:t>
            </w:r>
            <w:r w:rsidRPr="00D870B9">
              <w:rPr>
                <w:rStyle w:val="Hyperlink"/>
                <w:noProof/>
              </w:rPr>
              <w:t xml:space="preserve"> Multiclass Classification Model</w:t>
            </w:r>
            <w:r>
              <w:rPr>
                <w:noProof/>
                <w:webHidden/>
              </w:rPr>
              <w:tab/>
            </w:r>
            <w:r>
              <w:rPr>
                <w:noProof/>
                <w:webHidden/>
              </w:rPr>
              <w:fldChar w:fldCharType="begin"/>
            </w:r>
            <w:r>
              <w:rPr>
                <w:noProof/>
                <w:webHidden/>
              </w:rPr>
              <w:instrText xml:space="preserve"> PAGEREF _Toc95457465 \h </w:instrText>
            </w:r>
            <w:r>
              <w:rPr>
                <w:noProof/>
                <w:webHidden/>
              </w:rPr>
            </w:r>
            <w:r>
              <w:rPr>
                <w:noProof/>
                <w:webHidden/>
              </w:rPr>
              <w:fldChar w:fldCharType="separate"/>
            </w:r>
            <w:r>
              <w:rPr>
                <w:noProof/>
                <w:webHidden/>
              </w:rPr>
              <w:t>46</w:t>
            </w:r>
            <w:r>
              <w:rPr>
                <w:noProof/>
                <w:webHidden/>
              </w:rPr>
              <w:fldChar w:fldCharType="end"/>
            </w:r>
          </w:hyperlink>
        </w:p>
        <w:p w14:paraId="2FF4C2B1" w14:textId="53CF127F" w:rsidR="00CE324D" w:rsidRDefault="00CE324D">
          <w:pPr>
            <w:pStyle w:val="TOC2"/>
            <w:tabs>
              <w:tab w:val="right" w:leader="dot" w:pos="8296"/>
            </w:tabs>
            <w:rPr>
              <w:rFonts w:eastAsiaTheme="minorEastAsia"/>
              <w:noProof/>
            </w:rPr>
          </w:pPr>
          <w:hyperlink w:anchor="_Toc95457466" w:history="1">
            <w:r w:rsidRPr="00D870B9">
              <w:rPr>
                <w:rStyle w:val="Hyperlink"/>
                <w:noProof/>
              </w:rPr>
              <w:t>6.2 Results Comparison</w:t>
            </w:r>
            <w:r>
              <w:rPr>
                <w:noProof/>
                <w:webHidden/>
              </w:rPr>
              <w:tab/>
            </w:r>
            <w:r>
              <w:rPr>
                <w:noProof/>
                <w:webHidden/>
              </w:rPr>
              <w:fldChar w:fldCharType="begin"/>
            </w:r>
            <w:r>
              <w:rPr>
                <w:noProof/>
                <w:webHidden/>
              </w:rPr>
              <w:instrText xml:space="preserve"> PAGEREF _Toc95457466 \h </w:instrText>
            </w:r>
            <w:r>
              <w:rPr>
                <w:noProof/>
                <w:webHidden/>
              </w:rPr>
            </w:r>
            <w:r>
              <w:rPr>
                <w:noProof/>
                <w:webHidden/>
              </w:rPr>
              <w:fldChar w:fldCharType="separate"/>
            </w:r>
            <w:r>
              <w:rPr>
                <w:noProof/>
                <w:webHidden/>
              </w:rPr>
              <w:t>48</w:t>
            </w:r>
            <w:r>
              <w:rPr>
                <w:noProof/>
                <w:webHidden/>
              </w:rPr>
              <w:fldChar w:fldCharType="end"/>
            </w:r>
          </w:hyperlink>
        </w:p>
        <w:p w14:paraId="5BDDDB0A" w14:textId="7CD055D2" w:rsidR="00CE324D" w:rsidRDefault="00CE324D">
          <w:pPr>
            <w:pStyle w:val="TOC2"/>
            <w:tabs>
              <w:tab w:val="right" w:leader="dot" w:pos="8296"/>
            </w:tabs>
            <w:rPr>
              <w:rFonts w:eastAsiaTheme="minorEastAsia"/>
              <w:noProof/>
            </w:rPr>
          </w:pPr>
          <w:hyperlink w:anchor="_Toc95457467" w:history="1">
            <w:r w:rsidRPr="00D870B9">
              <w:rPr>
                <w:rStyle w:val="Hyperlink"/>
                <w:noProof/>
              </w:rPr>
              <w:t>6.3 Code snip</w:t>
            </w:r>
            <w:r>
              <w:rPr>
                <w:noProof/>
                <w:webHidden/>
              </w:rPr>
              <w:tab/>
            </w:r>
            <w:r>
              <w:rPr>
                <w:noProof/>
                <w:webHidden/>
              </w:rPr>
              <w:fldChar w:fldCharType="begin"/>
            </w:r>
            <w:r>
              <w:rPr>
                <w:noProof/>
                <w:webHidden/>
              </w:rPr>
              <w:instrText xml:space="preserve"> PAGEREF _Toc95457467 \h </w:instrText>
            </w:r>
            <w:r>
              <w:rPr>
                <w:noProof/>
                <w:webHidden/>
              </w:rPr>
            </w:r>
            <w:r>
              <w:rPr>
                <w:noProof/>
                <w:webHidden/>
              </w:rPr>
              <w:fldChar w:fldCharType="separate"/>
            </w:r>
            <w:r>
              <w:rPr>
                <w:noProof/>
                <w:webHidden/>
              </w:rPr>
              <w:t>49</w:t>
            </w:r>
            <w:r>
              <w:rPr>
                <w:noProof/>
                <w:webHidden/>
              </w:rPr>
              <w:fldChar w:fldCharType="end"/>
            </w:r>
          </w:hyperlink>
        </w:p>
        <w:p w14:paraId="6928E732" w14:textId="5B9984EA" w:rsidR="00CE324D" w:rsidRDefault="00CE324D">
          <w:pPr>
            <w:pStyle w:val="TOC3"/>
            <w:rPr>
              <w:rFonts w:eastAsiaTheme="minorEastAsia"/>
              <w:noProof/>
            </w:rPr>
          </w:pPr>
          <w:hyperlink w:anchor="_Toc95457468" w:history="1">
            <w:r w:rsidRPr="00D870B9">
              <w:rPr>
                <w:rStyle w:val="Hyperlink"/>
                <w:noProof/>
              </w:rPr>
              <w:t>6.3.1 binary classification model</w:t>
            </w:r>
            <w:r>
              <w:rPr>
                <w:noProof/>
                <w:webHidden/>
              </w:rPr>
              <w:tab/>
            </w:r>
            <w:r>
              <w:rPr>
                <w:noProof/>
                <w:webHidden/>
              </w:rPr>
              <w:fldChar w:fldCharType="begin"/>
            </w:r>
            <w:r>
              <w:rPr>
                <w:noProof/>
                <w:webHidden/>
              </w:rPr>
              <w:instrText xml:space="preserve"> PAGEREF _Toc95457468 \h </w:instrText>
            </w:r>
            <w:r>
              <w:rPr>
                <w:noProof/>
                <w:webHidden/>
              </w:rPr>
            </w:r>
            <w:r>
              <w:rPr>
                <w:noProof/>
                <w:webHidden/>
              </w:rPr>
              <w:fldChar w:fldCharType="separate"/>
            </w:r>
            <w:r>
              <w:rPr>
                <w:noProof/>
                <w:webHidden/>
              </w:rPr>
              <w:t>49</w:t>
            </w:r>
            <w:r>
              <w:rPr>
                <w:noProof/>
                <w:webHidden/>
              </w:rPr>
              <w:fldChar w:fldCharType="end"/>
            </w:r>
          </w:hyperlink>
        </w:p>
        <w:p w14:paraId="613A5DD3" w14:textId="560E79A7" w:rsidR="00CE324D" w:rsidRDefault="00CE324D">
          <w:pPr>
            <w:pStyle w:val="TOC3"/>
            <w:rPr>
              <w:rFonts w:eastAsiaTheme="minorEastAsia"/>
              <w:noProof/>
            </w:rPr>
          </w:pPr>
          <w:hyperlink w:anchor="_Toc95457469" w:history="1">
            <w:r w:rsidRPr="00D870B9">
              <w:rPr>
                <w:rStyle w:val="Hyperlink"/>
                <w:noProof/>
              </w:rPr>
              <w:t>6.3.2 multiclass classification model</w:t>
            </w:r>
            <w:r>
              <w:rPr>
                <w:noProof/>
                <w:webHidden/>
              </w:rPr>
              <w:tab/>
            </w:r>
            <w:r>
              <w:rPr>
                <w:noProof/>
                <w:webHidden/>
              </w:rPr>
              <w:fldChar w:fldCharType="begin"/>
            </w:r>
            <w:r>
              <w:rPr>
                <w:noProof/>
                <w:webHidden/>
              </w:rPr>
              <w:instrText xml:space="preserve"> PAGEREF _Toc95457469 \h </w:instrText>
            </w:r>
            <w:r>
              <w:rPr>
                <w:noProof/>
                <w:webHidden/>
              </w:rPr>
            </w:r>
            <w:r>
              <w:rPr>
                <w:noProof/>
                <w:webHidden/>
              </w:rPr>
              <w:fldChar w:fldCharType="separate"/>
            </w:r>
            <w:r>
              <w:rPr>
                <w:noProof/>
                <w:webHidden/>
              </w:rPr>
              <w:t>50</w:t>
            </w:r>
            <w:r>
              <w:rPr>
                <w:noProof/>
                <w:webHidden/>
              </w:rPr>
              <w:fldChar w:fldCharType="end"/>
            </w:r>
          </w:hyperlink>
        </w:p>
        <w:p w14:paraId="172E60BD" w14:textId="6521D3A6" w:rsidR="00CE324D" w:rsidRDefault="00CE324D">
          <w:pPr>
            <w:pStyle w:val="TOC1"/>
            <w:rPr>
              <w:rFonts w:asciiTheme="minorHAnsi" w:eastAsiaTheme="minorEastAsia" w:hAnsiTheme="minorHAnsi"/>
              <w:sz w:val="22"/>
              <w:szCs w:val="22"/>
            </w:rPr>
          </w:pPr>
          <w:hyperlink w:anchor="_Toc95457470" w:history="1">
            <w:r w:rsidRPr="00D870B9">
              <w:rPr>
                <w:rStyle w:val="Hyperlink"/>
              </w:rPr>
              <w:t>Conclusion and Future Works</w:t>
            </w:r>
            <w:r>
              <w:rPr>
                <w:webHidden/>
              </w:rPr>
              <w:tab/>
            </w:r>
            <w:r>
              <w:rPr>
                <w:webHidden/>
              </w:rPr>
              <w:fldChar w:fldCharType="begin"/>
            </w:r>
            <w:r>
              <w:rPr>
                <w:webHidden/>
              </w:rPr>
              <w:instrText xml:space="preserve"> PAGEREF _Toc95457470 \h </w:instrText>
            </w:r>
            <w:r>
              <w:rPr>
                <w:webHidden/>
              </w:rPr>
            </w:r>
            <w:r>
              <w:rPr>
                <w:webHidden/>
              </w:rPr>
              <w:fldChar w:fldCharType="separate"/>
            </w:r>
            <w:r>
              <w:rPr>
                <w:webHidden/>
              </w:rPr>
              <w:t>51</w:t>
            </w:r>
            <w:r>
              <w:rPr>
                <w:webHidden/>
              </w:rPr>
              <w:fldChar w:fldCharType="end"/>
            </w:r>
          </w:hyperlink>
        </w:p>
        <w:p w14:paraId="6941FA84" w14:textId="78D63022" w:rsidR="00CE324D" w:rsidRDefault="00CE324D">
          <w:pPr>
            <w:pStyle w:val="TOC1"/>
            <w:rPr>
              <w:rFonts w:asciiTheme="minorHAnsi" w:eastAsiaTheme="minorEastAsia" w:hAnsiTheme="minorHAnsi"/>
              <w:sz w:val="22"/>
              <w:szCs w:val="22"/>
            </w:rPr>
          </w:pPr>
          <w:hyperlink w:anchor="_Toc95457471" w:history="1">
            <w:r w:rsidRPr="00D870B9">
              <w:rPr>
                <w:rStyle w:val="Hyperlink"/>
              </w:rPr>
              <w:t>References</w:t>
            </w:r>
            <w:r>
              <w:rPr>
                <w:webHidden/>
              </w:rPr>
              <w:tab/>
            </w:r>
            <w:r>
              <w:rPr>
                <w:webHidden/>
              </w:rPr>
              <w:fldChar w:fldCharType="begin"/>
            </w:r>
            <w:r>
              <w:rPr>
                <w:webHidden/>
              </w:rPr>
              <w:instrText xml:space="preserve"> PAGEREF _Toc95457471 \h </w:instrText>
            </w:r>
            <w:r>
              <w:rPr>
                <w:webHidden/>
              </w:rPr>
            </w:r>
            <w:r>
              <w:rPr>
                <w:webHidden/>
              </w:rPr>
              <w:fldChar w:fldCharType="separate"/>
            </w:r>
            <w:r>
              <w:rPr>
                <w:webHidden/>
              </w:rPr>
              <w:t>52</w:t>
            </w:r>
            <w:r>
              <w:rPr>
                <w:webHidden/>
              </w:rPr>
              <w:fldChar w:fldCharType="end"/>
            </w:r>
          </w:hyperlink>
        </w:p>
        <w:p w14:paraId="6F30A88D" w14:textId="23347B36" w:rsidR="00DB2F21" w:rsidRDefault="00E22AA1" w:rsidP="00DB2F21">
          <w:pPr>
            <w:rPr>
              <w:b/>
              <w:bCs/>
            </w:rPr>
          </w:pPr>
          <w:r>
            <w:rPr>
              <w:b/>
              <w:bCs/>
              <w:noProof/>
            </w:rPr>
            <w:fldChar w:fldCharType="end"/>
          </w:r>
        </w:p>
      </w:sdtContent>
    </w:sdt>
    <w:bookmarkStart w:id="3" w:name="_Toc47731938" w:displacedByCustomXml="prev"/>
    <w:p w14:paraId="12A348B7" w14:textId="2B0F3F7C" w:rsidR="006721BC" w:rsidRPr="00DB2F21" w:rsidRDefault="006721BC" w:rsidP="00DB2F21">
      <w:pPr>
        <w:rPr>
          <w:b/>
          <w:bCs/>
        </w:rPr>
      </w:pPr>
      <w:r>
        <w:rPr>
          <w:b/>
          <w:bCs/>
          <w:noProof/>
        </w:rPr>
        <w:br w:type="page"/>
      </w:r>
    </w:p>
    <w:p w14:paraId="4A5DB75C" w14:textId="65EE9EAC" w:rsidR="006721BC" w:rsidRPr="006721BC" w:rsidRDefault="006721BC" w:rsidP="0022414D">
      <w:pPr>
        <w:spacing w:line="360" w:lineRule="auto"/>
        <w:rPr>
          <w:rFonts w:asciiTheme="majorBidi" w:hAnsiTheme="majorBidi" w:cstheme="majorBidi"/>
          <w:b/>
          <w:bCs/>
          <w:sz w:val="52"/>
          <w:szCs w:val="52"/>
        </w:rPr>
      </w:pPr>
      <w:r w:rsidRPr="004B6495">
        <w:rPr>
          <w:rFonts w:asciiTheme="majorBidi" w:hAnsiTheme="majorBidi" w:cstheme="majorBidi"/>
          <w:b/>
          <w:bCs/>
          <w:sz w:val="52"/>
          <w:szCs w:val="52"/>
        </w:rPr>
        <w:lastRenderedPageBreak/>
        <w:t>Abbreviations</w:t>
      </w:r>
    </w:p>
    <w:p w14:paraId="34DA995B" w14:textId="77777777" w:rsidR="006048C0" w:rsidRDefault="006048C0" w:rsidP="00E22AA1">
      <w:bookmarkStart w:id="4" w:name="_GoBack"/>
      <w:bookmarkEnd w:id="4"/>
    </w:p>
    <w:p w14:paraId="12752CD3" w14:textId="6B90B7FE" w:rsidR="006721BC" w:rsidRDefault="006721BC" w:rsidP="00E22AA1">
      <w:pPr>
        <w:rPr>
          <w:rFonts w:asciiTheme="majorBidi" w:hAnsiTheme="majorBidi"/>
          <w:sz w:val="28"/>
          <w:szCs w:val="28"/>
        </w:rPr>
      </w:pPr>
      <w:r>
        <w:rPr>
          <w:rFonts w:asciiTheme="majorBidi" w:hAnsiTheme="majorBidi"/>
          <w:sz w:val="28"/>
          <w:szCs w:val="28"/>
        </w:rPr>
        <w:t xml:space="preserve">AIU      </w:t>
      </w:r>
      <w:r>
        <w:rPr>
          <w:rFonts w:asciiTheme="majorBidi" w:hAnsiTheme="majorBidi"/>
          <w:sz w:val="28"/>
          <w:szCs w:val="28"/>
        </w:rPr>
        <w:tab/>
        <w:t>Arab International University</w:t>
      </w:r>
    </w:p>
    <w:p w14:paraId="29EF8003" w14:textId="715B4054" w:rsidR="001A689D" w:rsidRDefault="001A689D" w:rsidP="00E22AA1">
      <w:pPr>
        <w:rPr>
          <w:rFonts w:asciiTheme="majorBidi" w:hAnsiTheme="majorBidi"/>
          <w:sz w:val="28"/>
          <w:szCs w:val="28"/>
        </w:rPr>
      </w:pPr>
      <w:r>
        <w:rPr>
          <w:rFonts w:asciiTheme="majorBidi" w:hAnsiTheme="majorBidi"/>
          <w:sz w:val="28"/>
          <w:szCs w:val="28"/>
        </w:rPr>
        <w:t xml:space="preserve">RT </w:t>
      </w:r>
      <w:r>
        <w:rPr>
          <w:rFonts w:asciiTheme="majorBidi" w:hAnsiTheme="majorBidi"/>
          <w:sz w:val="28"/>
          <w:szCs w:val="28"/>
        </w:rPr>
        <w:tab/>
      </w:r>
      <w:r>
        <w:rPr>
          <w:rFonts w:asciiTheme="majorBidi" w:hAnsiTheme="majorBidi"/>
          <w:sz w:val="28"/>
          <w:szCs w:val="28"/>
        </w:rPr>
        <w:tab/>
        <w:t>Report Template</w:t>
      </w:r>
    </w:p>
    <w:p w14:paraId="54BFC76E" w14:textId="08B84483" w:rsidR="001C0069" w:rsidRDefault="001C0069" w:rsidP="00E22AA1">
      <w:pPr>
        <w:rPr>
          <w:rFonts w:asciiTheme="majorBidi" w:hAnsiTheme="majorBidi"/>
          <w:sz w:val="28"/>
          <w:szCs w:val="28"/>
        </w:rPr>
      </w:pPr>
      <w:r>
        <w:rPr>
          <w:rFonts w:asciiTheme="majorBidi" w:hAnsiTheme="majorBidi"/>
          <w:sz w:val="28"/>
          <w:szCs w:val="28"/>
        </w:rPr>
        <w:t>SVM</w:t>
      </w:r>
      <w:r>
        <w:rPr>
          <w:rFonts w:asciiTheme="majorBidi" w:hAnsiTheme="majorBidi"/>
          <w:sz w:val="28"/>
          <w:szCs w:val="28"/>
        </w:rPr>
        <w:tab/>
      </w:r>
      <w:r>
        <w:rPr>
          <w:rFonts w:asciiTheme="majorBidi" w:hAnsiTheme="majorBidi"/>
          <w:sz w:val="28"/>
          <w:szCs w:val="28"/>
        </w:rPr>
        <w:tab/>
        <w:t>Support Vector Machine</w:t>
      </w:r>
    </w:p>
    <w:p w14:paraId="2028FAFB" w14:textId="07BF9651" w:rsidR="001C0069" w:rsidRDefault="001C0069" w:rsidP="00E22AA1">
      <w:pPr>
        <w:rPr>
          <w:rFonts w:asciiTheme="majorBidi" w:hAnsiTheme="majorBidi"/>
          <w:sz w:val="28"/>
          <w:szCs w:val="28"/>
        </w:rPr>
      </w:pPr>
      <w:r>
        <w:rPr>
          <w:rFonts w:asciiTheme="majorBidi" w:hAnsiTheme="majorBidi"/>
          <w:sz w:val="28"/>
          <w:szCs w:val="28"/>
        </w:rPr>
        <w:t xml:space="preserve">RF </w:t>
      </w:r>
      <w:r>
        <w:rPr>
          <w:rFonts w:asciiTheme="majorBidi" w:hAnsiTheme="majorBidi"/>
          <w:sz w:val="28"/>
          <w:szCs w:val="28"/>
        </w:rPr>
        <w:tab/>
      </w:r>
      <w:r>
        <w:rPr>
          <w:rFonts w:asciiTheme="majorBidi" w:hAnsiTheme="majorBidi"/>
          <w:sz w:val="28"/>
          <w:szCs w:val="28"/>
        </w:rPr>
        <w:tab/>
        <w:t>Random Forest</w:t>
      </w:r>
    </w:p>
    <w:p w14:paraId="5BF64338" w14:textId="47143D2A" w:rsidR="001C0069" w:rsidRDefault="001C0069" w:rsidP="00E22AA1">
      <w:pPr>
        <w:rPr>
          <w:rFonts w:asciiTheme="majorBidi" w:hAnsiTheme="majorBidi"/>
          <w:sz w:val="28"/>
          <w:szCs w:val="28"/>
        </w:rPr>
      </w:pPr>
      <w:r>
        <w:rPr>
          <w:rFonts w:asciiTheme="majorBidi" w:hAnsiTheme="majorBidi"/>
          <w:sz w:val="28"/>
          <w:szCs w:val="28"/>
        </w:rPr>
        <w:t xml:space="preserve">BERT </w:t>
      </w:r>
      <w:r>
        <w:rPr>
          <w:rFonts w:asciiTheme="majorBidi" w:hAnsiTheme="majorBidi"/>
          <w:sz w:val="28"/>
          <w:szCs w:val="28"/>
        </w:rPr>
        <w:tab/>
      </w:r>
      <w:r w:rsidRPr="001C0069">
        <w:rPr>
          <w:rFonts w:asciiTheme="majorBidi" w:hAnsiTheme="majorBidi"/>
          <w:sz w:val="28"/>
          <w:szCs w:val="28"/>
        </w:rPr>
        <w:t>Bidirectional Encoder Representations from Transformers</w:t>
      </w:r>
    </w:p>
    <w:p w14:paraId="6E7B50CB" w14:textId="1F1DD8F6" w:rsidR="00072609" w:rsidRDefault="00072609" w:rsidP="00E22AA1">
      <w:pPr>
        <w:rPr>
          <w:rFonts w:asciiTheme="majorBidi" w:hAnsiTheme="majorBidi"/>
          <w:sz w:val="28"/>
          <w:szCs w:val="28"/>
        </w:rPr>
      </w:pPr>
      <w:r>
        <w:rPr>
          <w:rFonts w:asciiTheme="majorBidi" w:hAnsiTheme="majorBidi"/>
          <w:sz w:val="28"/>
          <w:szCs w:val="28"/>
        </w:rPr>
        <w:t>GRU</w:t>
      </w:r>
      <w:r>
        <w:rPr>
          <w:rFonts w:asciiTheme="majorBidi" w:hAnsiTheme="majorBidi"/>
          <w:sz w:val="28"/>
          <w:szCs w:val="28"/>
        </w:rPr>
        <w:tab/>
      </w:r>
      <w:r>
        <w:rPr>
          <w:rFonts w:asciiTheme="majorBidi" w:hAnsiTheme="majorBidi"/>
          <w:sz w:val="28"/>
          <w:szCs w:val="28"/>
        </w:rPr>
        <w:tab/>
      </w:r>
      <w:r w:rsidRPr="00072609">
        <w:rPr>
          <w:rFonts w:asciiTheme="majorBidi" w:hAnsiTheme="majorBidi"/>
          <w:sz w:val="28"/>
          <w:szCs w:val="28"/>
        </w:rPr>
        <w:t>Gated recurrent unit</w:t>
      </w:r>
    </w:p>
    <w:p w14:paraId="7FD10D31" w14:textId="74E340EF" w:rsidR="001C0069" w:rsidRDefault="001C0069" w:rsidP="00E22AA1">
      <w:pPr>
        <w:rPr>
          <w:rFonts w:asciiTheme="majorBidi" w:hAnsiTheme="majorBidi"/>
          <w:sz w:val="28"/>
          <w:szCs w:val="28"/>
        </w:rPr>
      </w:pPr>
      <w:r>
        <w:rPr>
          <w:rFonts w:asciiTheme="majorBidi" w:hAnsiTheme="majorBidi"/>
          <w:sz w:val="28"/>
          <w:szCs w:val="28"/>
        </w:rPr>
        <w:t>NLP</w:t>
      </w:r>
      <w:r>
        <w:rPr>
          <w:rFonts w:asciiTheme="majorBidi" w:hAnsiTheme="majorBidi"/>
          <w:sz w:val="28"/>
          <w:szCs w:val="28"/>
        </w:rPr>
        <w:tab/>
      </w:r>
      <w:r>
        <w:rPr>
          <w:rFonts w:asciiTheme="majorBidi" w:hAnsiTheme="majorBidi"/>
          <w:sz w:val="28"/>
          <w:szCs w:val="28"/>
        </w:rPr>
        <w:tab/>
        <w:t>Natural Language Processing</w:t>
      </w:r>
    </w:p>
    <w:p w14:paraId="4D3EFB86" w14:textId="2EBE4091" w:rsidR="001C0069" w:rsidRDefault="001C0069" w:rsidP="00E22AA1">
      <w:pPr>
        <w:rPr>
          <w:rFonts w:asciiTheme="majorBidi" w:hAnsiTheme="majorBidi"/>
          <w:sz w:val="28"/>
          <w:szCs w:val="28"/>
          <w:rtl/>
        </w:rPr>
      </w:pPr>
      <w:r>
        <w:rPr>
          <w:rFonts w:asciiTheme="majorBidi" w:hAnsiTheme="majorBidi"/>
          <w:sz w:val="28"/>
          <w:szCs w:val="28"/>
        </w:rPr>
        <w:t>CWE</w:t>
      </w:r>
      <w:r>
        <w:rPr>
          <w:rFonts w:asciiTheme="majorBidi" w:hAnsiTheme="majorBidi"/>
          <w:sz w:val="28"/>
          <w:szCs w:val="28"/>
        </w:rPr>
        <w:tab/>
      </w:r>
      <w:r>
        <w:rPr>
          <w:rFonts w:asciiTheme="majorBidi" w:hAnsiTheme="majorBidi"/>
          <w:sz w:val="28"/>
          <w:szCs w:val="28"/>
        </w:rPr>
        <w:tab/>
        <w:t>Common Weakness Enumeration</w:t>
      </w:r>
    </w:p>
    <w:p w14:paraId="53BFD051" w14:textId="43C71FAD" w:rsidR="00072609" w:rsidRDefault="00072609" w:rsidP="00E22AA1">
      <w:pPr>
        <w:rPr>
          <w:rFonts w:asciiTheme="majorBidi" w:hAnsiTheme="majorBidi"/>
          <w:sz w:val="28"/>
          <w:szCs w:val="28"/>
        </w:rPr>
      </w:pPr>
      <w:r>
        <w:rPr>
          <w:rFonts w:asciiTheme="majorBidi" w:hAnsiTheme="majorBidi"/>
          <w:sz w:val="28"/>
          <w:szCs w:val="28"/>
        </w:rPr>
        <w:t>LSTM</w:t>
      </w:r>
      <w:r>
        <w:rPr>
          <w:rFonts w:asciiTheme="majorBidi" w:hAnsiTheme="majorBidi"/>
          <w:sz w:val="28"/>
          <w:szCs w:val="28"/>
        </w:rPr>
        <w:tab/>
        <w:t>Long Short Term Memory</w:t>
      </w:r>
    </w:p>
    <w:p w14:paraId="49170A49" w14:textId="2A2EEA54" w:rsidR="00072609" w:rsidRDefault="00072609" w:rsidP="00E22AA1">
      <w:pPr>
        <w:rPr>
          <w:rFonts w:asciiTheme="majorBidi" w:hAnsiTheme="majorBidi"/>
          <w:sz w:val="28"/>
          <w:szCs w:val="28"/>
        </w:rPr>
      </w:pPr>
      <w:r>
        <w:rPr>
          <w:rFonts w:asciiTheme="majorBidi" w:hAnsiTheme="majorBidi"/>
          <w:sz w:val="28"/>
          <w:szCs w:val="28"/>
        </w:rPr>
        <w:t xml:space="preserve">ReLU </w:t>
      </w:r>
      <w:r>
        <w:rPr>
          <w:rFonts w:asciiTheme="majorBidi" w:hAnsiTheme="majorBidi"/>
          <w:sz w:val="28"/>
          <w:szCs w:val="28"/>
        </w:rPr>
        <w:tab/>
      </w:r>
      <w:r w:rsidRPr="00072609">
        <w:rPr>
          <w:rFonts w:asciiTheme="majorBidi" w:hAnsiTheme="majorBidi"/>
          <w:sz w:val="28"/>
          <w:szCs w:val="28"/>
        </w:rPr>
        <w:t>Rectifier</w:t>
      </w:r>
      <w:r>
        <w:rPr>
          <w:rFonts w:asciiTheme="majorBidi" w:hAnsiTheme="majorBidi"/>
          <w:sz w:val="28"/>
          <w:szCs w:val="28"/>
        </w:rPr>
        <w:t xml:space="preserve"> Linear Unit</w:t>
      </w:r>
    </w:p>
    <w:p w14:paraId="1F50D49A" w14:textId="7C80F6FB" w:rsidR="0022414D" w:rsidRDefault="00072609" w:rsidP="00072609">
      <w:pPr>
        <w:rPr>
          <w:rFonts w:asciiTheme="majorBidi" w:hAnsiTheme="majorBidi"/>
          <w:sz w:val="28"/>
          <w:szCs w:val="28"/>
        </w:rPr>
      </w:pPr>
      <w:r>
        <w:rPr>
          <w:rFonts w:asciiTheme="majorBidi" w:hAnsiTheme="majorBidi"/>
          <w:sz w:val="28"/>
          <w:szCs w:val="28"/>
        </w:rPr>
        <w:t xml:space="preserve">CVE </w:t>
      </w:r>
      <w:r>
        <w:rPr>
          <w:rFonts w:asciiTheme="majorBidi" w:hAnsiTheme="majorBidi"/>
          <w:sz w:val="28"/>
          <w:szCs w:val="28"/>
        </w:rPr>
        <w:tab/>
      </w:r>
      <w:r>
        <w:rPr>
          <w:rFonts w:asciiTheme="majorBidi" w:hAnsiTheme="majorBidi"/>
          <w:sz w:val="28"/>
          <w:szCs w:val="28"/>
        </w:rPr>
        <w:tab/>
        <w:t>Common Vulnerability and Exposure</w:t>
      </w:r>
    </w:p>
    <w:p w14:paraId="7A8FEFC5" w14:textId="190067AE" w:rsidR="00072609" w:rsidRDefault="00072609" w:rsidP="00072609">
      <w:pPr>
        <w:rPr>
          <w:rFonts w:asciiTheme="majorBidi" w:hAnsiTheme="majorBidi"/>
          <w:sz w:val="28"/>
          <w:szCs w:val="28"/>
        </w:rPr>
      </w:pPr>
      <w:r>
        <w:rPr>
          <w:rFonts w:asciiTheme="majorBidi" w:hAnsiTheme="majorBidi"/>
          <w:sz w:val="28"/>
          <w:szCs w:val="28"/>
        </w:rPr>
        <w:t>SARD</w:t>
      </w:r>
      <w:r>
        <w:rPr>
          <w:rFonts w:asciiTheme="majorBidi" w:hAnsiTheme="majorBidi"/>
          <w:sz w:val="28"/>
          <w:szCs w:val="28"/>
        </w:rPr>
        <w:tab/>
      </w:r>
      <w:r w:rsidRPr="00072609">
        <w:rPr>
          <w:rFonts w:asciiTheme="majorBidi" w:hAnsiTheme="majorBidi"/>
          <w:sz w:val="28"/>
          <w:szCs w:val="28"/>
        </w:rPr>
        <w:t>Software Assurance Reference Dataset</w:t>
      </w:r>
    </w:p>
    <w:p w14:paraId="645A9E31" w14:textId="573D83B5" w:rsidR="00072609" w:rsidRDefault="00072609" w:rsidP="009E69D7">
      <w:pPr>
        <w:rPr>
          <w:rFonts w:asciiTheme="majorBidi" w:hAnsiTheme="majorBidi"/>
          <w:sz w:val="28"/>
          <w:szCs w:val="28"/>
        </w:rPr>
      </w:pPr>
      <w:r>
        <w:rPr>
          <w:rFonts w:asciiTheme="majorBidi" w:hAnsiTheme="majorBidi"/>
          <w:sz w:val="28"/>
          <w:szCs w:val="28"/>
        </w:rPr>
        <w:t>NVD</w:t>
      </w:r>
      <w:r>
        <w:rPr>
          <w:rFonts w:asciiTheme="majorBidi" w:hAnsiTheme="majorBidi"/>
          <w:sz w:val="28"/>
          <w:szCs w:val="28"/>
        </w:rPr>
        <w:tab/>
      </w:r>
      <w:r>
        <w:rPr>
          <w:rFonts w:asciiTheme="majorBidi" w:hAnsiTheme="majorBidi"/>
          <w:sz w:val="28"/>
          <w:szCs w:val="28"/>
        </w:rPr>
        <w:tab/>
      </w:r>
      <w:r w:rsidRPr="00072609">
        <w:rPr>
          <w:rFonts w:asciiTheme="majorBidi" w:hAnsiTheme="majorBidi"/>
          <w:sz w:val="28"/>
          <w:szCs w:val="28"/>
        </w:rPr>
        <w:t>National Vulnerability Database</w:t>
      </w:r>
    </w:p>
    <w:p w14:paraId="6DF28B6C" w14:textId="4CB0305A" w:rsidR="009E69D7" w:rsidRDefault="009E69D7" w:rsidP="009E69D7">
      <w:pPr>
        <w:rPr>
          <w:rFonts w:asciiTheme="majorBidi" w:hAnsiTheme="majorBidi"/>
          <w:sz w:val="28"/>
          <w:szCs w:val="28"/>
        </w:rPr>
      </w:pPr>
      <w:r>
        <w:rPr>
          <w:rFonts w:asciiTheme="majorBidi" w:hAnsiTheme="majorBidi"/>
          <w:sz w:val="28"/>
          <w:szCs w:val="28"/>
        </w:rPr>
        <w:t>DT</w:t>
      </w:r>
      <w:r>
        <w:rPr>
          <w:rFonts w:asciiTheme="majorBidi" w:hAnsiTheme="majorBidi"/>
          <w:sz w:val="28"/>
          <w:szCs w:val="28"/>
        </w:rPr>
        <w:tab/>
      </w:r>
      <w:r>
        <w:rPr>
          <w:rFonts w:asciiTheme="majorBidi" w:hAnsiTheme="majorBidi"/>
          <w:sz w:val="28"/>
          <w:szCs w:val="28"/>
        </w:rPr>
        <w:tab/>
        <w:t>Decision Tree</w:t>
      </w:r>
    </w:p>
    <w:p w14:paraId="0498BFBD" w14:textId="5A3B5334" w:rsidR="00072609" w:rsidRDefault="009E69D7" w:rsidP="009E69D7">
      <w:pPr>
        <w:rPr>
          <w:rFonts w:asciiTheme="majorBidi" w:hAnsiTheme="majorBidi"/>
          <w:sz w:val="28"/>
          <w:szCs w:val="28"/>
        </w:rPr>
      </w:pPr>
      <w:r>
        <w:rPr>
          <w:rFonts w:asciiTheme="majorBidi" w:hAnsiTheme="majorBidi"/>
          <w:sz w:val="28"/>
          <w:szCs w:val="28"/>
        </w:rPr>
        <w:t>LR</w:t>
      </w:r>
      <w:r>
        <w:rPr>
          <w:rFonts w:asciiTheme="majorBidi" w:hAnsiTheme="majorBidi"/>
          <w:sz w:val="28"/>
          <w:szCs w:val="28"/>
        </w:rPr>
        <w:tab/>
      </w:r>
      <w:r>
        <w:rPr>
          <w:rFonts w:asciiTheme="majorBidi" w:hAnsiTheme="majorBidi"/>
          <w:sz w:val="28"/>
          <w:szCs w:val="28"/>
        </w:rPr>
        <w:tab/>
        <w:t>Logistic Regression</w:t>
      </w:r>
    </w:p>
    <w:p w14:paraId="49CCD388" w14:textId="5F70B268" w:rsidR="00072609" w:rsidRDefault="009E69D7" w:rsidP="009E69D7">
      <w:pPr>
        <w:rPr>
          <w:rFonts w:asciiTheme="majorBidi" w:hAnsiTheme="majorBidi"/>
          <w:sz w:val="28"/>
          <w:szCs w:val="28"/>
        </w:rPr>
      </w:pPr>
      <w:r>
        <w:rPr>
          <w:rFonts w:asciiTheme="majorBidi" w:hAnsiTheme="majorBidi"/>
          <w:sz w:val="28"/>
          <w:szCs w:val="28"/>
        </w:rPr>
        <w:t>CNN</w:t>
      </w:r>
      <w:r>
        <w:rPr>
          <w:rFonts w:asciiTheme="majorBidi" w:hAnsiTheme="majorBidi"/>
          <w:sz w:val="28"/>
          <w:szCs w:val="28"/>
        </w:rPr>
        <w:tab/>
      </w:r>
      <w:r>
        <w:rPr>
          <w:rFonts w:asciiTheme="majorBidi" w:hAnsiTheme="majorBidi"/>
          <w:sz w:val="28"/>
          <w:szCs w:val="28"/>
        </w:rPr>
        <w:tab/>
        <w:t>Convolutional Neural Network</w:t>
      </w:r>
    </w:p>
    <w:p w14:paraId="01791B1F" w14:textId="0BBDB4E8" w:rsidR="009E69D7" w:rsidRPr="009E69D7" w:rsidRDefault="009E69D7" w:rsidP="009E69D7">
      <w:pPr>
        <w:rPr>
          <w:rFonts w:asciiTheme="majorBidi" w:hAnsiTheme="majorBidi"/>
          <w:sz w:val="28"/>
          <w:szCs w:val="28"/>
        </w:rPr>
      </w:pPr>
      <w:r>
        <w:rPr>
          <w:rFonts w:asciiTheme="majorBidi" w:hAnsiTheme="majorBidi"/>
          <w:sz w:val="28"/>
          <w:szCs w:val="28"/>
        </w:rPr>
        <w:t>SMOTE</w:t>
      </w:r>
      <w:r>
        <w:rPr>
          <w:rFonts w:asciiTheme="majorBidi" w:hAnsiTheme="majorBidi"/>
          <w:sz w:val="28"/>
          <w:szCs w:val="28"/>
        </w:rPr>
        <w:tab/>
      </w:r>
      <w:r w:rsidRPr="009E69D7">
        <w:rPr>
          <w:rFonts w:asciiTheme="majorBidi" w:hAnsiTheme="majorBidi"/>
          <w:sz w:val="28"/>
          <w:szCs w:val="28"/>
        </w:rPr>
        <w:t>Synthetic Minority Oversampling Technique</w:t>
      </w:r>
    </w:p>
    <w:p w14:paraId="48F5FEC0" w14:textId="77777777" w:rsidR="0022414D" w:rsidRDefault="0022414D" w:rsidP="0022414D">
      <w:pPr>
        <w:spacing w:line="360" w:lineRule="auto"/>
      </w:pPr>
    </w:p>
    <w:p w14:paraId="7C527272" w14:textId="549B3A73" w:rsidR="0022414D" w:rsidRPr="006721BC" w:rsidRDefault="0022414D" w:rsidP="0022414D">
      <w:pPr>
        <w:spacing w:line="360" w:lineRule="auto"/>
        <w:rPr>
          <w:rFonts w:asciiTheme="majorBidi" w:hAnsiTheme="majorBidi" w:cstheme="majorBidi"/>
          <w:b/>
          <w:bCs/>
          <w:sz w:val="52"/>
          <w:szCs w:val="52"/>
        </w:rPr>
      </w:pPr>
      <w:r>
        <w:rPr>
          <w:rFonts w:asciiTheme="majorBidi" w:hAnsiTheme="majorBidi" w:cstheme="majorBidi"/>
          <w:b/>
          <w:bCs/>
          <w:sz w:val="52"/>
          <w:szCs w:val="52"/>
        </w:rPr>
        <w:t>Keywords</w:t>
      </w:r>
    </w:p>
    <w:p w14:paraId="58E7AC2B" w14:textId="57013084" w:rsidR="0022414D" w:rsidRPr="0022414D" w:rsidRDefault="0000397F" w:rsidP="0022414D">
      <w:pPr>
        <w:rPr>
          <w:rFonts w:asciiTheme="majorBidi" w:hAnsiTheme="majorBidi" w:cstheme="majorBidi"/>
          <w:sz w:val="24"/>
          <w:szCs w:val="24"/>
        </w:rPr>
      </w:pPr>
      <w:r>
        <w:rPr>
          <w:rFonts w:asciiTheme="majorBidi" w:hAnsiTheme="majorBidi" w:cstheme="majorBidi"/>
          <w:sz w:val="24"/>
          <w:szCs w:val="24"/>
        </w:rPr>
        <w:t xml:space="preserve">Security, </w:t>
      </w:r>
      <w:r w:rsidR="001C0069">
        <w:rPr>
          <w:rFonts w:asciiTheme="majorBidi" w:hAnsiTheme="majorBidi" w:cstheme="majorBidi"/>
          <w:sz w:val="24"/>
          <w:szCs w:val="24"/>
        </w:rPr>
        <w:t>Vulnerability</w:t>
      </w:r>
      <w:r w:rsidR="0022414D" w:rsidRPr="0022414D">
        <w:rPr>
          <w:rFonts w:asciiTheme="majorBidi" w:hAnsiTheme="majorBidi" w:cstheme="majorBidi"/>
          <w:sz w:val="24"/>
          <w:szCs w:val="24"/>
        </w:rPr>
        <w:t xml:space="preserve">, </w:t>
      </w:r>
      <w:r w:rsidR="001C0069">
        <w:rPr>
          <w:rFonts w:asciiTheme="majorBidi" w:hAnsiTheme="majorBidi" w:cstheme="majorBidi"/>
          <w:sz w:val="24"/>
          <w:szCs w:val="24"/>
        </w:rPr>
        <w:t>Attacks</w:t>
      </w:r>
      <w:r w:rsidR="0022414D">
        <w:rPr>
          <w:rFonts w:asciiTheme="majorBidi" w:hAnsiTheme="majorBidi" w:cstheme="majorBidi"/>
          <w:sz w:val="24"/>
          <w:szCs w:val="24"/>
        </w:rPr>
        <w:t xml:space="preserve">, </w:t>
      </w:r>
      <w:r w:rsidR="001C0069">
        <w:rPr>
          <w:rFonts w:asciiTheme="majorBidi" w:hAnsiTheme="majorBidi" w:cstheme="majorBidi"/>
          <w:sz w:val="24"/>
          <w:szCs w:val="24"/>
        </w:rPr>
        <w:t>Deep learning</w:t>
      </w:r>
      <w:r w:rsidR="0022414D">
        <w:rPr>
          <w:rFonts w:asciiTheme="majorBidi" w:hAnsiTheme="majorBidi" w:cstheme="majorBidi"/>
          <w:sz w:val="24"/>
          <w:szCs w:val="24"/>
        </w:rPr>
        <w:t>,</w:t>
      </w:r>
      <w:r w:rsidR="00072609">
        <w:rPr>
          <w:rFonts w:asciiTheme="majorBidi" w:hAnsiTheme="majorBidi" w:cstheme="majorBidi"/>
          <w:sz w:val="24"/>
          <w:szCs w:val="24"/>
        </w:rPr>
        <w:t xml:space="preserve"> Natural Language Processing</w:t>
      </w:r>
      <w:r w:rsidR="0089380E">
        <w:rPr>
          <w:rFonts w:asciiTheme="majorBidi" w:hAnsiTheme="majorBidi" w:cstheme="majorBidi"/>
          <w:sz w:val="24"/>
          <w:szCs w:val="24"/>
        </w:rPr>
        <w:t>.</w:t>
      </w:r>
    </w:p>
    <w:p w14:paraId="5BB331EF" w14:textId="5FD244FA" w:rsidR="007F0F7A" w:rsidRDefault="007F0F7A">
      <w:r>
        <w:br w:type="page"/>
      </w:r>
    </w:p>
    <w:p w14:paraId="20AD087C" w14:textId="77777777" w:rsidR="006721BC" w:rsidRDefault="006721BC" w:rsidP="00E22AA1">
      <w:pPr>
        <w:sectPr w:rsidR="006721BC" w:rsidSect="006048C0">
          <w:headerReference w:type="even" r:id="rId13"/>
          <w:headerReference w:type="default" r:id="rId14"/>
          <w:footerReference w:type="default" r:id="rId15"/>
          <w:headerReference w:type="first" r:id="rId16"/>
          <w:pgSz w:w="11906" w:h="16838" w:code="9"/>
          <w:pgMar w:top="1440" w:right="1800" w:bottom="1440" w:left="1800" w:header="708" w:footer="708" w:gutter="0"/>
          <w:pgNumType w:fmt="lowerRoman" w:start="1"/>
          <w:cols w:space="708"/>
          <w:docGrid w:linePitch="360"/>
        </w:sectPr>
      </w:pPr>
    </w:p>
    <w:p w14:paraId="3A17121C" w14:textId="77777777" w:rsidR="0022414D" w:rsidRDefault="0022414D">
      <w:pPr>
        <w:rPr>
          <w:rFonts w:asciiTheme="majorBidi" w:eastAsiaTheme="majorEastAsia" w:hAnsiTheme="majorBidi" w:cstheme="majorBidi"/>
          <w:b/>
          <w:bCs/>
          <w:sz w:val="52"/>
          <w:szCs w:val="52"/>
        </w:rPr>
      </w:pPr>
      <w:r>
        <w:rPr>
          <w:rFonts w:asciiTheme="majorBidi" w:hAnsiTheme="majorBidi"/>
          <w:b/>
          <w:bCs/>
          <w:sz w:val="52"/>
          <w:szCs w:val="52"/>
        </w:rPr>
        <w:lastRenderedPageBreak/>
        <w:br w:type="page"/>
      </w:r>
    </w:p>
    <w:p w14:paraId="345867E1" w14:textId="33C57B47" w:rsidR="004B6495" w:rsidRPr="006721BC" w:rsidRDefault="004B6495" w:rsidP="006E2735">
      <w:pPr>
        <w:pStyle w:val="Heading1"/>
      </w:pPr>
      <w:bookmarkStart w:id="5" w:name="_Toc95457421"/>
      <w:r w:rsidRPr="005F1F0C">
        <w:lastRenderedPageBreak/>
        <w:t>Introduction</w:t>
      </w:r>
      <w:bookmarkEnd w:id="5"/>
    </w:p>
    <w:p w14:paraId="3D4C61F4" w14:textId="4496538A" w:rsidR="002F159F" w:rsidRPr="00336877" w:rsidRDefault="002F159F" w:rsidP="00ED4E8F">
      <w:pPr>
        <w:spacing w:line="360" w:lineRule="auto"/>
        <w:rPr>
          <w:rFonts w:asciiTheme="majorBidi" w:hAnsiTheme="majorBidi" w:cstheme="majorBidi"/>
          <w:color w:val="000000"/>
          <w:sz w:val="24"/>
          <w:szCs w:val="24"/>
        </w:rPr>
      </w:pPr>
      <w:r w:rsidRPr="00336877">
        <w:rPr>
          <w:rFonts w:asciiTheme="majorBidi" w:hAnsiTheme="majorBidi" w:cstheme="majorBidi"/>
          <w:sz w:val="24"/>
          <w:szCs w:val="24"/>
        </w:rPr>
        <w:t xml:space="preserve">Attacks are defined as the exploitation of vulnerabilities in a system, where these vulnerabilities are caused by human errors with no malicious intent. The attacker relies heavily on these vulnerabilities when performing the hack in order to damage the system. </w:t>
      </w:r>
      <w:r w:rsidR="0079299A" w:rsidRPr="0079299A">
        <w:rPr>
          <w:rFonts w:asciiTheme="majorBidi" w:hAnsiTheme="majorBidi" w:cstheme="majorBidi"/>
          <w:sz w:val="24"/>
          <w:szCs w:val="24"/>
        </w:rPr>
        <w:t>In conclusion, it figures out that vulnerabilities are the main gateway for the occurrence of combustion.</w:t>
      </w:r>
      <w:r w:rsidRPr="00336877">
        <w:rPr>
          <w:rFonts w:asciiTheme="majorBidi" w:hAnsiTheme="majorBidi" w:cstheme="majorBidi"/>
          <w:sz w:val="24"/>
          <w:szCs w:val="24"/>
        </w:rPr>
        <w:t xml:space="preserve"> With the considerable development in technology in the last decades, electronic attacks pose a real danger to systems, the most important of which is banks. Therefore, it was necessary to have tools that help developers detect vulnerabilities in their source codes, in order to make their system more secure and not contain any gateway that allows attackers to enter the system</w:t>
      </w:r>
      <w:r w:rsidRPr="00336877">
        <w:rPr>
          <w:rFonts w:asciiTheme="majorBidi" w:hAnsiTheme="majorBidi" w:cstheme="majorBidi"/>
          <w:color w:val="000000"/>
          <w:sz w:val="24"/>
          <w:szCs w:val="24"/>
          <w:shd w:val="clear" w:color="auto" w:fill="FFFFFF"/>
        </w:rPr>
        <w:t xml:space="preserve">.     </w:t>
      </w:r>
      <w:r w:rsidRPr="00336877">
        <w:rPr>
          <w:rFonts w:asciiTheme="majorBidi" w:hAnsiTheme="majorBidi" w:cstheme="majorBidi"/>
          <w:color w:val="000000"/>
          <w:sz w:val="24"/>
          <w:szCs w:val="24"/>
        </w:rPr>
        <w:t xml:space="preserve"> </w:t>
      </w:r>
    </w:p>
    <w:p w14:paraId="3F7DE00B" w14:textId="77777777" w:rsidR="00911C8A" w:rsidRPr="00F561B6" w:rsidRDefault="00911C8A" w:rsidP="00F561B6">
      <w:pPr>
        <w:spacing w:line="360" w:lineRule="auto"/>
        <w:ind w:firstLine="720"/>
        <w:jc w:val="both"/>
        <w:rPr>
          <w:rFonts w:asciiTheme="majorBidi" w:hAnsiTheme="majorBidi" w:cstheme="majorBidi"/>
          <w:color w:val="000000"/>
          <w:sz w:val="24"/>
          <w:szCs w:val="24"/>
          <w:shd w:val="clear" w:color="auto" w:fill="FFFFFF"/>
        </w:rPr>
      </w:pPr>
    </w:p>
    <w:p w14:paraId="2B062FB2" w14:textId="2760995B" w:rsidR="004B6495" w:rsidRPr="004B6495" w:rsidRDefault="004B6495" w:rsidP="004B6495">
      <w:pPr>
        <w:rPr>
          <w:rFonts w:asciiTheme="majorBidi" w:hAnsiTheme="majorBidi"/>
          <w:b/>
          <w:bCs/>
          <w:sz w:val="52"/>
          <w:szCs w:val="52"/>
        </w:rPr>
      </w:pPr>
      <w:r>
        <w:rPr>
          <w:rFonts w:asciiTheme="majorBidi" w:hAnsiTheme="majorBidi"/>
          <w:b/>
          <w:bCs/>
          <w:sz w:val="52"/>
          <w:szCs w:val="52"/>
        </w:rPr>
        <w:br w:type="page"/>
      </w:r>
      <w:r>
        <w:rPr>
          <w:rFonts w:asciiTheme="majorBidi" w:hAnsiTheme="majorBidi"/>
          <w:b/>
          <w:bCs/>
          <w:sz w:val="52"/>
          <w:szCs w:val="52"/>
        </w:rPr>
        <w:lastRenderedPageBreak/>
        <w:br w:type="page"/>
      </w:r>
    </w:p>
    <w:p w14:paraId="6B343A77" w14:textId="0893EEBA" w:rsidR="006E3D6E" w:rsidRPr="00302127" w:rsidRDefault="00281A94" w:rsidP="006E2735">
      <w:pPr>
        <w:pStyle w:val="Heading1"/>
        <w:jc w:val="center"/>
      </w:pPr>
      <w:bookmarkStart w:id="6" w:name="_Toc95457422"/>
      <w:r w:rsidRPr="00CB7673">
        <w:lastRenderedPageBreak/>
        <w:t>Chapter 1</w:t>
      </w:r>
      <w:bookmarkStart w:id="7" w:name="_Toc47731631"/>
      <w:bookmarkStart w:id="8" w:name="_Toc47731939"/>
      <w:bookmarkEnd w:id="1"/>
      <w:bookmarkEnd w:id="3"/>
      <w:r w:rsidR="00935463">
        <w:t>:</w:t>
      </w:r>
      <w:r w:rsidR="005F1F0C">
        <w:t xml:space="preserve"> </w:t>
      </w:r>
      <w:r w:rsidR="004B6495">
        <w:t xml:space="preserve">Project </w:t>
      </w:r>
      <w:r w:rsidR="004B6495" w:rsidRPr="005A4986">
        <w:t>Description</w:t>
      </w:r>
      <w:bookmarkEnd w:id="6"/>
    </w:p>
    <w:p w14:paraId="457F3E56" w14:textId="3EA9E4BA" w:rsidR="00CE38FC" w:rsidRDefault="00003EA5" w:rsidP="00550C3A">
      <w:pPr>
        <w:pStyle w:val="Heading2"/>
        <w:numPr>
          <w:ilvl w:val="1"/>
          <w:numId w:val="29"/>
        </w:numPr>
      </w:pPr>
      <w:bookmarkStart w:id="9" w:name="_Toc95457423"/>
      <w:bookmarkEnd w:id="7"/>
      <w:bookmarkEnd w:id="8"/>
      <w:r>
        <w:t>Background</w:t>
      </w:r>
      <w:bookmarkEnd w:id="9"/>
    </w:p>
    <w:p w14:paraId="16B88AF1" w14:textId="586C97F7" w:rsidR="006842A7" w:rsidRPr="006842A7" w:rsidRDefault="006842A7" w:rsidP="00664482">
      <w:pPr>
        <w:spacing w:line="360" w:lineRule="auto"/>
        <w:rPr>
          <w:rFonts w:asciiTheme="majorBidi" w:hAnsiTheme="majorBidi" w:cstheme="majorBidi"/>
          <w:sz w:val="24"/>
          <w:szCs w:val="24"/>
          <w:lang w:bidi="ar-SY"/>
        </w:rPr>
      </w:pPr>
      <w:r w:rsidRPr="006842A7">
        <w:rPr>
          <w:rFonts w:asciiTheme="majorBidi" w:hAnsiTheme="majorBidi" w:cstheme="majorBidi"/>
          <w:sz w:val="24"/>
          <w:szCs w:val="24"/>
        </w:rPr>
        <w:t>Automatic detection of vulnerabilities is a fundamental problem in systems security. As the previous solutions were based on special techniques in the detection suffer from high false-positive/false-negative rates. Therefore, many researchers are moving to take advantage of the great development in deep learning to detect security vulnerabilities, especially with the availability of hardware (GPU) that allows deep learning models to have more robustness.</w:t>
      </w:r>
    </w:p>
    <w:p w14:paraId="44688F79" w14:textId="19B86F7E" w:rsidR="00F561B6" w:rsidRDefault="00F561B6" w:rsidP="00550C3A">
      <w:pPr>
        <w:pStyle w:val="Heading2"/>
        <w:numPr>
          <w:ilvl w:val="1"/>
          <w:numId w:val="29"/>
        </w:numPr>
      </w:pPr>
      <w:bookmarkStart w:id="10" w:name="_Toc95457424"/>
      <w:r>
        <w:t>Problem Statement</w:t>
      </w:r>
      <w:bookmarkEnd w:id="10"/>
    </w:p>
    <w:p w14:paraId="5399F4FC" w14:textId="6A6803F9" w:rsidR="00CB1242" w:rsidRPr="00CB1242" w:rsidRDefault="00CB1242" w:rsidP="00664482">
      <w:pPr>
        <w:spacing w:line="360" w:lineRule="auto"/>
      </w:pPr>
      <w:r w:rsidRPr="00CB1242">
        <w:rPr>
          <w:rFonts w:asciiTheme="majorBidi" w:hAnsiTheme="majorBidi" w:cstheme="majorBidi"/>
          <w:sz w:val="24"/>
          <w:szCs w:val="24"/>
        </w:rPr>
        <w:t>New vulnerabilities will always appear, and hackers will always look for new exploits. Whereas, a vulnerability was discovered in the log4j library, which is written in Java and is widely used in many cloud storage platforms such as Apple</w:t>
      </w:r>
      <w:r w:rsidR="00220C78">
        <w:rPr>
          <w:rFonts w:asciiTheme="majorBidi" w:hAnsiTheme="majorBidi" w:cstheme="majorBidi"/>
          <w:sz w:val="24"/>
          <w:szCs w:val="24"/>
        </w:rPr>
        <w:t xml:space="preserve"> </w:t>
      </w:r>
      <w:r w:rsidRPr="00CB1242">
        <w:rPr>
          <w:rFonts w:asciiTheme="majorBidi" w:hAnsiTheme="majorBidi" w:cstheme="majorBidi"/>
          <w:sz w:val="24"/>
          <w:szCs w:val="24"/>
        </w:rPr>
        <w:t>iC</w:t>
      </w:r>
      <w:r w:rsidR="00220C78">
        <w:rPr>
          <w:rFonts w:asciiTheme="majorBidi" w:hAnsiTheme="majorBidi" w:cstheme="majorBidi"/>
          <w:sz w:val="24"/>
          <w:szCs w:val="24"/>
        </w:rPr>
        <w:t>l</w:t>
      </w:r>
      <w:r w:rsidRPr="00CB1242">
        <w:rPr>
          <w:rFonts w:asciiTheme="majorBidi" w:hAnsiTheme="majorBidi" w:cstheme="majorBidi"/>
          <w:sz w:val="24"/>
          <w:szCs w:val="24"/>
        </w:rPr>
        <w:t>oud and Steam. This vulnerability allows the hacker to take full control of the server. The vulnerability has existed in the library since 2013, and no one discovered it until November 2021, and this if anything indicates that the vulnerabilities exist in all products and the software has not been spared.  Therefore, there must be a tool that guarantees organizations the security of their applications to protect them from intrusions.</w:t>
      </w:r>
      <w:r w:rsidRPr="00CB1242">
        <w:t xml:space="preserve"> </w:t>
      </w:r>
    </w:p>
    <w:p w14:paraId="73389ABD" w14:textId="38105B43" w:rsidR="00492E1E" w:rsidRPr="00EE7147" w:rsidRDefault="00B4320F" w:rsidP="00550C3A">
      <w:pPr>
        <w:pStyle w:val="Heading2"/>
      </w:pPr>
      <w:bookmarkStart w:id="11" w:name="_Toc95457425"/>
      <w:r>
        <w:t xml:space="preserve">1.3 </w:t>
      </w:r>
      <w:r w:rsidR="00DB2A5C">
        <w:t>Project Objective</w:t>
      </w:r>
      <w:bookmarkEnd w:id="11"/>
    </w:p>
    <w:p w14:paraId="638B9BA1" w14:textId="647D8AEF" w:rsidR="00666C95" w:rsidRDefault="00336877" w:rsidP="00AE03ED">
      <w:pPr>
        <w:pStyle w:val="BodyText"/>
        <w:spacing w:line="360" w:lineRule="auto"/>
        <w:rPr>
          <w:rFonts w:eastAsiaTheme="minorHAnsi"/>
        </w:rPr>
      </w:pPr>
      <w:r w:rsidRPr="00AE03ED">
        <w:rPr>
          <w:rFonts w:eastAsiaTheme="minorHAnsi"/>
        </w:rPr>
        <w:t>T</w:t>
      </w:r>
      <w:r w:rsidR="00666C95" w:rsidRPr="00AE03ED">
        <w:rPr>
          <w:rFonts w:eastAsiaTheme="minorHAnsi"/>
        </w:rPr>
        <w:t>he aim of this project is to develop a tool that detects security vulnerabilities in software programs using artificial intelligence concepts. As one of the most common types of attack comes from software vulnerabilities and because of the increasing number of software developed every day</w:t>
      </w:r>
      <w:r w:rsidRPr="00AE03ED">
        <w:rPr>
          <w:rFonts w:eastAsiaTheme="minorHAnsi"/>
        </w:rPr>
        <w:t>.</w:t>
      </w:r>
      <w:r w:rsidR="00666C95" w:rsidRPr="00AE03ED">
        <w:rPr>
          <w:rFonts w:eastAsiaTheme="minorHAnsi"/>
        </w:rPr>
        <w:t xml:space="preserve"> Automatically detecting vulnerabilities in software is a very important research problem that draws extensive attention in recent years due to the substantial losses caused by hacker attacks. </w:t>
      </w:r>
    </w:p>
    <w:p w14:paraId="3F47CEE9" w14:textId="35887101" w:rsidR="0029746E" w:rsidRDefault="0029746E" w:rsidP="00AE03ED">
      <w:pPr>
        <w:pStyle w:val="BodyText"/>
        <w:spacing w:line="360" w:lineRule="auto"/>
        <w:rPr>
          <w:rFonts w:eastAsiaTheme="minorHAnsi"/>
        </w:rPr>
      </w:pPr>
    </w:p>
    <w:p w14:paraId="4E6408B5" w14:textId="146B5187" w:rsidR="0029746E" w:rsidRDefault="0029746E" w:rsidP="00AE03ED">
      <w:pPr>
        <w:pStyle w:val="BodyText"/>
        <w:spacing w:line="360" w:lineRule="auto"/>
        <w:rPr>
          <w:rFonts w:eastAsiaTheme="minorHAnsi"/>
        </w:rPr>
      </w:pPr>
    </w:p>
    <w:p w14:paraId="742367E1" w14:textId="77777777" w:rsidR="0029746E" w:rsidRPr="00AE03ED" w:rsidRDefault="0029746E" w:rsidP="00AE03ED">
      <w:pPr>
        <w:pStyle w:val="BodyText"/>
        <w:spacing w:line="360" w:lineRule="auto"/>
        <w:rPr>
          <w:rFonts w:eastAsiaTheme="minorHAnsi"/>
        </w:rPr>
      </w:pPr>
    </w:p>
    <w:p w14:paraId="29CA5502" w14:textId="658179CF" w:rsidR="000C2C86" w:rsidRDefault="00B4320F" w:rsidP="00550C3A">
      <w:pPr>
        <w:pStyle w:val="Heading2"/>
      </w:pPr>
      <w:bookmarkStart w:id="12" w:name="_Toc95457426"/>
      <w:r>
        <w:lastRenderedPageBreak/>
        <w:t xml:space="preserve">1.4 </w:t>
      </w:r>
      <w:r w:rsidR="00DB2A5C">
        <w:t>P</w:t>
      </w:r>
      <w:r w:rsidR="00862C41" w:rsidRPr="00EE7147">
        <w:t>roject</w:t>
      </w:r>
      <w:r w:rsidR="00DB2A5C">
        <w:t xml:space="preserve"> </w:t>
      </w:r>
      <w:r w:rsidR="00DB2A5C" w:rsidRPr="00987C94">
        <w:t>Scope</w:t>
      </w:r>
      <w:bookmarkEnd w:id="12"/>
      <w:r w:rsidR="00666C95">
        <w:tab/>
      </w:r>
    </w:p>
    <w:p w14:paraId="332ADC95" w14:textId="601E450B" w:rsidR="00091236" w:rsidRPr="00091236" w:rsidRDefault="00091236" w:rsidP="00664482">
      <w:pPr>
        <w:spacing w:line="360" w:lineRule="auto"/>
        <w:rPr>
          <w:rFonts w:asciiTheme="majorBidi" w:hAnsiTheme="majorBidi" w:cstheme="majorBidi"/>
          <w:sz w:val="24"/>
          <w:szCs w:val="24"/>
        </w:rPr>
      </w:pPr>
      <w:r w:rsidRPr="00091236">
        <w:rPr>
          <w:rFonts w:asciiTheme="majorBidi" w:hAnsiTheme="majorBidi" w:cstheme="majorBidi"/>
          <w:sz w:val="24"/>
          <w:szCs w:val="24"/>
        </w:rPr>
        <w:t>Scan the source code to first detect if the code contains a vulnerability and then classify the vulnerability into one of 50 classes, for example, Stack-based Buffer Overflow, Unchecked Return Value to NULL Pointer Dereference and etc.</w:t>
      </w:r>
      <w:r w:rsidR="00F76744">
        <w:rPr>
          <w:rFonts w:asciiTheme="majorBidi" w:hAnsiTheme="majorBidi" w:cstheme="majorBidi"/>
          <w:sz w:val="24"/>
          <w:szCs w:val="24"/>
        </w:rPr>
        <w:t xml:space="preserve"> </w:t>
      </w:r>
      <w:r w:rsidRPr="00091236">
        <w:rPr>
          <w:rFonts w:asciiTheme="majorBidi" w:hAnsiTheme="majorBidi" w:cstheme="majorBidi"/>
          <w:sz w:val="24"/>
          <w:szCs w:val="24"/>
        </w:rPr>
        <w:t xml:space="preserve">Provide different ways for </w:t>
      </w:r>
      <w:r w:rsidR="0024414F">
        <w:rPr>
          <w:rFonts w:asciiTheme="majorBidi" w:hAnsiTheme="majorBidi" w:cstheme="majorBidi"/>
          <w:sz w:val="24"/>
          <w:szCs w:val="24"/>
        </w:rPr>
        <w:t>submitting the source code</w:t>
      </w:r>
      <w:r w:rsidRPr="00091236">
        <w:rPr>
          <w:rFonts w:asciiTheme="majorBidi" w:hAnsiTheme="majorBidi" w:cstheme="majorBidi"/>
          <w:sz w:val="24"/>
          <w:szCs w:val="24"/>
        </w:rPr>
        <w:t xml:space="preserve">: the user can open the repository of his Github </w:t>
      </w:r>
      <w:r w:rsidR="0024414F" w:rsidRPr="00091236">
        <w:rPr>
          <w:rFonts w:asciiTheme="majorBidi" w:hAnsiTheme="majorBidi" w:cstheme="majorBidi"/>
          <w:sz w:val="24"/>
          <w:szCs w:val="24"/>
        </w:rPr>
        <w:t>account</w:t>
      </w:r>
      <w:r w:rsidR="0024414F">
        <w:rPr>
          <w:rFonts w:asciiTheme="majorBidi" w:hAnsiTheme="majorBidi" w:cstheme="majorBidi"/>
          <w:sz w:val="24"/>
          <w:szCs w:val="24"/>
        </w:rPr>
        <w:t xml:space="preserve"> by Visual Studio Code </w:t>
      </w:r>
      <w:r w:rsidRPr="00091236">
        <w:rPr>
          <w:rFonts w:asciiTheme="majorBidi" w:hAnsiTheme="majorBidi" w:cstheme="majorBidi"/>
          <w:sz w:val="24"/>
          <w:szCs w:val="24"/>
        </w:rPr>
        <w:t xml:space="preserve">and then choose the </w:t>
      </w:r>
      <w:r w:rsidR="0024414F">
        <w:rPr>
          <w:rFonts w:asciiTheme="majorBidi" w:hAnsiTheme="majorBidi" w:cstheme="majorBidi"/>
          <w:sz w:val="24"/>
          <w:szCs w:val="24"/>
        </w:rPr>
        <w:t>function</w:t>
      </w:r>
      <w:r w:rsidRPr="00091236">
        <w:rPr>
          <w:rFonts w:asciiTheme="majorBidi" w:hAnsiTheme="majorBidi" w:cstheme="majorBidi"/>
          <w:sz w:val="24"/>
          <w:szCs w:val="24"/>
        </w:rPr>
        <w:t xml:space="preserve"> he wants, or he can write the </w:t>
      </w:r>
      <w:r w:rsidR="00CC12E6">
        <w:rPr>
          <w:rFonts w:asciiTheme="majorBidi" w:hAnsiTheme="majorBidi" w:cstheme="majorBidi"/>
          <w:sz w:val="24"/>
          <w:szCs w:val="24"/>
        </w:rPr>
        <w:t>function</w:t>
      </w:r>
      <w:r w:rsidRPr="00091236">
        <w:rPr>
          <w:rFonts w:asciiTheme="majorBidi" w:hAnsiTheme="majorBidi" w:cstheme="majorBidi"/>
          <w:sz w:val="24"/>
          <w:szCs w:val="24"/>
        </w:rPr>
        <w:t xml:space="preserve"> </w:t>
      </w:r>
      <w:r w:rsidR="0024414F">
        <w:rPr>
          <w:rFonts w:asciiTheme="majorBidi" w:hAnsiTheme="majorBidi" w:cstheme="majorBidi"/>
          <w:sz w:val="24"/>
          <w:szCs w:val="24"/>
        </w:rPr>
        <w:t>in code</w:t>
      </w:r>
      <w:r w:rsidRPr="00091236">
        <w:rPr>
          <w:rFonts w:asciiTheme="majorBidi" w:hAnsiTheme="majorBidi" w:cstheme="majorBidi"/>
          <w:sz w:val="24"/>
          <w:szCs w:val="24"/>
        </w:rPr>
        <w:t xml:space="preserve"> editor in the website.</w:t>
      </w:r>
    </w:p>
    <w:p w14:paraId="4B93AD4E" w14:textId="50F14F03" w:rsidR="008B7DCB" w:rsidRDefault="00B4320F" w:rsidP="00550C3A">
      <w:pPr>
        <w:pStyle w:val="Heading2"/>
      </w:pPr>
      <w:bookmarkStart w:id="13" w:name="_Toc47731942"/>
      <w:bookmarkStart w:id="14" w:name="_Toc95457427"/>
      <w:r>
        <w:t xml:space="preserve">1.5 </w:t>
      </w:r>
      <w:r w:rsidR="00DB2A5C">
        <w:t>P</w:t>
      </w:r>
      <w:r w:rsidR="008B7DCB" w:rsidRPr="00683F43">
        <w:t xml:space="preserve">roject </w:t>
      </w:r>
      <w:r w:rsidR="0004192C" w:rsidRPr="00683F43">
        <w:t>Features</w:t>
      </w:r>
      <w:bookmarkEnd w:id="13"/>
      <w:bookmarkEnd w:id="14"/>
    </w:p>
    <w:p w14:paraId="5470FE6E" w14:textId="77E4DC06" w:rsidR="00F14BD5" w:rsidRPr="00F14BD5" w:rsidRDefault="00F14BD5" w:rsidP="00664482">
      <w:pPr>
        <w:spacing w:line="360" w:lineRule="auto"/>
        <w:rPr>
          <w:rFonts w:asciiTheme="majorBidi" w:hAnsiTheme="majorBidi" w:cstheme="majorBidi"/>
          <w:sz w:val="24"/>
          <w:szCs w:val="24"/>
        </w:rPr>
      </w:pPr>
      <w:r w:rsidRPr="00F14BD5">
        <w:rPr>
          <w:rFonts w:asciiTheme="majorBidi" w:hAnsiTheme="majorBidi" w:cstheme="majorBidi"/>
          <w:sz w:val="24"/>
          <w:szCs w:val="24"/>
        </w:rPr>
        <w:t>A website that allows users</w:t>
      </w:r>
      <w:r w:rsidR="0000622F">
        <w:rPr>
          <w:rFonts w:asciiTheme="majorBidi" w:hAnsiTheme="majorBidi" w:cstheme="majorBidi"/>
          <w:sz w:val="24"/>
          <w:szCs w:val="24"/>
        </w:rPr>
        <w:t xml:space="preserve"> to display their Github </w:t>
      </w:r>
      <w:r w:rsidR="0000622F" w:rsidRPr="00091236">
        <w:rPr>
          <w:rFonts w:asciiTheme="majorBidi" w:hAnsiTheme="majorBidi" w:cstheme="majorBidi"/>
          <w:sz w:val="24"/>
          <w:szCs w:val="24"/>
        </w:rPr>
        <w:t>repository</w:t>
      </w:r>
      <w:r w:rsidR="0000622F">
        <w:rPr>
          <w:rFonts w:asciiTheme="majorBidi" w:hAnsiTheme="majorBidi" w:cstheme="majorBidi"/>
          <w:sz w:val="24"/>
          <w:szCs w:val="24"/>
        </w:rPr>
        <w:t xml:space="preserve">, </w:t>
      </w:r>
      <w:r w:rsidRPr="00F14BD5">
        <w:rPr>
          <w:rFonts w:asciiTheme="majorBidi" w:hAnsiTheme="majorBidi" w:cstheme="majorBidi"/>
          <w:sz w:val="24"/>
          <w:szCs w:val="24"/>
        </w:rPr>
        <w:t>scan their own source code that is written in C/C++ and give them results if the code is vulnerable or not,</w:t>
      </w:r>
      <w:r w:rsidR="00102E9D">
        <w:rPr>
          <w:rFonts w:asciiTheme="majorBidi" w:hAnsiTheme="majorBidi" w:cstheme="majorBidi"/>
          <w:sz w:val="24"/>
          <w:szCs w:val="24"/>
        </w:rPr>
        <w:t xml:space="preserve"> </w:t>
      </w:r>
      <w:r w:rsidRPr="00F14BD5">
        <w:rPr>
          <w:rFonts w:asciiTheme="majorBidi" w:hAnsiTheme="majorBidi" w:cstheme="majorBidi"/>
          <w:sz w:val="24"/>
          <w:szCs w:val="24"/>
        </w:rPr>
        <w:t>classify the vulnerability if any</w:t>
      </w:r>
      <w:r w:rsidR="001C77F6">
        <w:rPr>
          <w:rFonts w:asciiTheme="majorBidi" w:hAnsiTheme="majorBidi" w:cstheme="majorBidi"/>
          <w:sz w:val="24"/>
          <w:szCs w:val="24"/>
        </w:rPr>
        <w:t xml:space="preserve"> and return details of the </w:t>
      </w:r>
      <w:r w:rsidR="00794B1D">
        <w:rPr>
          <w:rFonts w:asciiTheme="majorBidi" w:hAnsiTheme="majorBidi" w:cstheme="majorBidi"/>
          <w:sz w:val="24"/>
          <w:szCs w:val="24"/>
        </w:rPr>
        <w:t xml:space="preserve">classified </w:t>
      </w:r>
      <w:r w:rsidR="001C77F6">
        <w:rPr>
          <w:rFonts w:asciiTheme="majorBidi" w:hAnsiTheme="majorBidi" w:cstheme="majorBidi"/>
          <w:sz w:val="24"/>
          <w:szCs w:val="24"/>
        </w:rPr>
        <w:t>vulnerability</w:t>
      </w:r>
      <w:r w:rsidR="00102E9D">
        <w:rPr>
          <w:rFonts w:asciiTheme="majorBidi" w:hAnsiTheme="majorBidi" w:cstheme="majorBidi"/>
          <w:sz w:val="24"/>
          <w:szCs w:val="24"/>
        </w:rPr>
        <w:t>,</w:t>
      </w:r>
      <w:r w:rsidR="0000622F">
        <w:rPr>
          <w:rFonts w:asciiTheme="majorBidi" w:hAnsiTheme="majorBidi" w:cstheme="majorBidi"/>
          <w:sz w:val="24"/>
          <w:szCs w:val="24"/>
        </w:rPr>
        <w:t xml:space="preserve"> visualize their function as a graph</w:t>
      </w:r>
      <w:r w:rsidR="00FA1CE4">
        <w:rPr>
          <w:rFonts w:asciiTheme="majorBidi" w:hAnsiTheme="majorBidi" w:cstheme="majorBidi"/>
          <w:sz w:val="24"/>
          <w:szCs w:val="24"/>
        </w:rPr>
        <w:t xml:space="preserve"> to help them to fix their vulnerable code</w:t>
      </w:r>
      <w:r w:rsidR="00102E9D">
        <w:rPr>
          <w:rFonts w:asciiTheme="majorBidi" w:hAnsiTheme="majorBidi" w:cstheme="majorBidi"/>
          <w:sz w:val="24"/>
          <w:szCs w:val="24"/>
        </w:rPr>
        <w:t>,</w:t>
      </w:r>
      <w:r w:rsidRPr="00F14BD5">
        <w:rPr>
          <w:rFonts w:asciiTheme="majorBidi" w:hAnsiTheme="majorBidi" w:cstheme="majorBidi"/>
          <w:sz w:val="24"/>
          <w:szCs w:val="24"/>
        </w:rPr>
        <w:t xml:space="preserve"> </w:t>
      </w:r>
      <w:r w:rsidR="00102E9D">
        <w:rPr>
          <w:rFonts w:asciiTheme="majorBidi" w:hAnsiTheme="majorBidi" w:cstheme="majorBidi"/>
          <w:sz w:val="24"/>
          <w:szCs w:val="24"/>
        </w:rPr>
        <w:t>and</w:t>
      </w:r>
      <w:r w:rsidRPr="00F14BD5">
        <w:rPr>
          <w:rFonts w:asciiTheme="majorBidi" w:hAnsiTheme="majorBidi" w:cstheme="majorBidi"/>
          <w:sz w:val="24"/>
          <w:szCs w:val="24"/>
        </w:rPr>
        <w:t xml:space="preserve"> developing RESTful API server to send and receive information from deep learning models and the website. </w:t>
      </w:r>
    </w:p>
    <w:p w14:paraId="12A14E19" w14:textId="06A7C02E" w:rsidR="00093D97" w:rsidRDefault="00B4320F" w:rsidP="00550C3A">
      <w:pPr>
        <w:pStyle w:val="Heading2"/>
      </w:pPr>
      <w:bookmarkStart w:id="15" w:name="_Toc47731943"/>
      <w:bookmarkStart w:id="16" w:name="_Toc95457428"/>
      <w:r>
        <w:t xml:space="preserve">1.6 </w:t>
      </w:r>
      <w:r w:rsidR="00093D97">
        <w:t>P</w:t>
      </w:r>
      <w:r w:rsidR="00093D97" w:rsidRPr="00EE7147">
        <w:t>roject</w:t>
      </w:r>
      <w:r w:rsidR="00093D97">
        <w:t xml:space="preserve"> Feasibility</w:t>
      </w:r>
      <w:bookmarkEnd w:id="16"/>
    </w:p>
    <w:p w14:paraId="6C845B7B" w14:textId="4AFB56EF" w:rsidR="008D60A1" w:rsidRPr="008D60A1" w:rsidRDefault="008D60A1" w:rsidP="00664482">
      <w:pPr>
        <w:spacing w:line="360" w:lineRule="auto"/>
        <w:rPr>
          <w:rFonts w:asciiTheme="majorBidi" w:hAnsiTheme="majorBidi" w:cstheme="majorBidi"/>
          <w:sz w:val="24"/>
          <w:szCs w:val="24"/>
        </w:rPr>
      </w:pPr>
      <w:r w:rsidRPr="008D60A1">
        <w:rPr>
          <w:rFonts w:asciiTheme="majorBidi" w:hAnsiTheme="majorBidi" w:cstheme="majorBidi"/>
          <w:sz w:val="24"/>
          <w:szCs w:val="24"/>
        </w:rPr>
        <w:t>This project can be implemented to any source code in C/C++ to predict the class of vulnerability if exist in a short period of time</w:t>
      </w:r>
      <w:r w:rsidR="00FA1CE4">
        <w:rPr>
          <w:rFonts w:asciiTheme="majorBidi" w:hAnsiTheme="majorBidi" w:cstheme="majorBidi"/>
          <w:sz w:val="24"/>
          <w:szCs w:val="24"/>
        </w:rPr>
        <w:t xml:space="preserve"> and provide details to help users to well-understand their code and fix it</w:t>
      </w:r>
      <w:r w:rsidRPr="008D60A1">
        <w:rPr>
          <w:rFonts w:asciiTheme="majorBidi" w:hAnsiTheme="majorBidi" w:cstheme="majorBidi"/>
          <w:sz w:val="24"/>
          <w:szCs w:val="24"/>
        </w:rPr>
        <w:t>.</w:t>
      </w:r>
    </w:p>
    <w:p w14:paraId="15CD6176" w14:textId="341D09D5" w:rsidR="00DF515B" w:rsidRPr="00987C94" w:rsidRDefault="00B4320F" w:rsidP="00550C3A">
      <w:pPr>
        <w:pStyle w:val="Heading2"/>
      </w:pPr>
      <w:bookmarkStart w:id="17" w:name="_Toc47731632"/>
      <w:bookmarkStart w:id="18" w:name="_Toc47731944"/>
      <w:bookmarkStart w:id="19" w:name="_Toc95457429"/>
      <w:bookmarkEnd w:id="15"/>
      <w:r>
        <w:t xml:space="preserve">1.7 </w:t>
      </w:r>
      <w:r w:rsidR="00DF515B">
        <w:t>System Requirements</w:t>
      </w:r>
      <w:bookmarkEnd w:id="19"/>
    </w:p>
    <w:p w14:paraId="55DB75A6" w14:textId="55F4BAD0" w:rsidR="0030227D" w:rsidRPr="006C220F" w:rsidRDefault="006C220F" w:rsidP="00664482">
      <w:pPr>
        <w:spacing w:line="360" w:lineRule="auto"/>
        <w:rPr>
          <w:rFonts w:asciiTheme="majorBidi" w:hAnsiTheme="majorBidi" w:cstheme="majorBidi"/>
          <w:sz w:val="24"/>
          <w:szCs w:val="24"/>
        </w:rPr>
      </w:pPr>
      <w:r w:rsidRPr="006C220F">
        <w:rPr>
          <w:rFonts w:asciiTheme="majorBidi" w:hAnsiTheme="majorBidi" w:cstheme="majorBidi"/>
          <w:sz w:val="24"/>
          <w:szCs w:val="24"/>
        </w:rPr>
        <w:t xml:space="preserve">Experience with neural networks, natural language processing, and data </w:t>
      </w:r>
      <w:r w:rsidR="005265DF">
        <w:rPr>
          <w:rFonts w:asciiTheme="majorBidi" w:hAnsiTheme="majorBidi" w:cstheme="majorBidi"/>
          <w:sz w:val="24"/>
          <w:szCs w:val="24"/>
        </w:rPr>
        <w:t>pre</w:t>
      </w:r>
      <w:r w:rsidR="000134A3">
        <w:rPr>
          <w:rFonts w:asciiTheme="majorBidi" w:hAnsiTheme="majorBidi" w:cstheme="majorBidi"/>
          <w:sz w:val="24"/>
          <w:szCs w:val="24"/>
        </w:rPr>
        <w:t>processing</w:t>
      </w:r>
      <w:r w:rsidR="0094042A" w:rsidRPr="006C220F">
        <w:rPr>
          <w:rFonts w:asciiTheme="majorBidi" w:hAnsiTheme="majorBidi" w:cstheme="majorBidi"/>
          <w:sz w:val="24"/>
          <w:szCs w:val="24"/>
        </w:rPr>
        <w:t>.</w:t>
      </w:r>
      <w:r w:rsidR="0094042A" w:rsidRPr="006C220F">
        <w:rPr>
          <w:rFonts w:asciiTheme="majorBidi" w:hAnsiTheme="majorBidi" w:cstheme="majorBidi"/>
          <w:sz w:val="24"/>
          <w:szCs w:val="24"/>
          <w:rtl/>
        </w:rPr>
        <w:t xml:space="preserve"> </w:t>
      </w:r>
      <w:r w:rsidR="0094042A" w:rsidRPr="006C220F">
        <w:rPr>
          <w:rFonts w:asciiTheme="majorBidi" w:hAnsiTheme="majorBidi" w:cstheme="majorBidi"/>
          <w:sz w:val="24"/>
          <w:szCs w:val="24"/>
        </w:rPr>
        <w:t>Us</w:t>
      </w:r>
      <w:r w:rsidR="0094042A">
        <w:rPr>
          <w:rFonts w:asciiTheme="majorBidi" w:hAnsiTheme="majorBidi" w:cstheme="majorBidi"/>
          <w:sz w:val="24"/>
          <w:szCs w:val="24"/>
        </w:rPr>
        <w:t>ing</w:t>
      </w:r>
      <w:r w:rsidR="0094042A" w:rsidRPr="006C220F">
        <w:rPr>
          <w:rFonts w:asciiTheme="majorBidi" w:hAnsiTheme="majorBidi" w:cstheme="majorBidi"/>
          <w:sz w:val="24"/>
          <w:szCs w:val="24"/>
        </w:rPr>
        <w:t xml:space="preserve"> a project management framework such as Scrum which has an iterative and incremental pattern</w:t>
      </w:r>
      <w:r w:rsidR="0094042A">
        <w:rPr>
          <w:rFonts w:asciiTheme="majorBidi" w:hAnsiTheme="majorBidi" w:cstheme="majorBidi"/>
          <w:sz w:val="24"/>
          <w:szCs w:val="24"/>
        </w:rPr>
        <w:t xml:space="preserve"> to </w:t>
      </w:r>
      <w:r w:rsidR="0094042A" w:rsidRPr="0094042A">
        <w:rPr>
          <w:rFonts w:asciiTheme="majorBidi" w:hAnsiTheme="majorBidi" w:cstheme="majorBidi"/>
          <w:sz w:val="24"/>
          <w:szCs w:val="24"/>
        </w:rPr>
        <w:t>increase the quality and efficiency of the project</w:t>
      </w:r>
      <w:r w:rsidRPr="006C220F">
        <w:rPr>
          <w:rFonts w:asciiTheme="majorBidi" w:hAnsiTheme="majorBidi" w:cstheme="majorBidi"/>
          <w:sz w:val="24"/>
          <w:szCs w:val="24"/>
        </w:rPr>
        <w:t>.</w:t>
      </w:r>
      <w:r w:rsidR="000134A3">
        <w:rPr>
          <w:rFonts w:asciiTheme="majorBidi" w:hAnsiTheme="majorBidi" w:cstheme="majorBidi"/>
          <w:sz w:val="24"/>
          <w:szCs w:val="24"/>
        </w:rPr>
        <w:t xml:space="preserve"> A</w:t>
      </w:r>
      <w:r w:rsidRPr="006C220F">
        <w:rPr>
          <w:rFonts w:asciiTheme="majorBidi" w:hAnsiTheme="majorBidi" w:cstheme="majorBidi"/>
          <w:sz w:val="24"/>
          <w:szCs w:val="24"/>
        </w:rPr>
        <w:t xml:space="preserve">nd also, a large dataset for training </w:t>
      </w:r>
      <w:r w:rsidR="000134A3">
        <w:rPr>
          <w:rFonts w:asciiTheme="majorBidi" w:hAnsiTheme="majorBidi" w:cstheme="majorBidi"/>
          <w:sz w:val="24"/>
          <w:szCs w:val="24"/>
        </w:rPr>
        <w:t>AI</w:t>
      </w:r>
      <w:r w:rsidRPr="006C220F">
        <w:rPr>
          <w:rFonts w:asciiTheme="majorBidi" w:hAnsiTheme="majorBidi" w:cstheme="majorBidi"/>
          <w:sz w:val="24"/>
          <w:szCs w:val="24"/>
        </w:rPr>
        <w:t xml:space="preserve"> models</w:t>
      </w:r>
    </w:p>
    <w:p w14:paraId="51EDAEE2" w14:textId="77777777" w:rsidR="00E22AA1" w:rsidRPr="00E22AA1" w:rsidRDefault="00E22AA1" w:rsidP="00E22AA1">
      <w:bookmarkStart w:id="20" w:name="_Toc47731633"/>
      <w:bookmarkStart w:id="21" w:name="_Toc47731945"/>
      <w:bookmarkEnd w:id="17"/>
      <w:bookmarkEnd w:id="18"/>
    </w:p>
    <w:p w14:paraId="733C86A0" w14:textId="77777777" w:rsidR="00003EA5" w:rsidRDefault="00003EA5">
      <w:pPr>
        <w:rPr>
          <w:rFonts w:asciiTheme="majorBidi" w:eastAsiaTheme="majorEastAsia" w:hAnsiTheme="majorBidi" w:cstheme="majorBidi"/>
          <w:b/>
          <w:bCs/>
          <w:sz w:val="52"/>
          <w:szCs w:val="52"/>
        </w:rPr>
      </w:pPr>
      <w:r>
        <w:rPr>
          <w:rFonts w:asciiTheme="majorBidi" w:hAnsiTheme="majorBidi"/>
          <w:b/>
          <w:bCs/>
          <w:sz w:val="52"/>
          <w:szCs w:val="52"/>
        </w:rPr>
        <w:br w:type="page"/>
      </w:r>
    </w:p>
    <w:p w14:paraId="7F6AD8A1" w14:textId="687CFDED" w:rsidR="00DF515B" w:rsidRPr="005F1F0C" w:rsidRDefault="00DF515B" w:rsidP="00D51892">
      <w:pPr>
        <w:pStyle w:val="Heading1"/>
        <w:jc w:val="center"/>
      </w:pPr>
      <w:bookmarkStart w:id="22" w:name="_Toc95457430"/>
      <w:r w:rsidRPr="00772762">
        <w:lastRenderedPageBreak/>
        <w:t xml:space="preserve">Chapter </w:t>
      </w:r>
      <w:r>
        <w:t xml:space="preserve">2: </w:t>
      </w:r>
      <w:r w:rsidR="00DD125D">
        <w:t>Theoretical Study</w:t>
      </w:r>
      <w:bookmarkEnd w:id="22"/>
    </w:p>
    <w:p w14:paraId="4105917F" w14:textId="27F8B395" w:rsidR="00DF515B" w:rsidRPr="00A007E8" w:rsidRDefault="00B4320F" w:rsidP="00550C3A">
      <w:pPr>
        <w:pStyle w:val="Heading2"/>
      </w:pPr>
      <w:bookmarkStart w:id="23" w:name="_Toc95457431"/>
      <w:r>
        <w:t xml:space="preserve">2.1 </w:t>
      </w:r>
      <w:r w:rsidR="001042BE">
        <w:t>Introduction</w:t>
      </w:r>
      <w:bookmarkEnd w:id="23"/>
    </w:p>
    <w:p w14:paraId="021A6E42" w14:textId="544D09E9" w:rsidR="005A4986" w:rsidRPr="004B5E9D" w:rsidRDefault="001042BE" w:rsidP="00664482">
      <w:pPr>
        <w:spacing w:line="360" w:lineRule="auto"/>
        <w:jc w:val="both"/>
        <w:rPr>
          <w:rFonts w:asciiTheme="majorBidi" w:hAnsiTheme="majorBidi" w:cstheme="majorBidi"/>
          <w:sz w:val="24"/>
          <w:szCs w:val="24"/>
        </w:rPr>
      </w:pPr>
      <w:r w:rsidRPr="001042BE">
        <w:rPr>
          <w:rFonts w:asciiTheme="majorBidi" w:hAnsiTheme="majorBidi" w:cstheme="majorBidi"/>
          <w:sz w:val="24"/>
          <w:szCs w:val="24"/>
        </w:rPr>
        <w:t>Software development can be complex. Errors, faults, and failures are introduced in many stages of the software life cycle. The consequences of a class of system failures, commonly known as software vulnerabilities. They can cause the loss of information, and reduce the value or usefulness of the system</w:t>
      </w:r>
      <w:r>
        <w:rPr>
          <w:rFonts w:asciiTheme="majorBidi" w:hAnsiTheme="majorBidi" w:cstheme="majorBidi"/>
          <w:sz w:val="24"/>
          <w:szCs w:val="24"/>
        </w:rPr>
        <w:t xml:space="preserve"> </w:t>
      </w:r>
      <w:sdt>
        <w:sdtPr>
          <w:id w:val="1342500719"/>
          <w:citation/>
        </w:sdtPr>
        <w:sdtEndPr>
          <w:rPr>
            <w:rFonts w:asciiTheme="majorBidi" w:hAnsiTheme="majorBidi" w:cstheme="majorBidi"/>
            <w:sz w:val="24"/>
            <w:szCs w:val="24"/>
          </w:rPr>
        </w:sdtEndPr>
        <w:sdtContent>
          <w:r w:rsidR="002279A7" w:rsidRPr="002279A7">
            <w:rPr>
              <w:rFonts w:asciiTheme="majorBidi" w:hAnsiTheme="majorBidi" w:cstheme="majorBidi"/>
              <w:sz w:val="24"/>
              <w:szCs w:val="24"/>
            </w:rPr>
            <w:fldChar w:fldCharType="begin"/>
          </w:r>
          <w:r w:rsidR="00456F46">
            <w:rPr>
              <w:rFonts w:asciiTheme="majorBidi" w:hAnsiTheme="majorBidi" w:cstheme="majorBidi"/>
              <w:sz w:val="24"/>
              <w:szCs w:val="24"/>
              <w:lang w:bidi="ar-SY"/>
            </w:rPr>
            <w:instrText xml:space="preserve">CITATION Iva98 \l 1033 </w:instrText>
          </w:r>
          <w:r w:rsidR="002279A7" w:rsidRPr="002279A7">
            <w:rPr>
              <w:rFonts w:asciiTheme="majorBidi" w:hAnsiTheme="majorBidi" w:cstheme="majorBidi"/>
              <w:sz w:val="24"/>
              <w:szCs w:val="24"/>
            </w:rPr>
            <w:fldChar w:fldCharType="separate"/>
          </w:r>
          <w:r w:rsidR="00827051" w:rsidRPr="00827051">
            <w:rPr>
              <w:rFonts w:asciiTheme="majorBidi" w:hAnsiTheme="majorBidi" w:cstheme="majorBidi"/>
              <w:noProof/>
              <w:sz w:val="24"/>
              <w:szCs w:val="24"/>
            </w:rPr>
            <w:t>[2]</w:t>
          </w:r>
          <w:r w:rsidR="002279A7" w:rsidRPr="002279A7">
            <w:rPr>
              <w:rFonts w:asciiTheme="majorBidi" w:hAnsiTheme="majorBidi" w:cstheme="majorBidi"/>
              <w:sz w:val="24"/>
              <w:szCs w:val="24"/>
            </w:rPr>
            <w:fldChar w:fldCharType="end"/>
          </w:r>
        </w:sdtContent>
      </w:sdt>
      <w:r>
        <w:rPr>
          <w:rFonts w:asciiTheme="majorBidi" w:hAnsiTheme="majorBidi" w:cstheme="majorBidi"/>
          <w:sz w:val="24"/>
          <w:szCs w:val="24"/>
        </w:rPr>
        <w:t>.</w:t>
      </w:r>
    </w:p>
    <w:p w14:paraId="71564C17" w14:textId="44F06D48" w:rsidR="001042BE" w:rsidRPr="000F3657" w:rsidRDefault="00B4320F" w:rsidP="00550C3A">
      <w:pPr>
        <w:pStyle w:val="Heading2"/>
      </w:pPr>
      <w:bookmarkStart w:id="24" w:name="_Toc95457432"/>
      <w:r>
        <w:t xml:space="preserve">2.2 </w:t>
      </w:r>
      <w:r w:rsidR="001042BE" w:rsidRPr="001042BE">
        <w:t xml:space="preserve">Important of </w:t>
      </w:r>
      <w:r w:rsidR="00ED4E8F">
        <w:t>V</w:t>
      </w:r>
      <w:r w:rsidR="001042BE" w:rsidRPr="001042BE">
        <w:t xml:space="preserve">ulnerabilities </w:t>
      </w:r>
      <w:r w:rsidR="00ED4E8F">
        <w:t>D</w:t>
      </w:r>
      <w:r w:rsidR="001042BE" w:rsidRPr="001042BE">
        <w:t>etection</w:t>
      </w:r>
      <w:bookmarkEnd w:id="24"/>
      <w:r w:rsidR="001042BE" w:rsidRPr="001042BE">
        <w:t xml:space="preserve"> </w:t>
      </w:r>
    </w:p>
    <w:p w14:paraId="385AC5C4" w14:textId="3A3F1829" w:rsidR="000F3657" w:rsidRPr="00456F46" w:rsidRDefault="000F3657" w:rsidP="00664482">
      <w:pPr>
        <w:spacing w:line="360" w:lineRule="auto"/>
        <w:jc w:val="both"/>
        <w:rPr>
          <w:rFonts w:asciiTheme="majorBidi" w:hAnsiTheme="majorBidi" w:cstheme="majorBidi"/>
          <w:sz w:val="24"/>
          <w:szCs w:val="24"/>
        </w:rPr>
      </w:pPr>
      <w:r w:rsidRPr="00456F46">
        <w:rPr>
          <w:rFonts w:asciiTheme="majorBidi" w:hAnsiTheme="majorBidi" w:cstheme="majorBidi"/>
          <w:sz w:val="24"/>
          <w:szCs w:val="24"/>
        </w:rPr>
        <w:t>Vulnerabilities are the gate for the hackers and attackers that leads to corporate network data breaches, destruction of cyber-physical systems, or physical harm to people</w:t>
      </w:r>
      <w:sdt>
        <w:sdtPr>
          <w:rPr>
            <w:rFonts w:asciiTheme="majorBidi" w:hAnsiTheme="majorBidi" w:cstheme="majorBidi"/>
            <w:sz w:val="24"/>
            <w:szCs w:val="24"/>
          </w:rPr>
          <w:id w:val="460158186"/>
          <w:citation/>
        </w:sdtPr>
        <w:sdtEndPr/>
        <w:sdtContent>
          <w:r w:rsidR="002279A7" w:rsidRPr="00456F46">
            <w:rPr>
              <w:rFonts w:asciiTheme="majorBidi" w:hAnsiTheme="majorBidi" w:cstheme="majorBidi"/>
              <w:sz w:val="24"/>
              <w:szCs w:val="24"/>
            </w:rPr>
            <w:fldChar w:fldCharType="begin"/>
          </w:r>
          <w:r w:rsidR="00456F46">
            <w:rPr>
              <w:rFonts w:asciiTheme="majorBidi" w:hAnsiTheme="majorBidi" w:cstheme="majorBidi"/>
              <w:sz w:val="24"/>
              <w:szCs w:val="24"/>
            </w:rPr>
            <w:instrText xml:space="preserve">CITATION Isa19 \l 1033 </w:instrText>
          </w:r>
          <w:r w:rsidR="002279A7" w:rsidRPr="00456F46">
            <w:rPr>
              <w:rFonts w:asciiTheme="majorBidi" w:hAnsiTheme="majorBidi" w:cstheme="majorBidi"/>
              <w:sz w:val="24"/>
              <w:szCs w:val="24"/>
            </w:rPr>
            <w:fldChar w:fldCharType="separate"/>
          </w:r>
          <w:r w:rsidR="00827051">
            <w:rPr>
              <w:rFonts w:asciiTheme="majorBidi" w:hAnsiTheme="majorBidi" w:cstheme="majorBidi"/>
              <w:noProof/>
              <w:sz w:val="24"/>
              <w:szCs w:val="24"/>
            </w:rPr>
            <w:t xml:space="preserve"> </w:t>
          </w:r>
          <w:r w:rsidR="00827051" w:rsidRPr="00827051">
            <w:rPr>
              <w:rFonts w:asciiTheme="majorBidi" w:hAnsiTheme="majorBidi" w:cstheme="majorBidi"/>
              <w:noProof/>
              <w:sz w:val="24"/>
              <w:szCs w:val="24"/>
            </w:rPr>
            <w:t>[3]</w:t>
          </w:r>
          <w:r w:rsidR="002279A7" w:rsidRPr="00456F46">
            <w:rPr>
              <w:rFonts w:asciiTheme="majorBidi" w:hAnsiTheme="majorBidi" w:cstheme="majorBidi"/>
              <w:sz w:val="24"/>
              <w:szCs w:val="24"/>
            </w:rPr>
            <w:fldChar w:fldCharType="end"/>
          </w:r>
        </w:sdtContent>
      </w:sdt>
      <w:r w:rsidRPr="00456F46">
        <w:rPr>
          <w:rFonts w:asciiTheme="majorBidi" w:hAnsiTheme="majorBidi" w:cstheme="majorBidi"/>
          <w:sz w:val="24"/>
          <w:szCs w:val="24"/>
        </w:rPr>
        <w:t xml:space="preserve">. For example, Hackers exploit the vulnerabilities of web servers and inject malicious code in order to bypass login and gain unauthorized access to backend databases </w:t>
      </w:r>
      <w:sdt>
        <w:sdtPr>
          <w:rPr>
            <w:rFonts w:asciiTheme="majorBidi" w:hAnsiTheme="majorBidi" w:cstheme="majorBidi"/>
            <w:sz w:val="24"/>
            <w:szCs w:val="24"/>
          </w:rPr>
          <w:id w:val="-1860492508"/>
          <w:citation/>
        </w:sdtPr>
        <w:sdtEndPr/>
        <w:sdtContent>
          <w:r w:rsidR="002279A7" w:rsidRPr="00456F46">
            <w:rPr>
              <w:rFonts w:asciiTheme="majorBidi" w:hAnsiTheme="majorBidi" w:cstheme="majorBidi"/>
              <w:sz w:val="24"/>
              <w:szCs w:val="24"/>
            </w:rPr>
            <w:fldChar w:fldCharType="begin"/>
          </w:r>
          <w:r w:rsidR="002279A7" w:rsidRPr="00456F46">
            <w:rPr>
              <w:rFonts w:asciiTheme="majorBidi" w:hAnsiTheme="majorBidi" w:cstheme="majorBidi"/>
              <w:sz w:val="24"/>
              <w:szCs w:val="24"/>
            </w:rPr>
            <w:instrText xml:space="preserve"> CITATION TeS13 \l 1033 </w:instrText>
          </w:r>
          <w:r w:rsidR="002279A7" w:rsidRPr="00456F46">
            <w:rPr>
              <w:rFonts w:asciiTheme="majorBidi" w:hAnsiTheme="majorBidi" w:cstheme="majorBidi"/>
              <w:sz w:val="24"/>
              <w:szCs w:val="24"/>
            </w:rPr>
            <w:fldChar w:fldCharType="separate"/>
          </w:r>
          <w:r w:rsidR="00827051" w:rsidRPr="00827051">
            <w:rPr>
              <w:rFonts w:asciiTheme="majorBidi" w:hAnsiTheme="majorBidi" w:cstheme="majorBidi"/>
              <w:noProof/>
              <w:sz w:val="24"/>
              <w:szCs w:val="24"/>
            </w:rPr>
            <w:t>[4]</w:t>
          </w:r>
          <w:r w:rsidR="002279A7" w:rsidRPr="00456F46">
            <w:rPr>
              <w:rFonts w:asciiTheme="majorBidi" w:hAnsiTheme="majorBidi" w:cstheme="majorBidi"/>
              <w:sz w:val="24"/>
              <w:szCs w:val="24"/>
            </w:rPr>
            <w:fldChar w:fldCharType="end"/>
          </w:r>
        </w:sdtContent>
      </w:sdt>
      <w:r w:rsidRPr="00456F46">
        <w:rPr>
          <w:rFonts w:asciiTheme="majorBidi" w:hAnsiTheme="majorBidi" w:cstheme="majorBidi"/>
          <w:sz w:val="24"/>
          <w:szCs w:val="24"/>
        </w:rPr>
        <w:t xml:space="preserve">, They exploit the vulnerabilities by writing code to target a specific security weakness. They package it into malware called a zero-day exploit. The malicious software takes advantage of a vulnerability to compromise a computer system or cause an unintended behavior </w:t>
      </w:r>
      <w:sdt>
        <w:sdtPr>
          <w:rPr>
            <w:rFonts w:asciiTheme="majorBidi" w:hAnsiTheme="majorBidi" w:cstheme="majorBidi"/>
            <w:sz w:val="24"/>
            <w:szCs w:val="24"/>
          </w:rPr>
          <w:id w:val="1616481102"/>
          <w:citation/>
        </w:sdtPr>
        <w:sdtEndPr/>
        <w:sdtContent>
          <w:r w:rsidR="002279A7" w:rsidRPr="00456F46">
            <w:rPr>
              <w:rFonts w:asciiTheme="majorBidi" w:hAnsiTheme="majorBidi" w:cstheme="majorBidi"/>
              <w:sz w:val="24"/>
              <w:szCs w:val="24"/>
            </w:rPr>
            <w:fldChar w:fldCharType="begin"/>
          </w:r>
          <w:r w:rsidR="002279A7" w:rsidRPr="00456F46">
            <w:rPr>
              <w:rFonts w:asciiTheme="majorBidi" w:hAnsiTheme="majorBidi" w:cstheme="majorBidi"/>
              <w:sz w:val="24"/>
              <w:szCs w:val="24"/>
            </w:rPr>
            <w:instrText xml:space="preserve"> CITATION Kyl19 \l 1033 </w:instrText>
          </w:r>
          <w:r w:rsidR="002279A7" w:rsidRPr="00456F46">
            <w:rPr>
              <w:rFonts w:asciiTheme="majorBidi" w:hAnsiTheme="majorBidi" w:cstheme="majorBidi"/>
              <w:sz w:val="24"/>
              <w:szCs w:val="24"/>
            </w:rPr>
            <w:fldChar w:fldCharType="separate"/>
          </w:r>
          <w:r w:rsidR="00827051" w:rsidRPr="00827051">
            <w:rPr>
              <w:rFonts w:asciiTheme="majorBidi" w:hAnsiTheme="majorBidi" w:cstheme="majorBidi"/>
              <w:noProof/>
              <w:sz w:val="24"/>
              <w:szCs w:val="24"/>
            </w:rPr>
            <w:t>[5]</w:t>
          </w:r>
          <w:r w:rsidR="002279A7" w:rsidRPr="00456F46">
            <w:rPr>
              <w:rFonts w:asciiTheme="majorBidi" w:hAnsiTheme="majorBidi" w:cstheme="majorBidi"/>
              <w:sz w:val="24"/>
              <w:szCs w:val="24"/>
            </w:rPr>
            <w:fldChar w:fldCharType="end"/>
          </w:r>
        </w:sdtContent>
      </w:sdt>
      <w:r w:rsidRPr="00456F46">
        <w:rPr>
          <w:rFonts w:asciiTheme="majorBidi" w:hAnsiTheme="majorBidi" w:cstheme="majorBidi"/>
          <w:sz w:val="24"/>
          <w:szCs w:val="24"/>
        </w:rPr>
        <w:t>.</w:t>
      </w:r>
    </w:p>
    <w:p w14:paraId="71ACEFD2" w14:textId="77777777" w:rsidR="000F3657" w:rsidRDefault="000F3657" w:rsidP="00C23667">
      <w:pPr>
        <w:rPr>
          <w:b/>
          <w:bCs/>
        </w:rPr>
      </w:pPr>
    </w:p>
    <w:p w14:paraId="36FEABB3" w14:textId="05C7F434" w:rsidR="00726F00" w:rsidRPr="000F3657" w:rsidRDefault="001042BE" w:rsidP="00550C3A">
      <w:pPr>
        <w:pStyle w:val="Heading2"/>
      </w:pPr>
      <w:bookmarkStart w:id="25" w:name="_Toc95457433"/>
      <w:r>
        <w:t xml:space="preserve">2.3 </w:t>
      </w:r>
      <w:r w:rsidR="00ED4E8F">
        <w:t>V</w:t>
      </w:r>
      <w:r>
        <w:t xml:space="preserve">ulnerabilities </w:t>
      </w:r>
      <w:r w:rsidR="00ED4E8F">
        <w:t>E</w:t>
      </w:r>
      <w:r>
        <w:t>xampl</w:t>
      </w:r>
      <w:r w:rsidR="00FA4BE9">
        <w:t>e</w:t>
      </w:r>
      <w:r w:rsidR="00ED4E8F">
        <w:t>s</w:t>
      </w:r>
      <w:bookmarkEnd w:id="25"/>
      <w:r w:rsidR="00FA4BE9" w:rsidRPr="00FA4BE9">
        <w:rPr>
          <w:rFonts w:eastAsiaTheme="minorHAnsi"/>
          <w:sz w:val="24"/>
          <w:szCs w:val="24"/>
        </w:rPr>
        <w:t xml:space="preserve"> </w:t>
      </w:r>
    </w:p>
    <w:p w14:paraId="1FAC91E3" w14:textId="052F7E87" w:rsidR="00726F00" w:rsidRDefault="00726F00" w:rsidP="00726F00">
      <w:pPr>
        <w:pStyle w:val="ListParagraph"/>
        <w:numPr>
          <w:ilvl w:val="0"/>
          <w:numId w:val="19"/>
        </w:numPr>
        <w:spacing w:line="360" w:lineRule="auto"/>
        <w:jc w:val="both"/>
        <w:rPr>
          <w:rFonts w:asciiTheme="majorBidi" w:hAnsiTheme="majorBidi" w:cstheme="majorBidi"/>
          <w:sz w:val="24"/>
          <w:szCs w:val="24"/>
        </w:rPr>
      </w:pPr>
      <w:r w:rsidRPr="00726F00">
        <w:rPr>
          <w:rFonts w:asciiTheme="majorBidi" w:hAnsiTheme="majorBidi" w:cstheme="majorBidi"/>
          <w:sz w:val="24"/>
          <w:szCs w:val="24"/>
        </w:rPr>
        <w:t>Buffer overflow</w:t>
      </w:r>
      <w:sdt>
        <w:sdtPr>
          <w:rPr>
            <w:rFonts w:asciiTheme="majorBidi" w:hAnsiTheme="majorBidi" w:cstheme="majorBidi"/>
            <w:sz w:val="24"/>
            <w:szCs w:val="24"/>
          </w:rPr>
          <w:id w:val="1013499111"/>
          <w:citation/>
        </w:sdtPr>
        <w:sdtEndPr/>
        <w:sdtContent>
          <w:r w:rsidR="002279A7">
            <w:rPr>
              <w:rFonts w:asciiTheme="majorBidi" w:hAnsiTheme="majorBidi" w:cstheme="majorBidi"/>
              <w:sz w:val="24"/>
              <w:szCs w:val="24"/>
            </w:rPr>
            <w:fldChar w:fldCharType="begin"/>
          </w:r>
          <w:r w:rsidR="00456F46">
            <w:rPr>
              <w:rFonts w:asciiTheme="majorBidi" w:hAnsiTheme="majorBidi" w:cstheme="majorBidi"/>
              <w:sz w:val="24"/>
              <w:szCs w:val="24"/>
            </w:rPr>
            <w:instrText xml:space="preserve">CITATION BufOverFlowdef \l 1033 </w:instrText>
          </w:r>
          <w:r w:rsidR="002279A7">
            <w:rPr>
              <w:rFonts w:asciiTheme="majorBidi" w:hAnsiTheme="majorBidi" w:cstheme="majorBidi"/>
              <w:sz w:val="24"/>
              <w:szCs w:val="24"/>
            </w:rPr>
            <w:fldChar w:fldCharType="separate"/>
          </w:r>
          <w:r w:rsidR="00827051">
            <w:rPr>
              <w:rFonts w:asciiTheme="majorBidi" w:hAnsiTheme="majorBidi" w:cstheme="majorBidi"/>
              <w:noProof/>
              <w:sz w:val="24"/>
              <w:szCs w:val="24"/>
            </w:rPr>
            <w:t xml:space="preserve"> </w:t>
          </w:r>
          <w:r w:rsidR="00827051" w:rsidRPr="00827051">
            <w:rPr>
              <w:rFonts w:asciiTheme="majorBidi" w:hAnsiTheme="majorBidi" w:cstheme="majorBidi"/>
              <w:noProof/>
              <w:sz w:val="24"/>
              <w:szCs w:val="24"/>
            </w:rPr>
            <w:t>[6]</w:t>
          </w:r>
          <w:r w:rsidR="002279A7">
            <w:rPr>
              <w:rFonts w:asciiTheme="majorBidi" w:hAnsiTheme="majorBidi" w:cstheme="majorBidi"/>
              <w:sz w:val="24"/>
              <w:szCs w:val="24"/>
            </w:rPr>
            <w:fldChar w:fldCharType="end"/>
          </w:r>
        </w:sdtContent>
      </w:sdt>
      <w:r w:rsidRPr="00726F00">
        <w:rPr>
          <w:rFonts w:asciiTheme="majorBidi" w:hAnsiTheme="majorBidi" w:cstheme="majorBidi"/>
          <w:sz w:val="24"/>
          <w:szCs w:val="24"/>
        </w:rPr>
        <w:t>: is the probably the best-known form of software security vulnerability. Most software developers know what a buffer overflow vulnerability is, but buffer overflow attacks against both legacy and newly-developed applications are still quite common. Part of the problem is due to the wide variety of ways buffer overflows can occur, and part is due to the error-prone techniques often used to prevent them.</w:t>
      </w:r>
    </w:p>
    <w:p w14:paraId="0A15C30F" w14:textId="707BE82F" w:rsidR="0029746E" w:rsidRDefault="0029746E" w:rsidP="0029746E">
      <w:pPr>
        <w:spacing w:line="360" w:lineRule="auto"/>
        <w:jc w:val="both"/>
        <w:rPr>
          <w:rFonts w:asciiTheme="majorBidi" w:hAnsiTheme="majorBidi" w:cstheme="majorBidi"/>
          <w:sz w:val="24"/>
          <w:szCs w:val="24"/>
        </w:rPr>
      </w:pPr>
    </w:p>
    <w:p w14:paraId="5C875440" w14:textId="4EB7FAC8" w:rsidR="0029746E" w:rsidRDefault="0029746E" w:rsidP="0029746E">
      <w:pPr>
        <w:spacing w:line="360" w:lineRule="auto"/>
        <w:jc w:val="both"/>
        <w:rPr>
          <w:rFonts w:asciiTheme="majorBidi" w:hAnsiTheme="majorBidi" w:cstheme="majorBidi"/>
          <w:sz w:val="24"/>
          <w:szCs w:val="24"/>
        </w:rPr>
      </w:pPr>
    </w:p>
    <w:p w14:paraId="031CBB34" w14:textId="77777777" w:rsidR="0029746E" w:rsidRPr="0029746E" w:rsidRDefault="0029746E" w:rsidP="0029746E">
      <w:pPr>
        <w:spacing w:line="360" w:lineRule="auto"/>
        <w:jc w:val="both"/>
        <w:rPr>
          <w:rFonts w:asciiTheme="majorBidi" w:hAnsiTheme="majorBidi" w:cstheme="majorBidi"/>
          <w:sz w:val="24"/>
          <w:szCs w:val="24"/>
        </w:rPr>
      </w:pPr>
    </w:p>
    <w:p w14:paraId="0B1700D1" w14:textId="7A786AA8" w:rsidR="00726F00" w:rsidRPr="00726F00" w:rsidRDefault="002279A7" w:rsidP="00726F00">
      <w:pPr>
        <w:pStyle w:val="ListParagraph"/>
        <w:numPr>
          <w:ilvl w:val="0"/>
          <w:numId w:val="19"/>
        </w:numPr>
        <w:spacing w:line="360" w:lineRule="auto"/>
        <w:jc w:val="both"/>
        <w:rPr>
          <w:rFonts w:asciiTheme="majorBidi" w:hAnsiTheme="majorBidi" w:cstheme="majorBidi"/>
          <w:sz w:val="24"/>
          <w:szCs w:val="24"/>
        </w:rPr>
      </w:pPr>
      <w:r w:rsidRPr="002279A7">
        <w:rPr>
          <w:rFonts w:asciiTheme="majorBidi" w:hAnsiTheme="majorBidi" w:cstheme="majorBidi"/>
          <w:sz w:val="24"/>
          <w:szCs w:val="24"/>
        </w:rPr>
        <w:lastRenderedPageBreak/>
        <w:t>Cross-site scripting</w:t>
      </w:r>
      <w:sdt>
        <w:sdtPr>
          <w:rPr>
            <w:rFonts w:asciiTheme="majorBidi" w:hAnsiTheme="majorBidi" w:cstheme="majorBidi"/>
            <w:sz w:val="24"/>
            <w:szCs w:val="24"/>
          </w:rPr>
          <w:id w:val="2119478361"/>
          <w:citation/>
        </w:sdtPr>
        <w:sdtEndPr/>
        <w:sdtContent>
          <w:r>
            <w:rPr>
              <w:rFonts w:asciiTheme="majorBidi" w:hAnsiTheme="majorBidi" w:cstheme="majorBidi"/>
              <w:sz w:val="24"/>
              <w:szCs w:val="24"/>
            </w:rPr>
            <w:fldChar w:fldCharType="begin"/>
          </w:r>
          <w:r>
            <w:rPr>
              <w:rFonts w:asciiTheme="majorBidi" w:hAnsiTheme="majorBidi" w:cstheme="majorBidi"/>
              <w:sz w:val="24"/>
              <w:szCs w:val="24"/>
            </w:rPr>
            <w:instrText xml:space="preserve">CITATION XSSdef \l 1033 </w:instrText>
          </w:r>
          <w:r>
            <w:rPr>
              <w:rFonts w:asciiTheme="majorBidi" w:hAnsiTheme="majorBidi" w:cstheme="majorBidi"/>
              <w:sz w:val="24"/>
              <w:szCs w:val="24"/>
            </w:rPr>
            <w:fldChar w:fldCharType="separate"/>
          </w:r>
          <w:r w:rsidR="00827051">
            <w:rPr>
              <w:rFonts w:asciiTheme="majorBidi" w:hAnsiTheme="majorBidi" w:cstheme="majorBidi"/>
              <w:noProof/>
              <w:sz w:val="24"/>
              <w:szCs w:val="24"/>
            </w:rPr>
            <w:t xml:space="preserve"> </w:t>
          </w:r>
          <w:r w:rsidR="00827051" w:rsidRPr="00827051">
            <w:rPr>
              <w:rFonts w:asciiTheme="majorBidi" w:hAnsiTheme="majorBidi" w:cstheme="majorBidi"/>
              <w:noProof/>
              <w:sz w:val="24"/>
              <w:szCs w:val="24"/>
            </w:rPr>
            <w:t>[7]</w:t>
          </w:r>
          <w:r>
            <w:rPr>
              <w:rFonts w:asciiTheme="majorBidi" w:hAnsiTheme="majorBidi" w:cstheme="majorBidi"/>
              <w:sz w:val="24"/>
              <w:szCs w:val="24"/>
            </w:rPr>
            <w:fldChar w:fldCharType="end"/>
          </w:r>
        </w:sdtContent>
      </w:sdt>
      <w:r w:rsidRPr="002279A7">
        <w:rPr>
          <w:rFonts w:asciiTheme="majorBidi" w:hAnsiTheme="majorBidi" w:cstheme="majorBidi"/>
          <w:sz w:val="24"/>
          <w:szCs w:val="24"/>
        </w:rPr>
        <w:t xml:space="preserve"> (also known as XSS) is a web security vulnerability that allows an attacker to compromise the interactions that users have with a vulnerable application. It allows an attacker to circumvent the same origin policy, which is designed to segregate different websites from each other. Cross-site scripting vulnerabilities normally allow an attacker to masquerade as a victim user, to carry out any actions that the user is able to perform, and to access any of the user's data. If the victim user has privileged access within the application, then the attacker might be able to gain full control over all of the application's functionality and data</w:t>
      </w:r>
      <w:r w:rsidR="00726F00" w:rsidRPr="00726F00">
        <w:rPr>
          <w:rFonts w:asciiTheme="majorBidi" w:hAnsiTheme="majorBidi" w:cstheme="majorBidi"/>
          <w:sz w:val="24"/>
          <w:szCs w:val="24"/>
        </w:rPr>
        <w:t>.</w:t>
      </w:r>
    </w:p>
    <w:p w14:paraId="20B1DF1B" w14:textId="7657B3BC" w:rsidR="00726F00" w:rsidRPr="00726F00" w:rsidRDefault="00726F00" w:rsidP="00726F00">
      <w:pPr>
        <w:pStyle w:val="ListParagraph"/>
        <w:numPr>
          <w:ilvl w:val="0"/>
          <w:numId w:val="19"/>
        </w:numPr>
        <w:spacing w:line="360" w:lineRule="auto"/>
        <w:jc w:val="both"/>
        <w:rPr>
          <w:rFonts w:asciiTheme="majorBidi" w:hAnsiTheme="majorBidi" w:cstheme="majorBidi"/>
          <w:sz w:val="24"/>
          <w:szCs w:val="24"/>
        </w:rPr>
      </w:pPr>
      <w:r w:rsidRPr="00726F00">
        <w:rPr>
          <w:rFonts w:asciiTheme="majorBidi" w:hAnsiTheme="majorBidi" w:cstheme="majorBidi"/>
          <w:sz w:val="24"/>
          <w:szCs w:val="24"/>
        </w:rPr>
        <w:t>SQL injection</w:t>
      </w:r>
      <w:sdt>
        <w:sdtPr>
          <w:rPr>
            <w:rFonts w:asciiTheme="majorBidi" w:hAnsiTheme="majorBidi" w:cstheme="majorBidi"/>
            <w:sz w:val="24"/>
            <w:szCs w:val="24"/>
          </w:rPr>
          <w:id w:val="248164096"/>
          <w:citation/>
        </w:sdtPr>
        <w:sdtEndPr/>
        <w:sdtContent>
          <w:r w:rsidR="002279A7">
            <w:rPr>
              <w:rFonts w:asciiTheme="majorBidi" w:hAnsiTheme="majorBidi" w:cstheme="majorBidi"/>
              <w:sz w:val="24"/>
              <w:szCs w:val="24"/>
            </w:rPr>
            <w:fldChar w:fldCharType="begin"/>
          </w:r>
          <w:r w:rsidR="00456F46">
            <w:rPr>
              <w:rFonts w:asciiTheme="majorBidi" w:hAnsiTheme="majorBidi" w:cstheme="majorBidi"/>
              <w:sz w:val="24"/>
              <w:szCs w:val="24"/>
            </w:rPr>
            <w:instrText xml:space="preserve">CITATION SQLinjectiondef \l 1033 </w:instrText>
          </w:r>
          <w:r w:rsidR="002279A7">
            <w:rPr>
              <w:rFonts w:asciiTheme="majorBidi" w:hAnsiTheme="majorBidi" w:cstheme="majorBidi"/>
              <w:sz w:val="24"/>
              <w:szCs w:val="24"/>
            </w:rPr>
            <w:fldChar w:fldCharType="separate"/>
          </w:r>
          <w:r w:rsidR="00827051">
            <w:rPr>
              <w:rFonts w:asciiTheme="majorBidi" w:hAnsiTheme="majorBidi" w:cstheme="majorBidi"/>
              <w:noProof/>
              <w:sz w:val="24"/>
              <w:szCs w:val="24"/>
            </w:rPr>
            <w:t xml:space="preserve"> </w:t>
          </w:r>
          <w:r w:rsidR="00827051" w:rsidRPr="00827051">
            <w:rPr>
              <w:rFonts w:asciiTheme="majorBidi" w:hAnsiTheme="majorBidi" w:cstheme="majorBidi"/>
              <w:noProof/>
              <w:sz w:val="24"/>
              <w:szCs w:val="24"/>
            </w:rPr>
            <w:t>[8]</w:t>
          </w:r>
          <w:r w:rsidR="002279A7">
            <w:rPr>
              <w:rFonts w:asciiTheme="majorBidi" w:hAnsiTheme="majorBidi" w:cstheme="majorBidi"/>
              <w:sz w:val="24"/>
              <w:szCs w:val="24"/>
            </w:rPr>
            <w:fldChar w:fldCharType="end"/>
          </w:r>
        </w:sdtContent>
      </w:sdt>
      <w:r w:rsidRPr="00726F00">
        <w:rPr>
          <w:rFonts w:asciiTheme="majorBidi" w:hAnsiTheme="majorBidi" w:cstheme="majorBidi"/>
          <w:sz w:val="24"/>
          <w:szCs w:val="24"/>
        </w:rPr>
        <w:t xml:space="preserve">: is a web security vulnerability that allows an attacker to interfere with the queries that an application makes to its database. It generally allows an attacker to view data that they are not normally able to retrieve. This might include data belonging to other users, or any other data that the application itself is able to access. In many cases, an attacker can modify or delete this data, causing persistent changes to the application's content or behavior. In some situations, an attacker can escalate an SQL injection attack to compromise the underlying server or other back-end infrastructure, or perform a denial-of-service attack. </w:t>
      </w:r>
    </w:p>
    <w:p w14:paraId="2AF252A9" w14:textId="76A57586" w:rsidR="00726F00" w:rsidRPr="00726F00" w:rsidRDefault="00726F00" w:rsidP="00726F00">
      <w:pPr>
        <w:pStyle w:val="ListParagraph"/>
        <w:numPr>
          <w:ilvl w:val="0"/>
          <w:numId w:val="19"/>
        </w:numPr>
        <w:spacing w:line="360" w:lineRule="auto"/>
        <w:jc w:val="both"/>
        <w:rPr>
          <w:rFonts w:asciiTheme="majorBidi" w:hAnsiTheme="majorBidi" w:cstheme="majorBidi"/>
          <w:sz w:val="24"/>
          <w:szCs w:val="24"/>
        </w:rPr>
      </w:pPr>
      <w:r w:rsidRPr="00726F00">
        <w:rPr>
          <w:rFonts w:asciiTheme="majorBidi" w:hAnsiTheme="majorBidi" w:cstheme="majorBidi"/>
          <w:sz w:val="24"/>
          <w:szCs w:val="24"/>
        </w:rPr>
        <w:t>Format string bugs</w:t>
      </w:r>
      <w:sdt>
        <w:sdtPr>
          <w:rPr>
            <w:rFonts w:asciiTheme="majorBidi" w:hAnsiTheme="majorBidi" w:cstheme="majorBidi"/>
            <w:sz w:val="24"/>
            <w:szCs w:val="24"/>
          </w:rPr>
          <w:id w:val="39259346"/>
          <w:citation/>
        </w:sdtPr>
        <w:sdtEndPr/>
        <w:sdtContent>
          <w:r w:rsidR="00033E4A">
            <w:rPr>
              <w:rFonts w:asciiTheme="majorBidi" w:hAnsiTheme="majorBidi" w:cstheme="majorBidi"/>
              <w:sz w:val="24"/>
              <w:szCs w:val="24"/>
            </w:rPr>
            <w:fldChar w:fldCharType="begin"/>
          </w:r>
          <w:r w:rsidR="00456F46">
            <w:rPr>
              <w:rFonts w:asciiTheme="majorBidi" w:hAnsiTheme="majorBidi" w:cstheme="majorBidi"/>
              <w:sz w:val="24"/>
              <w:szCs w:val="24"/>
            </w:rPr>
            <w:instrText xml:space="preserve">CITATION FormatStrdef \l 1033 </w:instrText>
          </w:r>
          <w:r w:rsidR="00033E4A">
            <w:rPr>
              <w:rFonts w:asciiTheme="majorBidi" w:hAnsiTheme="majorBidi" w:cstheme="majorBidi"/>
              <w:sz w:val="24"/>
              <w:szCs w:val="24"/>
            </w:rPr>
            <w:fldChar w:fldCharType="separate"/>
          </w:r>
          <w:r w:rsidR="00827051">
            <w:rPr>
              <w:rFonts w:asciiTheme="majorBidi" w:hAnsiTheme="majorBidi" w:cstheme="majorBidi"/>
              <w:noProof/>
              <w:sz w:val="24"/>
              <w:szCs w:val="24"/>
            </w:rPr>
            <w:t xml:space="preserve"> </w:t>
          </w:r>
          <w:r w:rsidR="00827051" w:rsidRPr="00827051">
            <w:rPr>
              <w:rFonts w:asciiTheme="majorBidi" w:hAnsiTheme="majorBidi" w:cstheme="majorBidi"/>
              <w:noProof/>
              <w:sz w:val="24"/>
              <w:szCs w:val="24"/>
            </w:rPr>
            <w:t>[9]</w:t>
          </w:r>
          <w:r w:rsidR="00033E4A">
            <w:rPr>
              <w:rFonts w:asciiTheme="majorBidi" w:hAnsiTheme="majorBidi" w:cstheme="majorBidi"/>
              <w:sz w:val="24"/>
              <w:szCs w:val="24"/>
            </w:rPr>
            <w:fldChar w:fldCharType="end"/>
          </w:r>
        </w:sdtContent>
      </w:sdt>
      <w:r w:rsidRPr="00726F00">
        <w:rPr>
          <w:rFonts w:asciiTheme="majorBidi" w:hAnsiTheme="majorBidi" w:cstheme="majorBidi"/>
          <w:sz w:val="24"/>
          <w:szCs w:val="24"/>
        </w:rPr>
        <w:t>: is a bug where user input is passed as the format argument to printf, scanf, or another function in that family. The format argument has many different specifies which could allow an attacker to leak data if they control the format argument to printf. Since printf and similar are variadic functions, they will continue popping data off of the stack according to the format.</w:t>
      </w:r>
    </w:p>
    <w:p w14:paraId="16C4420F" w14:textId="7D0B42BE" w:rsidR="00C06345" w:rsidRDefault="00726F00" w:rsidP="00C06345">
      <w:pPr>
        <w:pStyle w:val="ListParagraph"/>
        <w:numPr>
          <w:ilvl w:val="0"/>
          <w:numId w:val="19"/>
        </w:numPr>
        <w:spacing w:line="360" w:lineRule="auto"/>
        <w:jc w:val="both"/>
        <w:rPr>
          <w:rFonts w:asciiTheme="majorBidi" w:hAnsiTheme="majorBidi" w:cstheme="majorBidi"/>
          <w:sz w:val="24"/>
          <w:szCs w:val="24"/>
        </w:rPr>
      </w:pPr>
      <w:r w:rsidRPr="00726F00">
        <w:rPr>
          <w:rFonts w:asciiTheme="majorBidi" w:hAnsiTheme="majorBidi" w:cstheme="majorBidi"/>
          <w:sz w:val="24"/>
          <w:szCs w:val="24"/>
        </w:rPr>
        <w:t>Integer overflows</w:t>
      </w:r>
      <w:sdt>
        <w:sdtPr>
          <w:rPr>
            <w:rFonts w:asciiTheme="majorBidi" w:hAnsiTheme="majorBidi" w:cstheme="majorBidi"/>
            <w:sz w:val="24"/>
            <w:szCs w:val="24"/>
          </w:rPr>
          <w:id w:val="1138458270"/>
          <w:citation/>
        </w:sdtPr>
        <w:sdtEndPr/>
        <w:sdtContent>
          <w:r w:rsidR="00033E4A">
            <w:rPr>
              <w:rFonts w:asciiTheme="majorBidi" w:hAnsiTheme="majorBidi" w:cstheme="majorBidi"/>
              <w:sz w:val="24"/>
              <w:szCs w:val="24"/>
            </w:rPr>
            <w:fldChar w:fldCharType="begin"/>
          </w:r>
          <w:r w:rsidR="00456F46">
            <w:rPr>
              <w:rFonts w:asciiTheme="majorBidi" w:hAnsiTheme="majorBidi" w:cstheme="majorBidi"/>
              <w:sz w:val="24"/>
              <w:szCs w:val="24"/>
            </w:rPr>
            <w:instrText xml:space="preserve">CITATION IntOverFlowdef \l 1033 </w:instrText>
          </w:r>
          <w:r w:rsidR="00033E4A">
            <w:rPr>
              <w:rFonts w:asciiTheme="majorBidi" w:hAnsiTheme="majorBidi" w:cstheme="majorBidi"/>
              <w:sz w:val="24"/>
              <w:szCs w:val="24"/>
            </w:rPr>
            <w:fldChar w:fldCharType="separate"/>
          </w:r>
          <w:r w:rsidR="00827051">
            <w:rPr>
              <w:rFonts w:asciiTheme="majorBidi" w:hAnsiTheme="majorBidi" w:cstheme="majorBidi"/>
              <w:noProof/>
              <w:sz w:val="24"/>
              <w:szCs w:val="24"/>
            </w:rPr>
            <w:t xml:space="preserve"> </w:t>
          </w:r>
          <w:r w:rsidR="00827051" w:rsidRPr="00827051">
            <w:rPr>
              <w:rFonts w:asciiTheme="majorBidi" w:hAnsiTheme="majorBidi" w:cstheme="majorBidi"/>
              <w:noProof/>
              <w:sz w:val="24"/>
              <w:szCs w:val="24"/>
            </w:rPr>
            <w:t>[10]</w:t>
          </w:r>
          <w:r w:rsidR="00033E4A">
            <w:rPr>
              <w:rFonts w:asciiTheme="majorBidi" w:hAnsiTheme="majorBidi" w:cstheme="majorBidi"/>
              <w:sz w:val="24"/>
              <w:szCs w:val="24"/>
            </w:rPr>
            <w:fldChar w:fldCharType="end"/>
          </w:r>
        </w:sdtContent>
      </w:sdt>
      <w:r w:rsidRPr="00726F00">
        <w:rPr>
          <w:rFonts w:asciiTheme="majorBidi" w:hAnsiTheme="majorBidi" w:cstheme="majorBidi"/>
          <w:sz w:val="24"/>
          <w:szCs w:val="24"/>
        </w:rPr>
        <w:t>: also known as wraparound, occurs when an arithmetic operation outputs a numeric value that falls outside allocated memory space or overflows the range of the given value of the integer. Mostly in all programming languages, integers values are allocated limited bits of storage.</w:t>
      </w:r>
    </w:p>
    <w:p w14:paraId="106573C8" w14:textId="6A2BDDDF" w:rsidR="00492A61" w:rsidRDefault="00492A61" w:rsidP="00492A61">
      <w:pPr>
        <w:spacing w:line="360" w:lineRule="auto"/>
        <w:jc w:val="both"/>
        <w:rPr>
          <w:rFonts w:asciiTheme="majorBidi" w:hAnsiTheme="majorBidi" w:cstheme="majorBidi"/>
          <w:sz w:val="24"/>
          <w:szCs w:val="24"/>
        </w:rPr>
      </w:pPr>
    </w:p>
    <w:p w14:paraId="73B09175" w14:textId="77777777" w:rsidR="00492A61" w:rsidRPr="00492A61" w:rsidRDefault="00492A61" w:rsidP="00492A61">
      <w:pPr>
        <w:spacing w:line="360" w:lineRule="auto"/>
        <w:jc w:val="both"/>
        <w:rPr>
          <w:rFonts w:asciiTheme="majorBidi" w:hAnsiTheme="majorBidi" w:cstheme="majorBidi"/>
          <w:sz w:val="24"/>
          <w:szCs w:val="24"/>
        </w:rPr>
      </w:pPr>
    </w:p>
    <w:p w14:paraId="175E4AB5" w14:textId="5F4240E2" w:rsidR="00C06345" w:rsidRPr="00C06345" w:rsidRDefault="0096438F" w:rsidP="00550C3A">
      <w:pPr>
        <w:pStyle w:val="Heading2"/>
        <w:numPr>
          <w:ilvl w:val="1"/>
          <w:numId w:val="18"/>
        </w:numPr>
      </w:pPr>
      <w:r>
        <w:lastRenderedPageBreak/>
        <w:t xml:space="preserve"> </w:t>
      </w:r>
      <w:bookmarkStart w:id="26" w:name="_Toc95457434"/>
      <w:r w:rsidR="002B5846" w:rsidRPr="002B5846">
        <w:t xml:space="preserve">Traditional </w:t>
      </w:r>
      <w:r w:rsidR="00863A7D">
        <w:t>V</w:t>
      </w:r>
      <w:r w:rsidR="002B5846" w:rsidRPr="002B5846">
        <w:t>ulnerabilities Detection Techniques</w:t>
      </w:r>
      <w:bookmarkEnd w:id="26"/>
    </w:p>
    <w:p w14:paraId="10910EB2" w14:textId="35FBA4D0" w:rsidR="00C06345" w:rsidRPr="00492A61" w:rsidRDefault="00C06345" w:rsidP="00D427E8">
      <w:pPr>
        <w:spacing w:line="360" w:lineRule="auto"/>
        <w:rPr>
          <w:rFonts w:asciiTheme="majorBidi" w:hAnsiTheme="majorBidi" w:cstheme="majorBidi"/>
          <w:sz w:val="24"/>
          <w:szCs w:val="24"/>
        </w:rPr>
      </w:pPr>
      <w:r w:rsidRPr="00C06345">
        <w:rPr>
          <w:rFonts w:asciiTheme="majorBidi" w:hAnsiTheme="majorBidi" w:cstheme="majorBidi"/>
          <w:sz w:val="24"/>
          <w:szCs w:val="24"/>
        </w:rPr>
        <w:t>Techniques to detect vulnerabilities are based on Static application security testing (SAST) and dynamic application security testing (DAST)</w:t>
      </w:r>
      <w:sdt>
        <w:sdtPr>
          <w:rPr>
            <w:rFonts w:asciiTheme="majorBidi" w:hAnsiTheme="majorBidi" w:cstheme="majorBidi"/>
            <w:sz w:val="24"/>
            <w:szCs w:val="24"/>
          </w:rPr>
          <w:id w:val="-1907294627"/>
          <w:citation/>
        </w:sdtPr>
        <w:sdtEndPr/>
        <w:sdtContent>
          <w:r w:rsidR="00AF1B36">
            <w:rPr>
              <w:rFonts w:asciiTheme="majorBidi" w:hAnsiTheme="majorBidi" w:cstheme="majorBidi"/>
              <w:sz w:val="24"/>
              <w:szCs w:val="24"/>
            </w:rPr>
            <w:fldChar w:fldCharType="begin"/>
          </w:r>
          <w:r w:rsidR="00456F46">
            <w:rPr>
              <w:rFonts w:asciiTheme="majorBidi" w:hAnsiTheme="majorBidi" w:cstheme="majorBidi"/>
              <w:sz w:val="24"/>
              <w:szCs w:val="24"/>
            </w:rPr>
            <w:instrText xml:space="preserve">CITATION SASTVSDAST \l 1033 </w:instrText>
          </w:r>
          <w:r w:rsidR="00AF1B36">
            <w:rPr>
              <w:rFonts w:asciiTheme="majorBidi" w:hAnsiTheme="majorBidi" w:cstheme="majorBidi"/>
              <w:sz w:val="24"/>
              <w:szCs w:val="24"/>
            </w:rPr>
            <w:fldChar w:fldCharType="separate"/>
          </w:r>
          <w:r w:rsidR="00827051">
            <w:rPr>
              <w:rFonts w:asciiTheme="majorBidi" w:hAnsiTheme="majorBidi" w:cstheme="majorBidi"/>
              <w:noProof/>
              <w:sz w:val="24"/>
              <w:szCs w:val="24"/>
            </w:rPr>
            <w:t xml:space="preserve"> </w:t>
          </w:r>
          <w:r w:rsidR="00827051" w:rsidRPr="00827051">
            <w:rPr>
              <w:rFonts w:asciiTheme="majorBidi" w:hAnsiTheme="majorBidi" w:cstheme="majorBidi"/>
              <w:noProof/>
              <w:sz w:val="24"/>
              <w:szCs w:val="24"/>
            </w:rPr>
            <w:t>[11]</w:t>
          </w:r>
          <w:r w:rsidR="00AF1B36">
            <w:rPr>
              <w:rFonts w:asciiTheme="majorBidi" w:hAnsiTheme="majorBidi" w:cstheme="majorBidi"/>
              <w:sz w:val="24"/>
              <w:szCs w:val="24"/>
            </w:rPr>
            <w:fldChar w:fldCharType="end"/>
          </w:r>
        </w:sdtContent>
      </w:sdt>
    </w:p>
    <w:tbl>
      <w:tblPr>
        <w:tblStyle w:val="TableGrid"/>
        <w:tblW w:w="0" w:type="auto"/>
        <w:tblLook w:val="04A0" w:firstRow="1" w:lastRow="0" w:firstColumn="1" w:lastColumn="0" w:noHBand="0" w:noVBand="1"/>
      </w:tblPr>
      <w:tblGrid>
        <w:gridCol w:w="4148"/>
        <w:gridCol w:w="4148"/>
      </w:tblGrid>
      <w:tr w:rsidR="002B5846" w14:paraId="7A8CEB97" w14:textId="77777777" w:rsidTr="002B5846">
        <w:tc>
          <w:tcPr>
            <w:tcW w:w="4148" w:type="dxa"/>
          </w:tcPr>
          <w:p w14:paraId="3150922D" w14:textId="60909023" w:rsidR="002B5846" w:rsidRPr="00492A61" w:rsidRDefault="002B5846" w:rsidP="00492A61">
            <w:pPr>
              <w:spacing w:line="360" w:lineRule="auto"/>
              <w:rPr>
                <w:rFonts w:asciiTheme="majorBidi" w:hAnsiTheme="majorBidi" w:cstheme="majorBidi"/>
                <w:sz w:val="24"/>
                <w:szCs w:val="24"/>
              </w:rPr>
            </w:pPr>
            <w:r w:rsidRPr="00492A61">
              <w:rPr>
                <w:rFonts w:asciiTheme="majorBidi" w:hAnsiTheme="majorBidi" w:cstheme="majorBidi"/>
                <w:sz w:val="24"/>
                <w:szCs w:val="24"/>
              </w:rPr>
              <w:t xml:space="preserve">SAST </w:t>
            </w:r>
          </w:p>
        </w:tc>
        <w:tc>
          <w:tcPr>
            <w:tcW w:w="4148" w:type="dxa"/>
          </w:tcPr>
          <w:p w14:paraId="7B0499CB" w14:textId="56280B9F" w:rsidR="002B5846" w:rsidRPr="00492A61" w:rsidRDefault="002B5846" w:rsidP="00492A61">
            <w:pPr>
              <w:spacing w:line="360" w:lineRule="auto"/>
              <w:rPr>
                <w:rFonts w:asciiTheme="majorBidi" w:hAnsiTheme="majorBidi" w:cstheme="majorBidi"/>
                <w:sz w:val="24"/>
                <w:szCs w:val="24"/>
              </w:rPr>
            </w:pPr>
            <w:r w:rsidRPr="00492A61">
              <w:rPr>
                <w:rFonts w:asciiTheme="majorBidi" w:hAnsiTheme="majorBidi" w:cstheme="majorBidi"/>
                <w:sz w:val="24"/>
                <w:szCs w:val="24"/>
              </w:rPr>
              <w:t>DAST</w:t>
            </w:r>
          </w:p>
        </w:tc>
      </w:tr>
      <w:tr w:rsidR="002B5846" w14:paraId="408F8236" w14:textId="77777777" w:rsidTr="002B5846">
        <w:tc>
          <w:tcPr>
            <w:tcW w:w="4148" w:type="dxa"/>
          </w:tcPr>
          <w:p w14:paraId="04B3869C" w14:textId="05279718" w:rsidR="002B5846" w:rsidRPr="00492A61" w:rsidRDefault="002B5846" w:rsidP="00492A61">
            <w:pPr>
              <w:spacing w:line="360" w:lineRule="auto"/>
              <w:rPr>
                <w:rFonts w:asciiTheme="majorBidi" w:hAnsiTheme="majorBidi" w:cstheme="majorBidi"/>
                <w:sz w:val="24"/>
                <w:szCs w:val="24"/>
              </w:rPr>
            </w:pPr>
            <w:r w:rsidRPr="00492A61">
              <w:rPr>
                <w:rFonts w:asciiTheme="majorBidi" w:hAnsiTheme="majorBidi" w:cstheme="majorBidi"/>
                <w:sz w:val="24"/>
                <w:szCs w:val="24"/>
              </w:rPr>
              <w:t>White box security testing</w:t>
            </w:r>
          </w:p>
          <w:p w14:paraId="0B3700F6" w14:textId="763FB59F" w:rsidR="002B5846" w:rsidRPr="00492A61" w:rsidRDefault="002B5846" w:rsidP="00492A61">
            <w:pPr>
              <w:spacing w:line="360" w:lineRule="auto"/>
              <w:rPr>
                <w:rFonts w:asciiTheme="majorBidi" w:hAnsiTheme="majorBidi" w:cstheme="majorBidi"/>
                <w:sz w:val="24"/>
                <w:szCs w:val="24"/>
              </w:rPr>
            </w:pPr>
            <w:r w:rsidRPr="00492A61">
              <w:rPr>
                <w:rFonts w:asciiTheme="majorBidi" w:hAnsiTheme="majorBidi" w:cstheme="majorBidi"/>
                <w:sz w:val="24"/>
                <w:szCs w:val="24"/>
              </w:rPr>
              <w:t>The tester has access to the underlying framework, design, and implementation. The application is tested from the inside out. This type of testing represents the developer approach.</w:t>
            </w:r>
          </w:p>
        </w:tc>
        <w:tc>
          <w:tcPr>
            <w:tcW w:w="4148" w:type="dxa"/>
          </w:tcPr>
          <w:p w14:paraId="3CC00FFF" w14:textId="77777777" w:rsidR="002B5846" w:rsidRPr="00492A61" w:rsidRDefault="002B5846" w:rsidP="00492A61">
            <w:pPr>
              <w:spacing w:line="360" w:lineRule="auto"/>
              <w:rPr>
                <w:rFonts w:asciiTheme="majorBidi" w:hAnsiTheme="majorBidi" w:cstheme="majorBidi"/>
                <w:sz w:val="24"/>
                <w:szCs w:val="24"/>
              </w:rPr>
            </w:pPr>
            <w:r w:rsidRPr="00492A61">
              <w:rPr>
                <w:rFonts w:asciiTheme="majorBidi" w:hAnsiTheme="majorBidi" w:cstheme="majorBidi"/>
                <w:sz w:val="24"/>
                <w:szCs w:val="24"/>
              </w:rPr>
              <w:t>Black box security testing</w:t>
            </w:r>
          </w:p>
          <w:p w14:paraId="582C8FA5" w14:textId="2F327A56" w:rsidR="002B5846" w:rsidRPr="00492A61" w:rsidRDefault="002B5846" w:rsidP="00492A61">
            <w:pPr>
              <w:spacing w:line="360" w:lineRule="auto"/>
              <w:rPr>
                <w:rFonts w:asciiTheme="majorBidi" w:hAnsiTheme="majorBidi" w:cstheme="majorBidi"/>
                <w:sz w:val="24"/>
                <w:szCs w:val="24"/>
              </w:rPr>
            </w:pPr>
            <w:r w:rsidRPr="00492A61">
              <w:rPr>
                <w:rFonts w:asciiTheme="majorBidi" w:hAnsiTheme="majorBidi" w:cstheme="majorBidi"/>
                <w:sz w:val="24"/>
                <w:szCs w:val="24"/>
              </w:rPr>
              <w:t>The tester has no knowledge of the technologies or frameworks that the application is built on. The application is tested from the outside in. This type of testing represents the hacker approach.</w:t>
            </w:r>
          </w:p>
        </w:tc>
      </w:tr>
      <w:tr w:rsidR="002B5846" w14:paraId="67F00123" w14:textId="77777777" w:rsidTr="002B5846">
        <w:tc>
          <w:tcPr>
            <w:tcW w:w="4148" w:type="dxa"/>
          </w:tcPr>
          <w:p w14:paraId="466BEB54" w14:textId="77777777" w:rsidR="002B5846" w:rsidRPr="00492A61" w:rsidRDefault="002B5846" w:rsidP="00492A61">
            <w:pPr>
              <w:spacing w:line="360" w:lineRule="auto"/>
              <w:rPr>
                <w:rFonts w:asciiTheme="majorBidi" w:hAnsiTheme="majorBidi" w:cstheme="majorBidi"/>
                <w:sz w:val="24"/>
                <w:szCs w:val="24"/>
              </w:rPr>
            </w:pPr>
            <w:r w:rsidRPr="00492A61">
              <w:rPr>
                <w:rFonts w:asciiTheme="majorBidi" w:hAnsiTheme="majorBidi" w:cstheme="majorBidi"/>
                <w:sz w:val="24"/>
                <w:szCs w:val="24"/>
              </w:rPr>
              <w:t>Requires source code</w:t>
            </w:r>
          </w:p>
          <w:p w14:paraId="5C832037" w14:textId="352FD8A6" w:rsidR="002B5846" w:rsidRPr="00492A61" w:rsidRDefault="002B5846" w:rsidP="00492A61">
            <w:pPr>
              <w:spacing w:line="360" w:lineRule="auto"/>
              <w:rPr>
                <w:rFonts w:asciiTheme="majorBidi" w:hAnsiTheme="majorBidi" w:cstheme="majorBidi"/>
                <w:sz w:val="24"/>
                <w:szCs w:val="24"/>
              </w:rPr>
            </w:pPr>
            <w:r w:rsidRPr="00492A61">
              <w:rPr>
                <w:rFonts w:asciiTheme="majorBidi" w:hAnsiTheme="majorBidi" w:cstheme="majorBidi"/>
                <w:sz w:val="24"/>
                <w:szCs w:val="24"/>
              </w:rPr>
              <w:t>SAST doesn’t require a deployed application. It analyzes the sources code or binary without executing the application.</w:t>
            </w:r>
          </w:p>
        </w:tc>
        <w:tc>
          <w:tcPr>
            <w:tcW w:w="4148" w:type="dxa"/>
          </w:tcPr>
          <w:p w14:paraId="6E82632B" w14:textId="77777777" w:rsidR="002B5846" w:rsidRPr="00492A61" w:rsidRDefault="002B5846" w:rsidP="00492A61">
            <w:pPr>
              <w:spacing w:line="360" w:lineRule="auto"/>
              <w:rPr>
                <w:rFonts w:asciiTheme="majorBidi" w:hAnsiTheme="majorBidi" w:cstheme="majorBidi"/>
                <w:sz w:val="24"/>
                <w:szCs w:val="24"/>
              </w:rPr>
            </w:pPr>
            <w:r w:rsidRPr="00492A61">
              <w:rPr>
                <w:rFonts w:asciiTheme="majorBidi" w:hAnsiTheme="majorBidi" w:cstheme="majorBidi"/>
                <w:sz w:val="24"/>
                <w:szCs w:val="24"/>
              </w:rPr>
              <w:t>Requires a running application</w:t>
            </w:r>
          </w:p>
          <w:p w14:paraId="2D77CC93" w14:textId="1B236920" w:rsidR="002B5846" w:rsidRPr="00492A61" w:rsidRDefault="002B5846" w:rsidP="00492A61">
            <w:pPr>
              <w:spacing w:line="360" w:lineRule="auto"/>
              <w:rPr>
                <w:rFonts w:asciiTheme="majorBidi" w:hAnsiTheme="majorBidi" w:cstheme="majorBidi"/>
                <w:sz w:val="24"/>
                <w:szCs w:val="24"/>
              </w:rPr>
            </w:pPr>
            <w:r w:rsidRPr="00492A61">
              <w:rPr>
                <w:rFonts w:asciiTheme="majorBidi" w:hAnsiTheme="majorBidi" w:cstheme="majorBidi"/>
                <w:sz w:val="24"/>
                <w:szCs w:val="24"/>
              </w:rPr>
              <w:t>DAST doesn’t require source code or binaries. It analyzes by executing the application.</w:t>
            </w:r>
          </w:p>
        </w:tc>
      </w:tr>
      <w:tr w:rsidR="002B5846" w14:paraId="294FE86E" w14:textId="77777777" w:rsidTr="002B5846">
        <w:tc>
          <w:tcPr>
            <w:tcW w:w="4148" w:type="dxa"/>
          </w:tcPr>
          <w:p w14:paraId="28559D7F" w14:textId="77777777" w:rsidR="002B5846" w:rsidRPr="00492A61" w:rsidRDefault="002B5846" w:rsidP="00492A61">
            <w:pPr>
              <w:spacing w:line="360" w:lineRule="auto"/>
              <w:rPr>
                <w:rFonts w:asciiTheme="majorBidi" w:hAnsiTheme="majorBidi" w:cstheme="majorBidi"/>
                <w:sz w:val="24"/>
                <w:szCs w:val="24"/>
              </w:rPr>
            </w:pPr>
            <w:r w:rsidRPr="00492A61">
              <w:rPr>
                <w:rFonts w:asciiTheme="majorBidi" w:hAnsiTheme="majorBidi" w:cstheme="majorBidi"/>
                <w:sz w:val="24"/>
                <w:szCs w:val="24"/>
              </w:rPr>
              <w:t>Finds vulnerabilities earlier in the SDLC</w:t>
            </w:r>
          </w:p>
          <w:p w14:paraId="7D687E78" w14:textId="7787EA86" w:rsidR="002B5846" w:rsidRPr="00492A61" w:rsidRDefault="002B5846" w:rsidP="00492A61">
            <w:pPr>
              <w:spacing w:line="360" w:lineRule="auto"/>
              <w:rPr>
                <w:rFonts w:asciiTheme="majorBidi" w:hAnsiTheme="majorBidi" w:cstheme="majorBidi"/>
                <w:sz w:val="24"/>
                <w:szCs w:val="24"/>
              </w:rPr>
            </w:pPr>
            <w:r w:rsidRPr="00492A61">
              <w:rPr>
                <w:rFonts w:asciiTheme="majorBidi" w:hAnsiTheme="majorBidi" w:cstheme="majorBidi"/>
                <w:sz w:val="24"/>
                <w:szCs w:val="24"/>
              </w:rPr>
              <w:t>The scan can be executed as soon as code is deemed feature-complete.</w:t>
            </w:r>
          </w:p>
        </w:tc>
        <w:tc>
          <w:tcPr>
            <w:tcW w:w="4148" w:type="dxa"/>
          </w:tcPr>
          <w:p w14:paraId="6AC5EAB5" w14:textId="77777777" w:rsidR="002B5846" w:rsidRPr="00492A61" w:rsidRDefault="002B5846" w:rsidP="00492A61">
            <w:pPr>
              <w:spacing w:line="360" w:lineRule="auto"/>
              <w:rPr>
                <w:rFonts w:asciiTheme="majorBidi" w:hAnsiTheme="majorBidi" w:cstheme="majorBidi"/>
                <w:sz w:val="24"/>
                <w:szCs w:val="24"/>
              </w:rPr>
            </w:pPr>
            <w:r w:rsidRPr="00492A61">
              <w:rPr>
                <w:rFonts w:asciiTheme="majorBidi" w:hAnsiTheme="majorBidi" w:cstheme="majorBidi"/>
                <w:sz w:val="24"/>
                <w:szCs w:val="24"/>
              </w:rPr>
              <w:t>Finds vulnerabilities toward the end of the SDLC</w:t>
            </w:r>
          </w:p>
          <w:p w14:paraId="2CC8AADF" w14:textId="45CA1465" w:rsidR="002B5846" w:rsidRPr="00492A61" w:rsidRDefault="002B5846" w:rsidP="00492A61">
            <w:pPr>
              <w:spacing w:line="360" w:lineRule="auto"/>
              <w:rPr>
                <w:rFonts w:asciiTheme="majorBidi" w:hAnsiTheme="majorBidi" w:cstheme="majorBidi"/>
                <w:sz w:val="24"/>
                <w:szCs w:val="24"/>
              </w:rPr>
            </w:pPr>
            <w:r w:rsidRPr="00492A61">
              <w:rPr>
                <w:rFonts w:asciiTheme="majorBidi" w:hAnsiTheme="majorBidi" w:cstheme="majorBidi"/>
                <w:sz w:val="24"/>
                <w:szCs w:val="24"/>
              </w:rPr>
              <w:t>Vulnerabilities can be discovered after the development cycle is complete.</w:t>
            </w:r>
          </w:p>
        </w:tc>
      </w:tr>
      <w:tr w:rsidR="002B5846" w14:paraId="4CBE7B9C" w14:textId="77777777" w:rsidTr="002B5846">
        <w:tc>
          <w:tcPr>
            <w:tcW w:w="4148" w:type="dxa"/>
          </w:tcPr>
          <w:p w14:paraId="79949F5F" w14:textId="1CD85D6B" w:rsidR="002B5846" w:rsidRPr="00492A61" w:rsidRDefault="002B5846" w:rsidP="00492A61">
            <w:pPr>
              <w:spacing w:line="360" w:lineRule="auto"/>
              <w:rPr>
                <w:rFonts w:asciiTheme="majorBidi" w:hAnsiTheme="majorBidi" w:cstheme="majorBidi"/>
                <w:sz w:val="24"/>
                <w:szCs w:val="24"/>
              </w:rPr>
            </w:pPr>
            <w:r w:rsidRPr="00492A61">
              <w:rPr>
                <w:rFonts w:asciiTheme="majorBidi" w:hAnsiTheme="majorBidi" w:cstheme="majorBidi"/>
                <w:sz w:val="24"/>
                <w:szCs w:val="24"/>
              </w:rPr>
              <w:t>Less expensive to fix vulnerabilities</w:t>
            </w:r>
          </w:p>
        </w:tc>
        <w:tc>
          <w:tcPr>
            <w:tcW w:w="4148" w:type="dxa"/>
          </w:tcPr>
          <w:p w14:paraId="55B2F06D" w14:textId="2C992C78" w:rsidR="002B5846" w:rsidRPr="00492A61" w:rsidRDefault="002B5846" w:rsidP="00492A61">
            <w:pPr>
              <w:spacing w:line="360" w:lineRule="auto"/>
              <w:rPr>
                <w:rFonts w:asciiTheme="majorBidi" w:hAnsiTheme="majorBidi" w:cstheme="majorBidi"/>
                <w:sz w:val="24"/>
                <w:szCs w:val="24"/>
              </w:rPr>
            </w:pPr>
            <w:r w:rsidRPr="00492A61">
              <w:rPr>
                <w:rFonts w:asciiTheme="majorBidi" w:hAnsiTheme="majorBidi" w:cstheme="majorBidi"/>
                <w:sz w:val="24"/>
                <w:szCs w:val="24"/>
              </w:rPr>
              <w:t>More expensive to fix vulnerabilities</w:t>
            </w:r>
          </w:p>
        </w:tc>
      </w:tr>
      <w:tr w:rsidR="002B5846" w14:paraId="51DA6507" w14:textId="77777777" w:rsidTr="002B5846">
        <w:tc>
          <w:tcPr>
            <w:tcW w:w="4148" w:type="dxa"/>
          </w:tcPr>
          <w:p w14:paraId="4298ECBC" w14:textId="199412CF" w:rsidR="002B5846" w:rsidRPr="00492A61" w:rsidRDefault="002B5846" w:rsidP="00492A61">
            <w:pPr>
              <w:spacing w:line="360" w:lineRule="auto"/>
              <w:rPr>
                <w:rFonts w:asciiTheme="majorBidi" w:hAnsiTheme="majorBidi" w:cstheme="majorBidi"/>
                <w:sz w:val="24"/>
                <w:szCs w:val="24"/>
              </w:rPr>
            </w:pPr>
            <w:r w:rsidRPr="00492A61">
              <w:rPr>
                <w:rFonts w:asciiTheme="majorBidi" w:hAnsiTheme="majorBidi" w:cstheme="majorBidi"/>
                <w:sz w:val="24"/>
                <w:szCs w:val="24"/>
              </w:rPr>
              <w:t>Since vulnerabilities are found earlier in the SDLC, it’s easier and faster to remediate them.</w:t>
            </w:r>
          </w:p>
        </w:tc>
        <w:tc>
          <w:tcPr>
            <w:tcW w:w="4148" w:type="dxa"/>
          </w:tcPr>
          <w:p w14:paraId="7FBEB2B2" w14:textId="65390F1D" w:rsidR="002B5846" w:rsidRPr="00492A61" w:rsidRDefault="002B5846" w:rsidP="00492A61">
            <w:pPr>
              <w:spacing w:line="360" w:lineRule="auto"/>
              <w:rPr>
                <w:rFonts w:asciiTheme="majorBidi" w:hAnsiTheme="majorBidi" w:cstheme="majorBidi"/>
                <w:sz w:val="24"/>
                <w:szCs w:val="24"/>
              </w:rPr>
            </w:pPr>
            <w:r w:rsidRPr="00492A61">
              <w:rPr>
                <w:rFonts w:asciiTheme="majorBidi" w:hAnsiTheme="majorBidi" w:cstheme="majorBidi"/>
                <w:sz w:val="24"/>
                <w:szCs w:val="24"/>
              </w:rPr>
              <w:t>Since vulnerabilities are found toward the end of the SDLC, remediation often gets pushed into the next cycle.</w:t>
            </w:r>
          </w:p>
        </w:tc>
      </w:tr>
      <w:tr w:rsidR="002B5846" w14:paraId="739F9442" w14:textId="77777777" w:rsidTr="002B5846">
        <w:tc>
          <w:tcPr>
            <w:tcW w:w="4148" w:type="dxa"/>
          </w:tcPr>
          <w:p w14:paraId="48F05693" w14:textId="77777777" w:rsidR="002B5846" w:rsidRPr="00492A61" w:rsidRDefault="002B5846" w:rsidP="00492A61">
            <w:pPr>
              <w:spacing w:line="360" w:lineRule="auto"/>
              <w:rPr>
                <w:rFonts w:asciiTheme="majorBidi" w:hAnsiTheme="majorBidi" w:cstheme="majorBidi"/>
                <w:sz w:val="24"/>
                <w:szCs w:val="24"/>
              </w:rPr>
            </w:pPr>
            <w:r w:rsidRPr="00492A61">
              <w:rPr>
                <w:rFonts w:asciiTheme="majorBidi" w:hAnsiTheme="majorBidi" w:cstheme="majorBidi"/>
                <w:sz w:val="24"/>
                <w:szCs w:val="24"/>
              </w:rPr>
              <w:t>Typically supports all kinds of software</w:t>
            </w:r>
          </w:p>
          <w:p w14:paraId="42629BE1" w14:textId="4736260F" w:rsidR="002B5846" w:rsidRPr="00492A61" w:rsidRDefault="002B5846" w:rsidP="00492A61">
            <w:pPr>
              <w:spacing w:line="360" w:lineRule="auto"/>
              <w:rPr>
                <w:rFonts w:asciiTheme="majorBidi" w:hAnsiTheme="majorBidi" w:cstheme="majorBidi"/>
                <w:sz w:val="24"/>
                <w:szCs w:val="24"/>
              </w:rPr>
            </w:pPr>
            <w:r w:rsidRPr="00492A61">
              <w:rPr>
                <w:rFonts w:asciiTheme="majorBidi" w:hAnsiTheme="majorBidi" w:cstheme="majorBidi"/>
                <w:sz w:val="24"/>
                <w:szCs w:val="24"/>
              </w:rPr>
              <w:t>Examples include web applications, web services, and thick clients.</w:t>
            </w:r>
          </w:p>
        </w:tc>
        <w:tc>
          <w:tcPr>
            <w:tcW w:w="4148" w:type="dxa"/>
          </w:tcPr>
          <w:p w14:paraId="6D1A9ACD" w14:textId="77777777" w:rsidR="002B5846" w:rsidRPr="00492A61" w:rsidRDefault="002B5846" w:rsidP="00492A61">
            <w:pPr>
              <w:spacing w:line="360" w:lineRule="auto"/>
              <w:rPr>
                <w:rFonts w:asciiTheme="majorBidi" w:hAnsiTheme="majorBidi" w:cstheme="majorBidi"/>
                <w:sz w:val="24"/>
                <w:szCs w:val="24"/>
              </w:rPr>
            </w:pPr>
            <w:r w:rsidRPr="00492A61">
              <w:rPr>
                <w:rFonts w:asciiTheme="majorBidi" w:hAnsiTheme="majorBidi" w:cstheme="majorBidi"/>
                <w:sz w:val="24"/>
                <w:szCs w:val="24"/>
              </w:rPr>
              <w:t>Typically scans only apps like web applications and web services</w:t>
            </w:r>
          </w:p>
          <w:p w14:paraId="5C02D483" w14:textId="30B191E0" w:rsidR="002B5846" w:rsidRPr="00492A61" w:rsidRDefault="002B5846" w:rsidP="00492A61">
            <w:pPr>
              <w:spacing w:line="360" w:lineRule="auto"/>
              <w:rPr>
                <w:rFonts w:asciiTheme="majorBidi" w:hAnsiTheme="majorBidi" w:cstheme="majorBidi"/>
                <w:sz w:val="24"/>
                <w:szCs w:val="24"/>
              </w:rPr>
            </w:pPr>
            <w:r w:rsidRPr="00492A61">
              <w:rPr>
                <w:rFonts w:asciiTheme="majorBidi" w:hAnsiTheme="majorBidi" w:cstheme="majorBidi"/>
                <w:sz w:val="24"/>
                <w:szCs w:val="24"/>
              </w:rPr>
              <w:t>DAST is not useful for other types of software.</w:t>
            </w:r>
          </w:p>
        </w:tc>
      </w:tr>
      <w:tr w:rsidR="002B5846" w14:paraId="7861C11D" w14:textId="77777777" w:rsidTr="002B5846">
        <w:tc>
          <w:tcPr>
            <w:tcW w:w="4148" w:type="dxa"/>
          </w:tcPr>
          <w:p w14:paraId="4C078CAE" w14:textId="5DFC0C6F" w:rsidR="002B5846" w:rsidRPr="00492A61" w:rsidRDefault="002B5846" w:rsidP="00492A61">
            <w:pPr>
              <w:spacing w:line="360" w:lineRule="auto"/>
              <w:rPr>
                <w:rFonts w:asciiTheme="majorBidi" w:hAnsiTheme="majorBidi" w:cstheme="majorBidi"/>
                <w:sz w:val="24"/>
                <w:szCs w:val="24"/>
              </w:rPr>
            </w:pPr>
            <w:r w:rsidRPr="00492A61">
              <w:rPr>
                <w:rFonts w:asciiTheme="majorBidi" w:hAnsiTheme="majorBidi" w:cstheme="majorBidi"/>
                <w:sz w:val="24"/>
                <w:szCs w:val="24"/>
              </w:rPr>
              <w:t>typically result in high false positives, i.e., detect non-vulnerable cases as vulnerable</w:t>
            </w:r>
            <w:sdt>
              <w:sdtPr>
                <w:rPr>
                  <w:rFonts w:asciiTheme="majorBidi" w:hAnsiTheme="majorBidi" w:cstheme="majorBidi"/>
                  <w:sz w:val="24"/>
                  <w:szCs w:val="24"/>
                </w:rPr>
                <w:id w:val="84271573"/>
                <w:citation/>
              </w:sdtPr>
              <w:sdtEndPr/>
              <w:sdtContent>
                <w:r w:rsidR="00AF1B36">
                  <w:rPr>
                    <w:rFonts w:asciiTheme="majorBidi" w:hAnsiTheme="majorBidi" w:cstheme="majorBidi"/>
                    <w:sz w:val="24"/>
                    <w:szCs w:val="24"/>
                  </w:rPr>
                  <w:fldChar w:fldCharType="begin"/>
                </w:r>
                <w:r w:rsidR="00782EA7">
                  <w:rPr>
                    <w:rFonts w:asciiTheme="majorBidi" w:hAnsiTheme="majorBidi" w:cstheme="majorBidi"/>
                    <w:sz w:val="24"/>
                    <w:szCs w:val="24"/>
                  </w:rPr>
                  <w:instrText xml:space="preserve">CITATION SASTweakness \l 1033 </w:instrText>
                </w:r>
                <w:r w:rsidR="00AF1B36">
                  <w:rPr>
                    <w:rFonts w:asciiTheme="majorBidi" w:hAnsiTheme="majorBidi" w:cstheme="majorBidi"/>
                    <w:sz w:val="24"/>
                    <w:szCs w:val="24"/>
                  </w:rPr>
                  <w:fldChar w:fldCharType="separate"/>
                </w:r>
                <w:r w:rsidR="00827051">
                  <w:rPr>
                    <w:rFonts w:asciiTheme="majorBidi" w:hAnsiTheme="majorBidi" w:cstheme="majorBidi"/>
                    <w:noProof/>
                    <w:sz w:val="24"/>
                    <w:szCs w:val="24"/>
                  </w:rPr>
                  <w:t xml:space="preserve"> </w:t>
                </w:r>
                <w:r w:rsidR="00827051" w:rsidRPr="00827051">
                  <w:rPr>
                    <w:rFonts w:asciiTheme="majorBidi" w:hAnsiTheme="majorBidi" w:cstheme="majorBidi"/>
                    <w:noProof/>
                    <w:sz w:val="24"/>
                    <w:szCs w:val="24"/>
                  </w:rPr>
                  <w:t>[12]</w:t>
                </w:r>
                <w:r w:rsidR="00AF1B36">
                  <w:rPr>
                    <w:rFonts w:asciiTheme="majorBidi" w:hAnsiTheme="majorBidi" w:cstheme="majorBidi"/>
                    <w:sz w:val="24"/>
                    <w:szCs w:val="24"/>
                  </w:rPr>
                  <w:fldChar w:fldCharType="end"/>
                </w:r>
              </w:sdtContent>
            </w:sdt>
            <w:r w:rsidRPr="00492A61">
              <w:rPr>
                <w:rFonts w:asciiTheme="majorBidi" w:hAnsiTheme="majorBidi" w:cstheme="majorBidi"/>
                <w:sz w:val="24"/>
                <w:szCs w:val="24"/>
              </w:rPr>
              <w:t>.</w:t>
            </w:r>
          </w:p>
        </w:tc>
        <w:tc>
          <w:tcPr>
            <w:tcW w:w="4148" w:type="dxa"/>
          </w:tcPr>
          <w:p w14:paraId="58ACCDD8" w14:textId="403EBBC7" w:rsidR="002B5846" w:rsidRPr="00492A61" w:rsidRDefault="002B5846" w:rsidP="00492A61">
            <w:pPr>
              <w:spacing w:line="360" w:lineRule="auto"/>
              <w:rPr>
                <w:rFonts w:asciiTheme="majorBidi" w:hAnsiTheme="majorBidi" w:cstheme="majorBidi"/>
                <w:sz w:val="24"/>
                <w:szCs w:val="24"/>
              </w:rPr>
            </w:pPr>
            <w:r w:rsidRPr="00492A61">
              <w:rPr>
                <w:rFonts w:asciiTheme="majorBidi" w:hAnsiTheme="majorBidi" w:cstheme="majorBidi"/>
                <w:sz w:val="24"/>
                <w:szCs w:val="24"/>
              </w:rPr>
              <w:t>suffers from high false negatives, i.e., cannot detect many real vulnerabilities</w:t>
            </w:r>
            <w:sdt>
              <w:sdtPr>
                <w:rPr>
                  <w:rFonts w:asciiTheme="majorBidi" w:hAnsiTheme="majorBidi" w:cstheme="majorBidi"/>
                  <w:sz w:val="24"/>
                  <w:szCs w:val="24"/>
                </w:rPr>
                <w:id w:val="-695458974"/>
                <w:citation/>
              </w:sdtPr>
              <w:sdtEndPr/>
              <w:sdtContent>
                <w:r w:rsidR="00AF1B36">
                  <w:rPr>
                    <w:rFonts w:asciiTheme="majorBidi" w:hAnsiTheme="majorBidi" w:cstheme="majorBidi"/>
                    <w:sz w:val="24"/>
                    <w:szCs w:val="24"/>
                  </w:rPr>
                  <w:fldChar w:fldCharType="begin"/>
                </w:r>
                <w:r w:rsidR="004C10D6">
                  <w:rPr>
                    <w:rFonts w:asciiTheme="majorBidi" w:hAnsiTheme="majorBidi" w:cstheme="majorBidi"/>
                    <w:sz w:val="24"/>
                    <w:szCs w:val="24"/>
                  </w:rPr>
                  <w:instrText xml:space="preserve">CITATION AreWeThereYet \l 1033 </w:instrText>
                </w:r>
                <w:r w:rsidR="00AF1B36">
                  <w:rPr>
                    <w:rFonts w:asciiTheme="majorBidi" w:hAnsiTheme="majorBidi" w:cstheme="majorBidi"/>
                    <w:sz w:val="24"/>
                    <w:szCs w:val="24"/>
                  </w:rPr>
                  <w:fldChar w:fldCharType="separate"/>
                </w:r>
                <w:r w:rsidR="00827051">
                  <w:rPr>
                    <w:rFonts w:asciiTheme="majorBidi" w:hAnsiTheme="majorBidi" w:cstheme="majorBidi"/>
                    <w:noProof/>
                    <w:sz w:val="24"/>
                    <w:szCs w:val="24"/>
                  </w:rPr>
                  <w:t xml:space="preserve"> </w:t>
                </w:r>
                <w:r w:rsidR="00827051" w:rsidRPr="00827051">
                  <w:rPr>
                    <w:rFonts w:asciiTheme="majorBidi" w:hAnsiTheme="majorBidi" w:cstheme="majorBidi"/>
                    <w:noProof/>
                    <w:sz w:val="24"/>
                    <w:szCs w:val="24"/>
                  </w:rPr>
                  <w:t>[13]</w:t>
                </w:r>
                <w:r w:rsidR="00AF1B36">
                  <w:rPr>
                    <w:rFonts w:asciiTheme="majorBidi" w:hAnsiTheme="majorBidi" w:cstheme="majorBidi"/>
                    <w:sz w:val="24"/>
                    <w:szCs w:val="24"/>
                  </w:rPr>
                  <w:fldChar w:fldCharType="end"/>
                </w:r>
              </w:sdtContent>
            </w:sdt>
            <w:r w:rsidRPr="00492A61">
              <w:rPr>
                <w:rFonts w:asciiTheme="majorBidi" w:hAnsiTheme="majorBidi" w:cstheme="majorBidi"/>
                <w:sz w:val="24"/>
                <w:szCs w:val="24"/>
              </w:rPr>
              <w:t>.</w:t>
            </w:r>
          </w:p>
        </w:tc>
      </w:tr>
    </w:tbl>
    <w:p w14:paraId="5F0D101F" w14:textId="043589A2" w:rsidR="00A45328" w:rsidRPr="00492A61" w:rsidRDefault="00492A61" w:rsidP="00550C3A">
      <w:pPr>
        <w:pStyle w:val="Heading2"/>
      </w:pPr>
      <w:bookmarkStart w:id="27" w:name="_Hlk94885073"/>
      <w:bookmarkStart w:id="28" w:name="_Toc95457435"/>
      <w:r>
        <w:lastRenderedPageBreak/>
        <w:t>2.5</w:t>
      </w:r>
      <w:r w:rsidR="002B5846">
        <w:t xml:space="preserve"> Detect </w:t>
      </w:r>
      <w:bookmarkEnd w:id="27"/>
      <w:r w:rsidR="00863A7D">
        <w:t>V</w:t>
      </w:r>
      <w:r w:rsidR="002B5846">
        <w:t xml:space="preserve">ulnerability using </w:t>
      </w:r>
      <w:r w:rsidR="00863A7D">
        <w:t>D</w:t>
      </w:r>
      <w:r w:rsidR="002B5846">
        <w:t xml:space="preserve">eep </w:t>
      </w:r>
      <w:r w:rsidR="00863A7D">
        <w:t>L</w:t>
      </w:r>
      <w:r w:rsidR="002B5846">
        <w:t>earning</w:t>
      </w:r>
      <w:bookmarkEnd w:id="28"/>
    </w:p>
    <w:p w14:paraId="7874E3A5" w14:textId="004666A1" w:rsidR="00863A7D" w:rsidRDefault="00A45328" w:rsidP="00B42C95">
      <w:pPr>
        <w:spacing w:line="360" w:lineRule="auto"/>
        <w:rPr>
          <w:rFonts w:asciiTheme="majorBidi" w:hAnsiTheme="majorBidi" w:cstheme="majorBidi"/>
          <w:sz w:val="24"/>
          <w:szCs w:val="24"/>
        </w:rPr>
      </w:pPr>
      <w:r w:rsidRPr="00A45328">
        <w:rPr>
          <w:rFonts w:asciiTheme="majorBidi" w:hAnsiTheme="majorBidi" w:cstheme="majorBidi"/>
          <w:sz w:val="24"/>
          <w:szCs w:val="24"/>
        </w:rPr>
        <w:t xml:space="preserve">Recent progress in Deep Learning (DL), especially in domains like computer vision and natural language processing, has sparked interest in using DL to detect security vulnerabilities automatically with high accuracy. According to Google scholar, 92 papers appeared in popular security and software engineering venues between 2019 and 2020 that apply learning techniques to detect different types of bugs. And it is natural to ask why they are performing so well, what kind of features these models are learning, and most importantly, whether they can be used effectively and reliably in detecting real-world vulnerabilities. For instance, the generalizability of a DL model is limited by implicit biases in the dataset, which are often introduced during the dataset generation/curation/labeling process and therefore affect both the testing and training data equally (assuming that they are drawn from the same dataset). These biases tend to allow DL models to achieve high accuracy in the test data by learning highly idiosyncratic features specific to that dataset instead of generalizable features </w:t>
      </w:r>
      <w:sdt>
        <w:sdtPr>
          <w:rPr>
            <w:rFonts w:asciiTheme="majorBidi" w:hAnsiTheme="majorBidi" w:cstheme="majorBidi"/>
            <w:sz w:val="24"/>
            <w:szCs w:val="24"/>
          </w:rPr>
          <w:id w:val="-1324416517"/>
          <w:citation/>
        </w:sdtPr>
        <w:sdtEndPr/>
        <w:sdtContent>
          <w:r w:rsidR="00AF1B36">
            <w:rPr>
              <w:rFonts w:asciiTheme="majorBidi" w:hAnsiTheme="majorBidi" w:cstheme="majorBidi"/>
              <w:sz w:val="24"/>
              <w:szCs w:val="24"/>
            </w:rPr>
            <w:fldChar w:fldCharType="begin"/>
          </w:r>
          <w:r w:rsidR="004C10D6">
            <w:rPr>
              <w:rFonts w:asciiTheme="majorBidi" w:hAnsiTheme="majorBidi" w:cstheme="majorBidi"/>
              <w:sz w:val="24"/>
              <w:szCs w:val="24"/>
            </w:rPr>
            <w:instrText xml:space="preserve">CITATION AreWeThereYet \l 1033 </w:instrText>
          </w:r>
          <w:r w:rsidR="00AF1B36">
            <w:rPr>
              <w:rFonts w:asciiTheme="majorBidi" w:hAnsiTheme="majorBidi" w:cstheme="majorBidi"/>
              <w:sz w:val="24"/>
              <w:szCs w:val="24"/>
            </w:rPr>
            <w:fldChar w:fldCharType="separate"/>
          </w:r>
          <w:r w:rsidR="00827051" w:rsidRPr="00827051">
            <w:rPr>
              <w:rFonts w:asciiTheme="majorBidi" w:hAnsiTheme="majorBidi" w:cstheme="majorBidi"/>
              <w:noProof/>
              <w:sz w:val="24"/>
              <w:szCs w:val="24"/>
            </w:rPr>
            <w:t>[13]</w:t>
          </w:r>
          <w:r w:rsidR="00AF1B36">
            <w:rPr>
              <w:rFonts w:asciiTheme="majorBidi" w:hAnsiTheme="majorBidi" w:cstheme="majorBidi"/>
              <w:sz w:val="24"/>
              <w:szCs w:val="24"/>
            </w:rPr>
            <w:fldChar w:fldCharType="end"/>
          </w:r>
        </w:sdtContent>
      </w:sdt>
      <w:r w:rsidRPr="00A45328">
        <w:rPr>
          <w:rFonts w:asciiTheme="majorBidi" w:hAnsiTheme="majorBidi" w:cstheme="majorBidi"/>
          <w:sz w:val="24"/>
          <w:szCs w:val="24"/>
        </w:rPr>
        <w:t>.</w:t>
      </w:r>
    </w:p>
    <w:p w14:paraId="27DBCC77" w14:textId="3C4A2DF1" w:rsidR="0029746E" w:rsidRDefault="0029746E" w:rsidP="00B42C95">
      <w:pPr>
        <w:spacing w:line="360" w:lineRule="auto"/>
        <w:rPr>
          <w:rFonts w:asciiTheme="majorBidi" w:hAnsiTheme="majorBidi" w:cstheme="majorBidi"/>
          <w:sz w:val="24"/>
          <w:szCs w:val="24"/>
        </w:rPr>
      </w:pPr>
    </w:p>
    <w:p w14:paraId="04D15B68" w14:textId="4C4FFB5C" w:rsidR="0029746E" w:rsidRDefault="0029746E" w:rsidP="00B42C95">
      <w:pPr>
        <w:spacing w:line="360" w:lineRule="auto"/>
        <w:rPr>
          <w:rFonts w:asciiTheme="majorBidi" w:hAnsiTheme="majorBidi" w:cstheme="majorBidi"/>
          <w:sz w:val="24"/>
          <w:szCs w:val="24"/>
        </w:rPr>
      </w:pPr>
    </w:p>
    <w:p w14:paraId="336AD795" w14:textId="26EAED4F" w:rsidR="0029746E" w:rsidRDefault="0029746E" w:rsidP="00B42C95">
      <w:pPr>
        <w:spacing w:line="360" w:lineRule="auto"/>
        <w:rPr>
          <w:rFonts w:asciiTheme="majorBidi" w:hAnsiTheme="majorBidi" w:cstheme="majorBidi"/>
          <w:sz w:val="24"/>
          <w:szCs w:val="24"/>
        </w:rPr>
      </w:pPr>
    </w:p>
    <w:p w14:paraId="1D9EA799" w14:textId="366F0F71" w:rsidR="0029746E" w:rsidRDefault="0029746E" w:rsidP="00B42C95">
      <w:pPr>
        <w:spacing w:line="360" w:lineRule="auto"/>
        <w:rPr>
          <w:rFonts w:asciiTheme="majorBidi" w:hAnsiTheme="majorBidi" w:cstheme="majorBidi"/>
          <w:sz w:val="24"/>
          <w:szCs w:val="24"/>
        </w:rPr>
      </w:pPr>
    </w:p>
    <w:p w14:paraId="5DB04435" w14:textId="546B4D8F" w:rsidR="0029746E" w:rsidRDefault="0029746E" w:rsidP="00B42C95">
      <w:pPr>
        <w:spacing w:line="360" w:lineRule="auto"/>
        <w:rPr>
          <w:rFonts w:asciiTheme="majorBidi" w:hAnsiTheme="majorBidi" w:cstheme="majorBidi"/>
          <w:sz w:val="24"/>
          <w:szCs w:val="24"/>
        </w:rPr>
      </w:pPr>
    </w:p>
    <w:p w14:paraId="338B51DF" w14:textId="70F8BDC7" w:rsidR="0029746E" w:rsidRDefault="0029746E" w:rsidP="00B42C95">
      <w:pPr>
        <w:spacing w:line="360" w:lineRule="auto"/>
        <w:rPr>
          <w:rFonts w:asciiTheme="majorBidi" w:hAnsiTheme="majorBidi" w:cstheme="majorBidi"/>
          <w:sz w:val="24"/>
          <w:szCs w:val="24"/>
        </w:rPr>
      </w:pPr>
    </w:p>
    <w:p w14:paraId="119560C0" w14:textId="7761D879" w:rsidR="0029746E" w:rsidRDefault="0029746E" w:rsidP="00B42C95">
      <w:pPr>
        <w:spacing w:line="360" w:lineRule="auto"/>
        <w:rPr>
          <w:rFonts w:asciiTheme="majorBidi" w:hAnsiTheme="majorBidi" w:cstheme="majorBidi"/>
          <w:sz w:val="24"/>
          <w:szCs w:val="24"/>
        </w:rPr>
      </w:pPr>
    </w:p>
    <w:p w14:paraId="7FBA840D" w14:textId="4C1FBA75" w:rsidR="0029746E" w:rsidRDefault="0029746E" w:rsidP="00B42C95">
      <w:pPr>
        <w:spacing w:line="360" w:lineRule="auto"/>
        <w:rPr>
          <w:rFonts w:asciiTheme="majorBidi" w:hAnsiTheme="majorBidi" w:cstheme="majorBidi"/>
          <w:sz w:val="24"/>
          <w:szCs w:val="24"/>
        </w:rPr>
      </w:pPr>
    </w:p>
    <w:p w14:paraId="7840E534" w14:textId="58A7786F" w:rsidR="0029746E" w:rsidRDefault="0029746E" w:rsidP="00B42C95">
      <w:pPr>
        <w:spacing w:line="360" w:lineRule="auto"/>
        <w:rPr>
          <w:rFonts w:asciiTheme="majorBidi" w:hAnsiTheme="majorBidi" w:cstheme="majorBidi"/>
          <w:sz w:val="24"/>
          <w:szCs w:val="24"/>
        </w:rPr>
      </w:pPr>
    </w:p>
    <w:p w14:paraId="2BC421E0" w14:textId="77777777" w:rsidR="0029746E" w:rsidRPr="00863A7D" w:rsidRDefault="0029746E" w:rsidP="00B42C95">
      <w:pPr>
        <w:spacing w:line="360" w:lineRule="auto"/>
        <w:rPr>
          <w:rFonts w:asciiTheme="majorBidi" w:hAnsiTheme="majorBidi" w:cstheme="majorBidi"/>
          <w:sz w:val="24"/>
          <w:szCs w:val="24"/>
        </w:rPr>
      </w:pPr>
    </w:p>
    <w:p w14:paraId="746C964C" w14:textId="1670BA28" w:rsidR="00A45328" w:rsidRDefault="00863A7D" w:rsidP="00550C3A">
      <w:pPr>
        <w:pStyle w:val="Heading2"/>
      </w:pPr>
      <w:bookmarkStart w:id="29" w:name="_Toc95457436"/>
      <w:r>
        <w:lastRenderedPageBreak/>
        <w:t>2.6 Similar Applications</w:t>
      </w:r>
      <w:bookmarkEnd w:id="29"/>
    </w:p>
    <w:p w14:paraId="184BFFE8" w14:textId="7C09E764" w:rsidR="00A45328" w:rsidRPr="00A45328" w:rsidRDefault="00A45328" w:rsidP="00D427E8">
      <w:pPr>
        <w:spacing w:line="360" w:lineRule="auto"/>
      </w:pPr>
      <w:r w:rsidRPr="00A45328">
        <w:rPr>
          <w:rFonts w:asciiTheme="majorBidi" w:hAnsiTheme="majorBidi" w:cstheme="majorBidi"/>
          <w:sz w:val="24"/>
          <w:szCs w:val="24"/>
        </w:rPr>
        <w:t>There are a lot of applications that help the developers to easily detect the vulnerabilities. Some of these applications are based either on static analysis or dynamic analysis and the others are based on AI.</w:t>
      </w:r>
    </w:p>
    <w:p w14:paraId="36A535CF" w14:textId="6137EFE9" w:rsidR="00A45328" w:rsidRPr="00806605" w:rsidRDefault="00A45328" w:rsidP="00806605">
      <w:pPr>
        <w:pStyle w:val="ListParagraph"/>
        <w:numPr>
          <w:ilvl w:val="0"/>
          <w:numId w:val="20"/>
        </w:numPr>
        <w:spacing w:line="360" w:lineRule="auto"/>
        <w:rPr>
          <w:rFonts w:asciiTheme="majorBidi" w:hAnsiTheme="majorBidi" w:cstheme="majorBidi"/>
          <w:sz w:val="24"/>
          <w:szCs w:val="24"/>
        </w:rPr>
      </w:pPr>
      <w:r w:rsidRPr="00806605">
        <w:rPr>
          <w:rFonts w:asciiTheme="majorBidi" w:hAnsiTheme="majorBidi" w:cstheme="majorBidi"/>
          <w:sz w:val="24"/>
          <w:szCs w:val="24"/>
        </w:rPr>
        <w:t>Fortify Static Code Analyzer</w:t>
      </w:r>
      <w:r w:rsidR="00466CED">
        <w:rPr>
          <w:rStyle w:val="FootnoteReference"/>
          <w:rFonts w:asciiTheme="majorBidi" w:hAnsiTheme="majorBidi" w:cstheme="majorBidi"/>
          <w:sz w:val="24"/>
          <w:szCs w:val="24"/>
        </w:rPr>
        <w:footnoteReference w:id="1"/>
      </w:r>
      <w:r w:rsidR="006D40D4">
        <w:rPr>
          <w:rFonts w:asciiTheme="majorBidi" w:hAnsiTheme="majorBidi" w:cstheme="majorBidi"/>
          <w:sz w:val="24"/>
          <w:szCs w:val="24"/>
        </w:rPr>
        <w:t>:</w:t>
      </w:r>
      <w:r w:rsidRPr="00806605">
        <w:rPr>
          <w:rFonts w:asciiTheme="majorBidi" w:hAnsiTheme="majorBidi" w:cstheme="majorBidi"/>
          <w:sz w:val="24"/>
          <w:szCs w:val="24"/>
        </w:rPr>
        <w:t xml:space="preserve"> produce understandable and traceable </w:t>
      </w:r>
      <w:r w:rsidRPr="00431DE9">
        <w:rPr>
          <w:rFonts w:asciiTheme="majorBidi" w:hAnsiTheme="majorBidi" w:cstheme="majorBidi"/>
          <w:sz w:val="24"/>
          <w:szCs w:val="24"/>
        </w:rPr>
        <w:t xml:space="preserve">vulnerability information and make it easy to clean out false positives manually </w:t>
      </w:r>
      <w:sdt>
        <w:sdtPr>
          <w:rPr>
            <w:rFonts w:asciiTheme="majorBidi" w:hAnsiTheme="majorBidi" w:cstheme="majorBidi"/>
            <w:sz w:val="24"/>
            <w:szCs w:val="24"/>
          </w:rPr>
          <w:id w:val="-1396421781"/>
          <w:citation/>
        </w:sdtPr>
        <w:sdtEndPr/>
        <w:sdtContent>
          <w:r w:rsidR="00AF1B36" w:rsidRPr="00431DE9">
            <w:rPr>
              <w:rFonts w:asciiTheme="majorBidi" w:hAnsiTheme="majorBidi" w:cstheme="majorBidi"/>
              <w:sz w:val="24"/>
              <w:szCs w:val="24"/>
            </w:rPr>
            <w:fldChar w:fldCharType="begin"/>
          </w:r>
          <w:r w:rsidR="00AF1B36" w:rsidRPr="00431DE9">
            <w:rPr>
              <w:rFonts w:asciiTheme="majorBidi" w:hAnsiTheme="majorBidi" w:cstheme="majorBidi"/>
              <w:sz w:val="24"/>
              <w:szCs w:val="24"/>
            </w:rPr>
            <w:instrText xml:space="preserve"> CITATION Oli19 \l 1033 </w:instrText>
          </w:r>
          <w:r w:rsidR="00AF1B36" w:rsidRPr="00431DE9">
            <w:rPr>
              <w:rFonts w:asciiTheme="majorBidi" w:hAnsiTheme="majorBidi" w:cstheme="majorBidi"/>
              <w:sz w:val="24"/>
              <w:szCs w:val="24"/>
            </w:rPr>
            <w:fldChar w:fldCharType="separate"/>
          </w:r>
          <w:r w:rsidR="00827051" w:rsidRPr="00827051">
            <w:rPr>
              <w:rFonts w:asciiTheme="majorBidi" w:hAnsiTheme="majorBidi" w:cstheme="majorBidi"/>
              <w:noProof/>
              <w:sz w:val="24"/>
              <w:szCs w:val="24"/>
            </w:rPr>
            <w:t>[14]</w:t>
          </w:r>
          <w:r w:rsidR="00AF1B36" w:rsidRPr="00431DE9">
            <w:rPr>
              <w:rFonts w:asciiTheme="majorBidi" w:hAnsiTheme="majorBidi" w:cstheme="majorBidi"/>
              <w:sz w:val="24"/>
              <w:szCs w:val="24"/>
            </w:rPr>
            <w:fldChar w:fldCharType="end"/>
          </w:r>
        </w:sdtContent>
      </w:sdt>
      <w:r w:rsidRPr="00431DE9">
        <w:rPr>
          <w:rFonts w:asciiTheme="majorBidi" w:hAnsiTheme="majorBidi" w:cstheme="majorBidi"/>
          <w:sz w:val="24"/>
          <w:szCs w:val="24"/>
        </w:rPr>
        <w:t>.</w:t>
      </w:r>
    </w:p>
    <w:p w14:paraId="7B0E0775" w14:textId="3A5DF8E2" w:rsidR="00A45328" w:rsidRPr="00806605" w:rsidRDefault="00A45328" w:rsidP="00806605">
      <w:pPr>
        <w:pStyle w:val="ListParagraph"/>
        <w:numPr>
          <w:ilvl w:val="0"/>
          <w:numId w:val="20"/>
        </w:numPr>
        <w:spacing w:line="360" w:lineRule="auto"/>
        <w:rPr>
          <w:rFonts w:asciiTheme="majorBidi" w:hAnsiTheme="majorBidi" w:cstheme="majorBidi"/>
          <w:sz w:val="24"/>
          <w:szCs w:val="24"/>
        </w:rPr>
      </w:pPr>
      <w:r w:rsidRPr="00806605">
        <w:rPr>
          <w:rFonts w:asciiTheme="majorBidi" w:hAnsiTheme="majorBidi" w:cstheme="majorBidi"/>
          <w:sz w:val="24"/>
          <w:szCs w:val="24"/>
        </w:rPr>
        <w:t>Hakiri</w:t>
      </w:r>
      <w:r w:rsidR="00466CED">
        <w:rPr>
          <w:rStyle w:val="FootnoteReference"/>
          <w:rFonts w:asciiTheme="majorBidi" w:hAnsiTheme="majorBidi" w:cstheme="majorBidi"/>
          <w:sz w:val="24"/>
          <w:szCs w:val="24"/>
        </w:rPr>
        <w:footnoteReference w:id="2"/>
      </w:r>
      <w:r w:rsidRPr="00806605">
        <w:rPr>
          <w:rFonts w:asciiTheme="majorBidi" w:hAnsiTheme="majorBidi" w:cstheme="majorBidi"/>
          <w:sz w:val="24"/>
          <w:szCs w:val="24"/>
        </w:rPr>
        <w:t xml:space="preserve">: is a commercial tool that offers dependency checking for Ruby and Rails-based GitHub projects using static code analysis. It uses NVD and the Ruby Advisory Database. Hakiri statically analyzes every GitHub commit and pull request for 32 different types of vulnerabilities such as SQL injection, XSS </w:t>
      </w:r>
      <w:sdt>
        <w:sdtPr>
          <w:rPr>
            <w:rFonts w:asciiTheme="majorBidi" w:hAnsiTheme="majorBidi" w:cstheme="majorBidi"/>
            <w:sz w:val="24"/>
            <w:szCs w:val="24"/>
          </w:rPr>
          <w:id w:val="-1424019759"/>
          <w:citation/>
        </w:sdtPr>
        <w:sdtEndPr/>
        <w:sdtContent>
          <w:r w:rsidR="006D40D4" w:rsidRPr="00431DE9">
            <w:rPr>
              <w:rFonts w:asciiTheme="majorBidi" w:hAnsiTheme="majorBidi" w:cstheme="majorBidi"/>
              <w:sz w:val="24"/>
              <w:szCs w:val="24"/>
            </w:rPr>
            <w:fldChar w:fldCharType="begin"/>
          </w:r>
          <w:r w:rsidR="006D40D4" w:rsidRPr="00431DE9">
            <w:rPr>
              <w:rFonts w:asciiTheme="majorBidi" w:hAnsiTheme="majorBidi" w:cstheme="majorBidi"/>
              <w:sz w:val="24"/>
              <w:szCs w:val="24"/>
            </w:rPr>
            <w:instrText xml:space="preserve"> CITATION She \l 1033 </w:instrText>
          </w:r>
          <w:r w:rsidR="006D40D4" w:rsidRPr="00431DE9">
            <w:rPr>
              <w:rFonts w:asciiTheme="majorBidi" w:hAnsiTheme="majorBidi" w:cstheme="majorBidi"/>
              <w:sz w:val="24"/>
              <w:szCs w:val="24"/>
            </w:rPr>
            <w:fldChar w:fldCharType="separate"/>
          </w:r>
          <w:r w:rsidR="00827051" w:rsidRPr="00827051">
            <w:rPr>
              <w:rFonts w:asciiTheme="majorBidi" w:hAnsiTheme="majorBidi" w:cstheme="majorBidi"/>
              <w:noProof/>
              <w:sz w:val="24"/>
              <w:szCs w:val="24"/>
            </w:rPr>
            <w:t>[15]</w:t>
          </w:r>
          <w:r w:rsidR="006D40D4" w:rsidRPr="00431DE9">
            <w:rPr>
              <w:rFonts w:asciiTheme="majorBidi" w:hAnsiTheme="majorBidi" w:cstheme="majorBidi"/>
              <w:sz w:val="24"/>
              <w:szCs w:val="24"/>
            </w:rPr>
            <w:fldChar w:fldCharType="end"/>
          </w:r>
        </w:sdtContent>
      </w:sdt>
      <w:r w:rsidR="006D40D4" w:rsidRPr="00431DE9">
        <w:rPr>
          <w:rFonts w:asciiTheme="majorBidi" w:hAnsiTheme="majorBidi" w:cstheme="majorBidi"/>
          <w:sz w:val="24"/>
          <w:szCs w:val="24"/>
        </w:rPr>
        <w:t>.</w:t>
      </w:r>
    </w:p>
    <w:p w14:paraId="6B405431" w14:textId="43A99AC7" w:rsidR="00320B59" w:rsidRPr="00466CED" w:rsidRDefault="00A45328" w:rsidP="00466CED">
      <w:pPr>
        <w:pStyle w:val="ListParagraph"/>
        <w:numPr>
          <w:ilvl w:val="0"/>
          <w:numId w:val="20"/>
        </w:numPr>
        <w:spacing w:line="360" w:lineRule="auto"/>
        <w:rPr>
          <w:rFonts w:asciiTheme="majorBidi" w:hAnsiTheme="majorBidi" w:cstheme="majorBidi"/>
          <w:sz w:val="24"/>
          <w:szCs w:val="24"/>
        </w:rPr>
      </w:pPr>
      <w:r w:rsidRPr="00806605">
        <w:rPr>
          <w:rFonts w:asciiTheme="majorBidi" w:hAnsiTheme="majorBidi" w:cstheme="majorBidi"/>
          <w:sz w:val="24"/>
          <w:szCs w:val="24"/>
        </w:rPr>
        <w:t>WhiteSource</w:t>
      </w:r>
      <w:r w:rsidR="00466CED">
        <w:rPr>
          <w:rStyle w:val="FootnoteReference"/>
        </w:rPr>
        <w:t>3</w:t>
      </w:r>
      <w:r w:rsidRPr="00806605">
        <w:rPr>
          <w:rFonts w:asciiTheme="majorBidi" w:hAnsiTheme="majorBidi" w:cstheme="majorBidi"/>
          <w:sz w:val="24"/>
          <w:szCs w:val="24"/>
        </w:rPr>
        <w:t xml:space="preserve">: enforces policies automatically, spotting problems before they surface or remediating as soon as they are detected. It then secures the developers from vulnerabilities and enforces license policies throughout the software development lifecycle </w:t>
      </w:r>
      <w:sdt>
        <w:sdtPr>
          <w:rPr>
            <w:rFonts w:asciiTheme="majorBidi" w:hAnsiTheme="majorBidi" w:cstheme="majorBidi"/>
            <w:sz w:val="24"/>
            <w:szCs w:val="24"/>
          </w:rPr>
          <w:id w:val="751695303"/>
          <w:citation/>
        </w:sdtPr>
        <w:sdtEndPr/>
        <w:sdtContent>
          <w:r w:rsidR="006D40D4" w:rsidRPr="00431DE9">
            <w:rPr>
              <w:rFonts w:asciiTheme="majorBidi" w:hAnsiTheme="majorBidi" w:cstheme="majorBidi"/>
              <w:sz w:val="24"/>
              <w:szCs w:val="24"/>
            </w:rPr>
            <w:fldChar w:fldCharType="begin"/>
          </w:r>
          <w:r w:rsidR="006D40D4" w:rsidRPr="00431DE9">
            <w:rPr>
              <w:rFonts w:asciiTheme="majorBidi" w:hAnsiTheme="majorBidi" w:cstheme="majorBidi"/>
              <w:sz w:val="24"/>
              <w:szCs w:val="24"/>
            </w:rPr>
            <w:instrText xml:space="preserve"> CITATION Eya20 \l 1033 </w:instrText>
          </w:r>
          <w:r w:rsidR="006D40D4" w:rsidRPr="00431DE9">
            <w:rPr>
              <w:rFonts w:asciiTheme="majorBidi" w:hAnsiTheme="majorBidi" w:cstheme="majorBidi"/>
              <w:sz w:val="24"/>
              <w:szCs w:val="24"/>
            </w:rPr>
            <w:fldChar w:fldCharType="separate"/>
          </w:r>
          <w:r w:rsidR="00827051" w:rsidRPr="00827051">
            <w:rPr>
              <w:rFonts w:asciiTheme="majorBidi" w:hAnsiTheme="majorBidi" w:cstheme="majorBidi"/>
              <w:noProof/>
              <w:sz w:val="24"/>
              <w:szCs w:val="24"/>
            </w:rPr>
            <w:t>[16]</w:t>
          </w:r>
          <w:r w:rsidR="006D40D4" w:rsidRPr="00431DE9">
            <w:rPr>
              <w:rFonts w:asciiTheme="majorBidi" w:hAnsiTheme="majorBidi" w:cstheme="majorBidi"/>
              <w:sz w:val="24"/>
              <w:szCs w:val="24"/>
            </w:rPr>
            <w:fldChar w:fldCharType="end"/>
          </w:r>
        </w:sdtContent>
      </w:sdt>
      <w:r w:rsidRPr="00806605">
        <w:rPr>
          <w:rFonts w:asciiTheme="majorBidi" w:hAnsiTheme="majorBidi" w:cstheme="majorBidi"/>
          <w:sz w:val="24"/>
          <w:szCs w:val="24"/>
        </w:rPr>
        <w:t>.</w:t>
      </w:r>
    </w:p>
    <w:p w14:paraId="104AAD61" w14:textId="1D79E210" w:rsidR="0029746E" w:rsidRPr="00EB03E9" w:rsidRDefault="00A45328" w:rsidP="00EB03E9">
      <w:pPr>
        <w:pStyle w:val="ListParagraph"/>
        <w:numPr>
          <w:ilvl w:val="0"/>
          <w:numId w:val="20"/>
        </w:numPr>
        <w:spacing w:line="360" w:lineRule="auto"/>
        <w:rPr>
          <w:rFonts w:asciiTheme="majorBidi" w:hAnsiTheme="majorBidi" w:cstheme="majorBidi"/>
          <w:sz w:val="24"/>
          <w:szCs w:val="24"/>
        </w:rPr>
      </w:pPr>
      <w:r w:rsidRPr="00806605">
        <w:rPr>
          <w:rFonts w:asciiTheme="majorBidi" w:hAnsiTheme="majorBidi" w:cstheme="majorBidi"/>
          <w:sz w:val="24"/>
          <w:szCs w:val="24"/>
        </w:rPr>
        <w:t>Netsparker</w:t>
      </w:r>
      <w:r w:rsidR="006B6DB8" w:rsidRPr="006B6DB8">
        <w:rPr>
          <w:rStyle w:val="FootnoteReference"/>
          <w:rFonts w:asciiTheme="majorBidi" w:hAnsiTheme="majorBidi" w:cstheme="majorBidi"/>
          <w:color w:val="FFFFFF" w:themeColor="background1"/>
          <w:sz w:val="24"/>
          <w:szCs w:val="24"/>
        </w:rPr>
        <w:footnoteReference w:id="3"/>
      </w:r>
      <w:r w:rsidR="006B6DB8">
        <w:rPr>
          <w:rStyle w:val="FootnoteReference"/>
          <w:rFonts w:asciiTheme="majorBidi" w:hAnsiTheme="majorBidi" w:cstheme="majorBidi"/>
          <w:sz w:val="24"/>
          <w:szCs w:val="24"/>
        </w:rPr>
        <w:footnoteReference w:id="4"/>
      </w:r>
      <w:r w:rsidRPr="00806605">
        <w:rPr>
          <w:rFonts w:asciiTheme="majorBidi" w:hAnsiTheme="majorBidi" w:cstheme="majorBidi"/>
          <w:sz w:val="24"/>
          <w:szCs w:val="24"/>
        </w:rPr>
        <w:t xml:space="preserve">: is a dynamic analysis security testing application security solution that can help to find certain vulnerabilities in web applications, upon identifying a vulnerability, the scanner generates a proof of exploit that confirms it is not a false positive, improving automation and scalability </w:t>
      </w:r>
      <w:sdt>
        <w:sdtPr>
          <w:id w:val="-1374459235"/>
          <w:citation/>
        </w:sdtPr>
        <w:sdtEndPr/>
        <w:sdtContent>
          <w:r w:rsidR="006D40D4">
            <w:fldChar w:fldCharType="begin"/>
          </w:r>
          <w:r w:rsidR="006D40D4">
            <w:instrText xml:space="preserve"> CITATION 10B21 \l 1033 </w:instrText>
          </w:r>
          <w:r w:rsidR="006D40D4">
            <w:fldChar w:fldCharType="separate"/>
          </w:r>
          <w:r w:rsidR="00827051" w:rsidRPr="00827051">
            <w:rPr>
              <w:noProof/>
            </w:rPr>
            <w:t>[17]</w:t>
          </w:r>
          <w:r w:rsidR="006D40D4">
            <w:fldChar w:fldCharType="end"/>
          </w:r>
        </w:sdtContent>
      </w:sdt>
      <w:r w:rsidRPr="00806605">
        <w:rPr>
          <w:rFonts w:asciiTheme="majorBidi" w:hAnsiTheme="majorBidi" w:cstheme="majorBidi"/>
          <w:sz w:val="24"/>
          <w:szCs w:val="24"/>
        </w:rPr>
        <w:t>.</w:t>
      </w:r>
      <w:r w:rsidR="00466CED" w:rsidRPr="00A45328">
        <w:rPr>
          <w:rFonts w:asciiTheme="majorBidi" w:hAnsiTheme="majorBidi" w:cstheme="majorBidi"/>
          <w:sz w:val="24"/>
          <w:szCs w:val="24"/>
        </w:rPr>
        <w:t xml:space="preserve"> </w:t>
      </w:r>
    </w:p>
    <w:p w14:paraId="6CF8A907" w14:textId="1AFE78C7" w:rsidR="00A45328" w:rsidRPr="00806605" w:rsidRDefault="00A45328" w:rsidP="00806605">
      <w:pPr>
        <w:pStyle w:val="ListParagraph"/>
        <w:numPr>
          <w:ilvl w:val="0"/>
          <w:numId w:val="20"/>
        </w:numPr>
        <w:spacing w:line="360" w:lineRule="auto"/>
        <w:rPr>
          <w:rFonts w:asciiTheme="majorBidi" w:hAnsiTheme="majorBidi" w:cstheme="majorBidi"/>
          <w:sz w:val="24"/>
          <w:szCs w:val="24"/>
        </w:rPr>
      </w:pPr>
      <w:r w:rsidRPr="00806605">
        <w:rPr>
          <w:rFonts w:asciiTheme="majorBidi" w:hAnsiTheme="majorBidi" w:cstheme="majorBidi"/>
          <w:sz w:val="24"/>
          <w:szCs w:val="24"/>
        </w:rPr>
        <w:t>ShiftLeft</w:t>
      </w:r>
      <w:r w:rsidR="006B6DB8">
        <w:rPr>
          <w:rStyle w:val="FootnoteReference"/>
          <w:rFonts w:asciiTheme="majorBidi" w:hAnsiTheme="majorBidi" w:cstheme="majorBidi"/>
          <w:sz w:val="24"/>
          <w:szCs w:val="24"/>
        </w:rPr>
        <w:footnoteReference w:id="5"/>
      </w:r>
      <w:r w:rsidR="00466B6D">
        <w:rPr>
          <w:rFonts w:asciiTheme="majorBidi" w:hAnsiTheme="majorBidi" w:cstheme="majorBidi" w:hint="cs"/>
          <w:sz w:val="24"/>
          <w:szCs w:val="24"/>
          <w:rtl/>
        </w:rPr>
        <w:t>:</w:t>
      </w:r>
      <w:r w:rsidRPr="00806605">
        <w:rPr>
          <w:rFonts w:asciiTheme="majorBidi" w:hAnsiTheme="majorBidi" w:cstheme="majorBidi"/>
          <w:sz w:val="24"/>
          <w:szCs w:val="24"/>
        </w:rPr>
        <w:t xml:space="preserve"> </w:t>
      </w:r>
      <w:r w:rsidR="00466B6D">
        <w:rPr>
          <w:rFonts w:asciiTheme="majorBidi" w:hAnsiTheme="majorBidi" w:cstheme="majorBidi"/>
          <w:sz w:val="24"/>
          <w:szCs w:val="24"/>
        </w:rPr>
        <w:t xml:space="preserve">ShiftLeft </w:t>
      </w:r>
      <w:r w:rsidRPr="00806605">
        <w:rPr>
          <w:rFonts w:asciiTheme="majorBidi" w:hAnsiTheme="majorBidi" w:cstheme="majorBidi"/>
          <w:sz w:val="24"/>
          <w:szCs w:val="24"/>
        </w:rPr>
        <w:t>CORE provides accurate results and contextual education to developers so they quickly reduce security risk without losing focus on delivery. The CORE workflow inserts into pull requests with fast feedback so developers can find and fix vulnerabilities within the code they are already working on</w:t>
      </w:r>
      <w:sdt>
        <w:sdtPr>
          <w:rPr>
            <w:rFonts w:asciiTheme="majorBidi" w:hAnsiTheme="majorBidi" w:cstheme="majorBidi"/>
            <w:sz w:val="24"/>
            <w:szCs w:val="24"/>
          </w:rPr>
          <w:id w:val="1989201391"/>
          <w:citation/>
        </w:sdtPr>
        <w:sdtEndPr/>
        <w:sdtContent>
          <w:r w:rsidR="006B6DB8">
            <w:rPr>
              <w:rFonts w:asciiTheme="majorBidi" w:hAnsiTheme="majorBidi" w:cstheme="majorBidi"/>
              <w:sz w:val="24"/>
              <w:szCs w:val="24"/>
            </w:rPr>
            <w:fldChar w:fldCharType="begin"/>
          </w:r>
          <w:r w:rsidR="006B6DB8">
            <w:rPr>
              <w:rFonts w:asciiTheme="majorBidi" w:hAnsiTheme="majorBidi" w:cstheme="majorBidi"/>
              <w:sz w:val="24"/>
              <w:szCs w:val="24"/>
            </w:rPr>
            <w:instrText xml:space="preserve"> CITATION shiftleft \l 1033 </w:instrText>
          </w:r>
          <w:r w:rsidR="006B6DB8">
            <w:rPr>
              <w:rFonts w:asciiTheme="majorBidi" w:hAnsiTheme="majorBidi" w:cstheme="majorBidi"/>
              <w:sz w:val="24"/>
              <w:szCs w:val="24"/>
            </w:rPr>
            <w:fldChar w:fldCharType="separate"/>
          </w:r>
          <w:r w:rsidR="00827051">
            <w:rPr>
              <w:rFonts w:asciiTheme="majorBidi" w:hAnsiTheme="majorBidi" w:cstheme="majorBidi"/>
              <w:noProof/>
              <w:sz w:val="24"/>
              <w:szCs w:val="24"/>
            </w:rPr>
            <w:t xml:space="preserve"> </w:t>
          </w:r>
          <w:r w:rsidR="00827051" w:rsidRPr="00827051">
            <w:rPr>
              <w:rFonts w:asciiTheme="majorBidi" w:hAnsiTheme="majorBidi" w:cstheme="majorBidi"/>
              <w:noProof/>
              <w:sz w:val="24"/>
              <w:szCs w:val="24"/>
            </w:rPr>
            <w:t>[18]</w:t>
          </w:r>
          <w:r w:rsidR="006B6DB8">
            <w:rPr>
              <w:rFonts w:asciiTheme="majorBidi" w:hAnsiTheme="majorBidi" w:cstheme="majorBidi"/>
              <w:sz w:val="24"/>
              <w:szCs w:val="24"/>
            </w:rPr>
            <w:fldChar w:fldCharType="end"/>
          </w:r>
        </w:sdtContent>
      </w:sdt>
      <w:r w:rsidRPr="00806605">
        <w:rPr>
          <w:rFonts w:asciiTheme="majorBidi" w:hAnsiTheme="majorBidi" w:cstheme="majorBidi"/>
          <w:sz w:val="24"/>
          <w:szCs w:val="24"/>
        </w:rPr>
        <w:t>.</w:t>
      </w:r>
    </w:p>
    <w:p w14:paraId="1A795F9E" w14:textId="4E201E91" w:rsidR="00A45328" w:rsidRPr="00806605" w:rsidRDefault="00A45328" w:rsidP="00806605">
      <w:pPr>
        <w:pStyle w:val="ListParagraph"/>
        <w:numPr>
          <w:ilvl w:val="0"/>
          <w:numId w:val="20"/>
        </w:numPr>
        <w:spacing w:line="360" w:lineRule="auto"/>
        <w:rPr>
          <w:rFonts w:asciiTheme="majorBidi" w:hAnsiTheme="majorBidi" w:cstheme="majorBidi"/>
          <w:sz w:val="24"/>
          <w:szCs w:val="24"/>
        </w:rPr>
      </w:pPr>
      <w:r w:rsidRPr="00806605">
        <w:rPr>
          <w:rFonts w:asciiTheme="majorBidi" w:hAnsiTheme="majorBidi" w:cstheme="majorBidi"/>
          <w:sz w:val="24"/>
          <w:szCs w:val="24"/>
        </w:rPr>
        <w:lastRenderedPageBreak/>
        <w:t>YAGAAN</w:t>
      </w:r>
      <w:r w:rsidR="006B6DB8">
        <w:rPr>
          <w:rStyle w:val="FootnoteReference"/>
          <w:rFonts w:asciiTheme="majorBidi" w:hAnsiTheme="majorBidi" w:cstheme="majorBidi"/>
          <w:sz w:val="24"/>
          <w:szCs w:val="24"/>
        </w:rPr>
        <w:footnoteReference w:id="6"/>
      </w:r>
      <w:r w:rsidRPr="00806605">
        <w:rPr>
          <w:rFonts w:asciiTheme="majorBidi" w:hAnsiTheme="majorBidi" w:cstheme="majorBidi"/>
          <w:sz w:val="24"/>
          <w:szCs w:val="24"/>
        </w:rPr>
        <w:t xml:space="preserve">: The Yag-Suite is the solution for application security that brings new capabilities to source code analysis. Its aim is, through a decision-making approach, to support developers and reviewers in their efficient targeting of the source code vulnerabilities which are the most relevant to fix </w:t>
      </w:r>
      <w:sdt>
        <w:sdtPr>
          <w:id w:val="473798745"/>
          <w:citation/>
        </w:sdtPr>
        <w:sdtEndPr/>
        <w:sdtContent>
          <w:r w:rsidR="006D40D4">
            <w:fldChar w:fldCharType="begin"/>
          </w:r>
          <w:r w:rsidR="006D40D4">
            <w:instrText xml:space="preserve"> CITATION Lev \l 1033 </w:instrText>
          </w:r>
          <w:r w:rsidR="006D40D4">
            <w:fldChar w:fldCharType="separate"/>
          </w:r>
          <w:r w:rsidR="00827051" w:rsidRPr="00827051">
            <w:rPr>
              <w:noProof/>
            </w:rPr>
            <w:t>[19]</w:t>
          </w:r>
          <w:r w:rsidR="006D40D4">
            <w:fldChar w:fldCharType="end"/>
          </w:r>
        </w:sdtContent>
      </w:sdt>
      <w:r w:rsidRPr="00806605">
        <w:rPr>
          <w:rFonts w:asciiTheme="majorBidi" w:hAnsiTheme="majorBidi" w:cstheme="majorBidi"/>
          <w:sz w:val="24"/>
          <w:szCs w:val="24"/>
        </w:rPr>
        <w:t>.</w:t>
      </w:r>
    </w:p>
    <w:p w14:paraId="3D55DD6E" w14:textId="7212BBF2" w:rsidR="00A45328" w:rsidRPr="00806605" w:rsidRDefault="00A45328" w:rsidP="00806605">
      <w:pPr>
        <w:pStyle w:val="ListParagraph"/>
        <w:numPr>
          <w:ilvl w:val="0"/>
          <w:numId w:val="20"/>
        </w:numPr>
        <w:spacing w:line="360" w:lineRule="auto"/>
        <w:rPr>
          <w:rFonts w:asciiTheme="majorBidi" w:hAnsiTheme="majorBidi" w:cstheme="majorBidi"/>
          <w:sz w:val="24"/>
          <w:szCs w:val="24"/>
        </w:rPr>
      </w:pPr>
      <w:r w:rsidRPr="00806605">
        <w:rPr>
          <w:rFonts w:asciiTheme="majorBidi" w:hAnsiTheme="majorBidi" w:cstheme="majorBidi"/>
          <w:sz w:val="24"/>
          <w:szCs w:val="24"/>
        </w:rPr>
        <w:t>PT Application Inspector</w:t>
      </w:r>
      <w:r w:rsidR="006B6DB8">
        <w:rPr>
          <w:rStyle w:val="FootnoteReference"/>
          <w:rFonts w:asciiTheme="majorBidi" w:hAnsiTheme="majorBidi" w:cstheme="majorBidi"/>
          <w:sz w:val="24"/>
          <w:szCs w:val="24"/>
        </w:rPr>
        <w:footnoteReference w:id="7"/>
      </w:r>
      <w:r w:rsidRPr="00806605">
        <w:rPr>
          <w:rFonts w:asciiTheme="majorBidi" w:hAnsiTheme="majorBidi" w:cstheme="majorBidi"/>
          <w:sz w:val="24"/>
          <w:szCs w:val="24"/>
        </w:rPr>
        <w:t>: is a source code analyzer. A unique combination of scanning methods—static application security testing (SAST), dynamic application security testing (DAST), interactive application security testing (IAST), software composition analysis (SCA)</w:t>
      </w:r>
      <w:r w:rsidR="006B6DB8" w:rsidRPr="006B6DB8">
        <w:rPr>
          <w:rFonts w:asciiTheme="majorBidi" w:hAnsiTheme="majorBidi" w:cstheme="majorBidi"/>
          <w:sz w:val="24"/>
          <w:szCs w:val="24"/>
        </w:rPr>
        <w:t xml:space="preserve"> </w:t>
      </w:r>
      <w:sdt>
        <w:sdtPr>
          <w:rPr>
            <w:rFonts w:asciiTheme="majorBidi" w:hAnsiTheme="majorBidi" w:cstheme="majorBidi"/>
            <w:sz w:val="24"/>
            <w:szCs w:val="24"/>
          </w:rPr>
          <w:id w:val="-2124445800"/>
          <w:citation/>
        </w:sdtPr>
        <w:sdtEndPr/>
        <w:sdtContent>
          <w:r w:rsidR="006B6DB8">
            <w:rPr>
              <w:rFonts w:asciiTheme="majorBidi" w:hAnsiTheme="majorBidi" w:cstheme="majorBidi"/>
              <w:sz w:val="24"/>
              <w:szCs w:val="24"/>
            </w:rPr>
            <w:fldChar w:fldCharType="begin"/>
          </w:r>
          <w:r w:rsidR="006B6DB8">
            <w:rPr>
              <w:rFonts w:asciiTheme="majorBidi" w:hAnsiTheme="majorBidi" w:cstheme="majorBidi"/>
              <w:sz w:val="24"/>
              <w:szCs w:val="24"/>
            </w:rPr>
            <w:instrText xml:space="preserve"> CITATION ptsecurity \l 1033 </w:instrText>
          </w:r>
          <w:r w:rsidR="006B6DB8">
            <w:rPr>
              <w:rFonts w:asciiTheme="majorBidi" w:hAnsiTheme="majorBidi" w:cstheme="majorBidi"/>
              <w:sz w:val="24"/>
              <w:szCs w:val="24"/>
            </w:rPr>
            <w:fldChar w:fldCharType="separate"/>
          </w:r>
          <w:r w:rsidR="00827051" w:rsidRPr="00827051">
            <w:rPr>
              <w:rFonts w:asciiTheme="majorBidi" w:hAnsiTheme="majorBidi" w:cstheme="majorBidi"/>
              <w:noProof/>
              <w:sz w:val="24"/>
              <w:szCs w:val="24"/>
            </w:rPr>
            <w:t>[20]</w:t>
          </w:r>
          <w:r w:rsidR="006B6DB8">
            <w:rPr>
              <w:rFonts w:asciiTheme="majorBidi" w:hAnsiTheme="majorBidi" w:cstheme="majorBidi"/>
              <w:sz w:val="24"/>
              <w:szCs w:val="24"/>
            </w:rPr>
            <w:fldChar w:fldCharType="end"/>
          </w:r>
        </w:sdtContent>
      </w:sdt>
      <w:r w:rsidRPr="00806605">
        <w:rPr>
          <w:rFonts w:asciiTheme="majorBidi" w:hAnsiTheme="majorBidi" w:cstheme="majorBidi"/>
          <w:sz w:val="24"/>
          <w:szCs w:val="24"/>
        </w:rPr>
        <w:t>.</w:t>
      </w:r>
    </w:p>
    <w:p w14:paraId="21E2B073" w14:textId="3E286050" w:rsidR="00B4320F" w:rsidRPr="00806605" w:rsidRDefault="00A45328" w:rsidP="00806605">
      <w:pPr>
        <w:pStyle w:val="ListParagraph"/>
        <w:numPr>
          <w:ilvl w:val="0"/>
          <w:numId w:val="20"/>
        </w:numPr>
        <w:spacing w:line="360" w:lineRule="auto"/>
        <w:rPr>
          <w:rFonts w:asciiTheme="majorBidi" w:eastAsiaTheme="majorEastAsia" w:hAnsiTheme="majorBidi" w:cstheme="majorBidi"/>
          <w:b/>
          <w:bCs/>
          <w:sz w:val="28"/>
          <w:szCs w:val="28"/>
        </w:rPr>
      </w:pPr>
      <w:r w:rsidRPr="00806605">
        <w:rPr>
          <w:rFonts w:asciiTheme="majorBidi" w:hAnsiTheme="majorBidi" w:cstheme="majorBidi"/>
          <w:sz w:val="24"/>
          <w:szCs w:val="24"/>
        </w:rPr>
        <w:t>Snyk Code</w:t>
      </w:r>
      <w:r w:rsidR="006B6DB8">
        <w:rPr>
          <w:rStyle w:val="FootnoteReference"/>
          <w:rFonts w:asciiTheme="majorBidi" w:hAnsiTheme="majorBidi" w:cstheme="majorBidi"/>
          <w:sz w:val="24"/>
          <w:szCs w:val="24"/>
        </w:rPr>
        <w:footnoteReference w:id="8"/>
      </w:r>
      <w:r w:rsidRPr="00806605">
        <w:rPr>
          <w:rFonts w:asciiTheme="majorBidi" w:hAnsiTheme="majorBidi" w:cstheme="majorBidi"/>
          <w:sz w:val="24"/>
          <w:szCs w:val="24"/>
        </w:rPr>
        <w:t>: follows a fundamentally new concept for static code analysis. Snyk Code is part of the Snyk platform, helping developers build software securely and find more vulnerabilities during real-time scanning code</w:t>
      </w:r>
      <w:r w:rsidR="006B6DB8" w:rsidRPr="006B6DB8">
        <w:rPr>
          <w:rFonts w:asciiTheme="majorBidi" w:hAnsiTheme="majorBidi" w:cstheme="majorBidi"/>
          <w:sz w:val="24"/>
          <w:szCs w:val="24"/>
        </w:rPr>
        <w:t xml:space="preserve"> </w:t>
      </w:r>
      <w:sdt>
        <w:sdtPr>
          <w:rPr>
            <w:rFonts w:asciiTheme="majorBidi" w:hAnsiTheme="majorBidi" w:cstheme="majorBidi"/>
            <w:sz w:val="24"/>
            <w:szCs w:val="24"/>
          </w:rPr>
          <w:id w:val="1141157094"/>
          <w:citation/>
        </w:sdtPr>
        <w:sdtEndPr/>
        <w:sdtContent>
          <w:r w:rsidR="006B6DB8">
            <w:rPr>
              <w:rFonts w:asciiTheme="majorBidi" w:hAnsiTheme="majorBidi" w:cstheme="majorBidi"/>
              <w:sz w:val="24"/>
              <w:szCs w:val="24"/>
            </w:rPr>
            <w:fldChar w:fldCharType="begin"/>
          </w:r>
          <w:r w:rsidR="006B6DB8">
            <w:rPr>
              <w:rFonts w:asciiTheme="majorBidi" w:hAnsiTheme="majorBidi" w:cstheme="majorBidi"/>
              <w:sz w:val="24"/>
              <w:szCs w:val="24"/>
            </w:rPr>
            <w:instrText xml:space="preserve"> CITATION snyk \l 1033 </w:instrText>
          </w:r>
          <w:r w:rsidR="006B6DB8">
            <w:rPr>
              <w:rFonts w:asciiTheme="majorBidi" w:hAnsiTheme="majorBidi" w:cstheme="majorBidi"/>
              <w:sz w:val="24"/>
              <w:szCs w:val="24"/>
            </w:rPr>
            <w:fldChar w:fldCharType="separate"/>
          </w:r>
          <w:r w:rsidR="00827051" w:rsidRPr="00827051">
            <w:rPr>
              <w:rFonts w:asciiTheme="majorBidi" w:hAnsiTheme="majorBidi" w:cstheme="majorBidi"/>
              <w:noProof/>
              <w:sz w:val="24"/>
              <w:szCs w:val="24"/>
            </w:rPr>
            <w:t>[21]</w:t>
          </w:r>
          <w:r w:rsidR="006B6DB8">
            <w:rPr>
              <w:rFonts w:asciiTheme="majorBidi" w:hAnsiTheme="majorBidi" w:cstheme="majorBidi"/>
              <w:sz w:val="24"/>
              <w:szCs w:val="24"/>
            </w:rPr>
            <w:fldChar w:fldCharType="end"/>
          </w:r>
        </w:sdtContent>
      </w:sdt>
      <w:r w:rsidR="00431DE9">
        <w:t>.</w:t>
      </w:r>
      <w:r w:rsidR="00B4320F">
        <w:br w:type="page"/>
      </w:r>
    </w:p>
    <w:p w14:paraId="1E2658D9" w14:textId="1E56D6F0" w:rsidR="00DD125D" w:rsidRDefault="00DD125D" w:rsidP="006E2735">
      <w:pPr>
        <w:pStyle w:val="Heading1"/>
      </w:pPr>
      <w:bookmarkStart w:id="30" w:name="_Toc95457437"/>
      <w:r w:rsidRPr="00772762">
        <w:lastRenderedPageBreak/>
        <w:t xml:space="preserve">Chapter </w:t>
      </w:r>
      <w:r w:rsidR="005A4986">
        <w:t>3</w:t>
      </w:r>
      <w:r>
        <w:t>: Literature Review</w:t>
      </w:r>
      <w:bookmarkEnd w:id="30"/>
      <w:r>
        <w:t xml:space="preserve"> </w:t>
      </w:r>
    </w:p>
    <w:p w14:paraId="551C8C80" w14:textId="583EF189" w:rsidR="00DE44FB" w:rsidRPr="00182F95" w:rsidRDefault="002F02E1" w:rsidP="00550C3A">
      <w:pPr>
        <w:pStyle w:val="Heading2"/>
      </w:pPr>
      <w:bookmarkStart w:id="31" w:name="_Toc95457438"/>
      <w:r w:rsidRPr="00182F95">
        <w:t>3.1</w:t>
      </w:r>
      <w:r w:rsidR="00B4320F" w:rsidRPr="00182F95">
        <w:t xml:space="preserve"> </w:t>
      </w:r>
      <w:r w:rsidR="00DD125D" w:rsidRPr="00182F95">
        <w:t>Related Works</w:t>
      </w:r>
      <w:bookmarkEnd w:id="31"/>
    </w:p>
    <w:p w14:paraId="704D2770" w14:textId="722F6506" w:rsidR="00DE44FB" w:rsidRDefault="004C0614" w:rsidP="00DC7CC3">
      <w:pPr>
        <w:pStyle w:val="Heading3"/>
      </w:pPr>
      <w:bookmarkStart w:id="32" w:name="_Toc95457439"/>
      <w:r>
        <w:t xml:space="preserve">3.1.1 </w:t>
      </w:r>
      <w:r w:rsidR="00DE44FB">
        <w:t>Dataset</w:t>
      </w:r>
      <w:bookmarkEnd w:id="32"/>
    </w:p>
    <w:p w14:paraId="6A8E1EAB" w14:textId="54DBA300" w:rsidR="00DE44FB" w:rsidRPr="00DE44FB" w:rsidRDefault="00DE44FB" w:rsidP="00DE44FB">
      <w:pPr>
        <w:spacing w:line="360" w:lineRule="auto"/>
        <w:rPr>
          <w:rFonts w:asciiTheme="majorBidi" w:hAnsiTheme="majorBidi" w:cstheme="majorBidi"/>
          <w:sz w:val="24"/>
          <w:szCs w:val="24"/>
        </w:rPr>
      </w:pPr>
      <w:r w:rsidRPr="00DE44FB">
        <w:rPr>
          <w:rFonts w:asciiTheme="majorBidi" w:hAnsiTheme="majorBidi" w:cstheme="majorBidi"/>
          <w:sz w:val="24"/>
          <w:szCs w:val="24"/>
        </w:rPr>
        <w:t xml:space="preserve">Many datasets are created in this domain, </w:t>
      </w:r>
      <w:r w:rsidR="00AA611E" w:rsidRPr="00AA611E">
        <w:rPr>
          <w:rFonts w:asciiTheme="majorBidi" w:hAnsiTheme="majorBidi" w:cstheme="majorBidi"/>
          <w:sz w:val="24"/>
          <w:szCs w:val="24"/>
        </w:rPr>
        <w:t>this chapter includes a description and comparison of the most recent datasets used in the researches</w:t>
      </w:r>
      <w:r w:rsidR="00AA611E">
        <w:rPr>
          <w:rFonts w:asciiTheme="majorBidi" w:hAnsiTheme="majorBidi" w:cstheme="majorBidi"/>
          <w:sz w:val="24"/>
          <w:szCs w:val="24"/>
        </w:rPr>
        <w:t>.</w:t>
      </w:r>
    </w:p>
    <w:p w14:paraId="693B86D9" w14:textId="39831D8E" w:rsidR="00DE44FB" w:rsidRPr="00087011" w:rsidRDefault="00DE44FB" w:rsidP="00DE44FB">
      <w:pPr>
        <w:pStyle w:val="ListParagraph"/>
        <w:numPr>
          <w:ilvl w:val="0"/>
          <w:numId w:val="22"/>
        </w:numPr>
        <w:spacing w:line="360" w:lineRule="auto"/>
        <w:rPr>
          <w:rFonts w:asciiTheme="majorBidi" w:hAnsiTheme="majorBidi" w:cstheme="majorBidi"/>
          <w:sz w:val="24"/>
          <w:szCs w:val="24"/>
        </w:rPr>
      </w:pPr>
      <w:r w:rsidRPr="00087011">
        <w:rPr>
          <w:rFonts w:asciiTheme="majorBidi" w:hAnsiTheme="majorBidi" w:cstheme="majorBidi"/>
          <w:sz w:val="24"/>
          <w:szCs w:val="24"/>
        </w:rPr>
        <w:t xml:space="preserve">The Software Assurance Reference Dataset (SARD) </w:t>
      </w:r>
      <w:sdt>
        <w:sdtPr>
          <w:rPr>
            <w:rFonts w:asciiTheme="majorBidi" w:hAnsiTheme="majorBidi" w:cstheme="majorBidi"/>
            <w:sz w:val="24"/>
            <w:szCs w:val="24"/>
          </w:rPr>
          <w:id w:val="-1852939677"/>
          <w:citation/>
        </w:sdtPr>
        <w:sdtEndPr/>
        <w:sdtContent>
          <w:r w:rsidR="00252FFA" w:rsidRPr="00087011">
            <w:rPr>
              <w:rFonts w:asciiTheme="majorBidi" w:hAnsiTheme="majorBidi" w:cstheme="majorBidi"/>
              <w:sz w:val="24"/>
              <w:szCs w:val="24"/>
            </w:rPr>
            <w:fldChar w:fldCharType="begin"/>
          </w:r>
          <w:r w:rsidR="00252FFA" w:rsidRPr="00087011">
            <w:rPr>
              <w:rFonts w:asciiTheme="majorBidi" w:hAnsiTheme="majorBidi" w:cstheme="majorBidi"/>
              <w:sz w:val="24"/>
              <w:szCs w:val="24"/>
            </w:rPr>
            <w:instrText xml:space="preserve"> CITATION Pau18 \l 1033 </w:instrText>
          </w:r>
          <w:r w:rsidR="00252FFA" w:rsidRPr="00087011">
            <w:rPr>
              <w:rFonts w:asciiTheme="majorBidi" w:hAnsiTheme="majorBidi" w:cstheme="majorBidi"/>
              <w:sz w:val="24"/>
              <w:szCs w:val="24"/>
            </w:rPr>
            <w:fldChar w:fldCharType="separate"/>
          </w:r>
          <w:r w:rsidR="00827051" w:rsidRPr="00827051">
            <w:rPr>
              <w:rFonts w:asciiTheme="majorBidi" w:hAnsiTheme="majorBidi" w:cstheme="majorBidi"/>
              <w:noProof/>
              <w:sz w:val="24"/>
              <w:szCs w:val="24"/>
            </w:rPr>
            <w:t>[22]</w:t>
          </w:r>
          <w:r w:rsidR="00252FFA" w:rsidRPr="00087011">
            <w:rPr>
              <w:rFonts w:asciiTheme="majorBidi" w:hAnsiTheme="majorBidi" w:cstheme="majorBidi"/>
              <w:sz w:val="24"/>
              <w:szCs w:val="24"/>
            </w:rPr>
            <w:fldChar w:fldCharType="end"/>
          </w:r>
        </w:sdtContent>
      </w:sdt>
      <w:r w:rsidR="00252FFA" w:rsidRPr="00087011">
        <w:rPr>
          <w:rFonts w:asciiTheme="majorBidi" w:hAnsiTheme="majorBidi" w:cstheme="majorBidi"/>
          <w:sz w:val="24"/>
          <w:szCs w:val="24"/>
        </w:rPr>
        <w:t xml:space="preserve"> </w:t>
      </w:r>
      <w:r w:rsidRPr="00087011">
        <w:rPr>
          <w:rFonts w:asciiTheme="majorBidi" w:hAnsiTheme="majorBidi" w:cstheme="majorBidi"/>
          <w:sz w:val="24"/>
          <w:szCs w:val="24"/>
        </w:rPr>
        <w:t>is a growing collection of over 170 000 programs with precisely located bugs. The programs are in C, C++, Java1, PHP, and C# and cover more than 150 classes of weaknesses, such as SQL injection, cross-site scripting (XSS), buffer overflow, and use of a broken cryptographic algorithm.</w:t>
      </w:r>
    </w:p>
    <w:p w14:paraId="2BB10EEC" w14:textId="6EA1C548" w:rsidR="00DE44FB" w:rsidRPr="00087011" w:rsidRDefault="00DE44FB" w:rsidP="00DE44FB">
      <w:pPr>
        <w:pStyle w:val="ListParagraph"/>
        <w:numPr>
          <w:ilvl w:val="0"/>
          <w:numId w:val="22"/>
        </w:numPr>
        <w:spacing w:line="360" w:lineRule="auto"/>
        <w:rPr>
          <w:rFonts w:asciiTheme="majorBidi" w:hAnsiTheme="majorBidi" w:cstheme="majorBidi"/>
          <w:sz w:val="24"/>
          <w:szCs w:val="24"/>
        </w:rPr>
      </w:pPr>
      <w:r w:rsidRPr="00087011">
        <w:rPr>
          <w:rFonts w:asciiTheme="majorBidi" w:hAnsiTheme="majorBidi" w:cstheme="majorBidi"/>
          <w:sz w:val="24"/>
          <w:szCs w:val="24"/>
        </w:rPr>
        <w:t xml:space="preserve">The National Vulnerability Database (NVD) </w:t>
      </w:r>
      <w:sdt>
        <w:sdtPr>
          <w:rPr>
            <w:rFonts w:asciiTheme="majorBidi" w:hAnsiTheme="majorBidi" w:cstheme="majorBidi"/>
            <w:sz w:val="24"/>
            <w:szCs w:val="24"/>
          </w:rPr>
          <w:id w:val="-858192302"/>
          <w:citation/>
        </w:sdtPr>
        <w:sdtEndPr/>
        <w:sdtContent>
          <w:r w:rsidR="00252FFA" w:rsidRPr="00087011">
            <w:rPr>
              <w:rFonts w:asciiTheme="majorBidi" w:hAnsiTheme="majorBidi" w:cstheme="majorBidi"/>
              <w:sz w:val="24"/>
              <w:szCs w:val="24"/>
            </w:rPr>
            <w:fldChar w:fldCharType="begin"/>
          </w:r>
          <w:r w:rsidR="00252FFA" w:rsidRPr="00087011">
            <w:rPr>
              <w:rFonts w:asciiTheme="majorBidi" w:hAnsiTheme="majorBidi" w:cstheme="majorBidi"/>
              <w:sz w:val="24"/>
              <w:szCs w:val="24"/>
            </w:rPr>
            <w:instrText xml:space="preserve">CITATION SuZ11 \l 1033 </w:instrText>
          </w:r>
          <w:r w:rsidR="00252FFA" w:rsidRPr="00087011">
            <w:rPr>
              <w:rFonts w:asciiTheme="majorBidi" w:hAnsiTheme="majorBidi" w:cstheme="majorBidi"/>
              <w:sz w:val="24"/>
              <w:szCs w:val="24"/>
            </w:rPr>
            <w:fldChar w:fldCharType="separate"/>
          </w:r>
          <w:r w:rsidR="00827051" w:rsidRPr="00827051">
            <w:rPr>
              <w:rFonts w:asciiTheme="majorBidi" w:hAnsiTheme="majorBidi" w:cstheme="majorBidi"/>
              <w:noProof/>
              <w:sz w:val="24"/>
              <w:szCs w:val="24"/>
            </w:rPr>
            <w:t>[23]</w:t>
          </w:r>
          <w:r w:rsidR="00252FFA" w:rsidRPr="00087011">
            <w:rPr>
              <w:rFonts w:asciiTheme="majorBidi" w:hAnsiTheme="majorBidi" w:cstheme="majorBidi"/>
              <w:sz w:val="24"/>
              <w:szCs w:val="24"/>
            </w:rPr>
            <w:fldChar w:fldCharType="end"/>
          </w:r>
        </w:sdtContent>
      </w:sdt>
      <w:r w:rsidR="00252FFA" w:rsidRPr="00087011">
        <w:rPr>
          <w:rFonts w:asciiTheme="majorBidi" w:hAnsiTheme="majorBidi" w:cstheme="majorBidi"/>
          <w:sz w:val="24"/>
          <w:szCs w:val="24"/>
        </w:rPr>
        <w:t xml:space="preserve"> </w:t>
      </w:r>
      <w:r w:rsidRPr="00087011">
        <w:rPr>
          <w:rFonts w:asciiTheme="majorBidi" w:hAnsiTheme="majorBidi" w:cstheme="majorBidi"/>
          <w:sz w:val="24"/>
          <w:szCs w:val="24"/>
        </w:rPr>
        <w:t xml:space="preserve">is a public data source that maintains standardized information about reported software vulnerabilities. Since its inception in 1997, NVD has published information about more than 43,000 software vulnerabilities affecting more than 17,000 software applications. </w:t>
      </w:r>
    </w:p>
    <w:p w14:paraId="6F7F42AA" w14:textId="761794A4" w:rsidR="000D3492" w:rsidRDefault="00DE44FB" w:rsidP="000D3492">
      <w:pPr>
        <w:pStyle w:val="ListParagraph"/>
        <w:keepNext/>
        <w:numPr>
          <w:ilvl w:val="0"/>
          <w:numId w:val="22"/>
        </w:numPr>
        <w:spacing w:line="360" w:lineRule="auto"/>
      </w:pPr>
      <w:r w:rsidRPr="00087011">
        <w:rPr>
          <w:rFonts w:asciiTheme="majorBidi" w:hAnsiTheme="majorBidi" w:cstheme="majorBidi"/>
          <w:sz w:val="24"/>
          <w:szCs w:val="24"/>
        </w:rPr>
        <w:t xml:space="preserve">CVEFixes </w:t>
      </w:r>
      <w:sdt>
        <w:sdtPr>
          <w:rPr>
            <w:rFonts w:asciiTheme="majorBidi" w:hAnsiTheme="majorBidi" w:cstheme="majorBidi"/>
            <w:sz w:val="24"/>
            <w:szCs w:val="24"/>
          </w:rPr>
          <w:id w:val="409743549"/>
          <w:citation/>
        </w:sdtPr>
        <w:sdtEndPr/>
        <w:sdtContent>
          <w:r w:rsidR="00252FFA" w:rsidRPr="00087011">
            <w:rPr>
              <w:rFonts w:asciiTheme="majorBidi" w:hAnsiTheme="majorBidi" w:cstheme="majorBidi"/>
              <w:sz w:val="24"/>
              <w:szCs w:val="24"/>
            </w:rPr>
            <w:fldChar w:fldCharType="begin"/>
          </w:r>
          <w:r w:rsidR="00C016FD" w:rsidRPr="00087011">
            <w:rPr>
              <w:rFonts w:asciiTheme="majorBidi" w:hAnsiTheme="majorBidi" w:cstheme="majorBidi"/>
              <w:sz w:val="24"/>
              <w:szCs w:val="24"/>
            </w:rPr>
            <w:instrText xml:space="preserve">CITATION CVEfixesdataset \l 1033 </w:instrText>
          </w:r>
          <w:r w:rsidR="00252FFA" w:rsidRPr="00087011">
            <w:rPr>
              <w:rFonts w:asciiTheme="majorBidi" w:hAnsiTheme="majorBidi" w:cstheme="majorBidi"/>
              <w:sz w:val="24"/>
              <w:szCs w:val="24"/>
            </w:rPr>
            <w:fldChar w:fldCharType="separate"/>
          </w:r>
          <w:r w:rsidR="00827051" w:rsidRPr="00827051">
            <w:rPr>
              <w:rFonts w:asciiTheme="majorBidi" w:hAnsiTheme="majorBidi" w:cstheme="majorBidi"/>
              <w:noProof/>
              <w:sz w:val="24"/>
              <w:szCs w:val="24"/>
            </w:rPr>
            <w:t>[24]</w:t>
          </w:r>
          <w:r w:rsidR="00252FFA" w:rsidRPr="00087011">
            <w:rPr>
              <w:rFonts w:asciiTheme="majorBidi" w:hAnsiTheme="majorBidi" w:cstheme="majorBidi"/>
              <w:sz w:val="24"/>
              <w:szCs w:val="24"/>
            </w:rPr>
            <w:fldChar w:fldCharType="end"/>
          </w:r>
        </w:sdtContent>
      </w:sdt>
      <w:r w:rsidRPr="00087011">
        <w:rPr>
          <w:rFonts w:asciiTheme="majorBidi" w:hAnsiTheme="majorBidi" w:cstheme="majorBidi"/>
          <w:sz w:val="24"/>
          <w:szCs w:val="24"/>
        </w:rPr>
        <w:t xml:space="preserve"> is a comprehensive vulnerability dataset that is automatically collected and curated from Common Vulnerabilities and Exposures (CVE) records in the public [U.S. National Vulnerability Database (NVD)]. The goal is to support data-driven security research based on source code and source code metrics related to fixes for CVEs in the NVD by providing detailed information at different interlinked levels of abstraction, such as the commit-, file-, and method level, as well as the repository- and CVE level. CVEFixes dataset is structured as a relational database consisting of multiple tables where each table presents artifacts at each specific abstraction level. </w:t>
      </w:r>
      <w:r w:rsidR="00CE135A">
        <w:rPr>
          <w:rFonts w:asciiTheme="majorBidi" w:hAnsiTheme="majorBidi" w:cstheme="majorBidi"/>
          <w:sz w:val="24"/>
          <w:szCs w:val="24"/>
        </w:rPr>
        <w:t xml:space="preserve">        </w:t>
      </w:r>
      <w:r w:rsidRPr="00DE44FB">
        <w:rPr>
          <w:rFonts w:asciiTheme="majorBidi" w:hAnsiTheme="majorBidi" w:cstheme="majorBidi"/>
          <w:sz w:val="24"/>
          <w:szCs w:val="24"/>
        </w:rPr>
        <w:lastRenderedPageBreak/>
        <w:t>figure 1 shows how the tables are organized and connected.</w:t>
      </w:r>
      <w:r w:rsidR="000D3492" w:rsidRPr="000D3492">
        <w:rPr>
          <w:noProof/>
        </w:rPr>
        <w:t xml:space="preserve"> </w:t>
      </w:r>
      <w:ins w:id="33" w:author="Khloud AlJallad" w:date="2021-09-02T07:43:00Z">
        <w:r w:rsidR="000D3492" w:rsidRPr="00E50A81">
          <w:rPr>
            <w:noProof/>
          </w:rPr>
          <w:drawing>
            <wp:inline distT="0" distB="0" distL="0" distR="0" wp14:anchorId="5C957021" wp14:editId="454A31B4">
              <wp:extent cx="5274310" cy="3610610"/>
              <wp:effectExtent l="0" t="0" r="2540" b="8890"/>
              <wp:docPr id="1" name="Picture 1" descr="ER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R Diagram"/>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74310" cy="3610610"/>
                      </a:xfrm>
                      <a:prstGeom prst="rect">
                        <a:avLst/>
                      </a:prstGeom>
                      <a:noFill/>
                      <a:ln>
                        <a:noFill/>
                      </a:ln>
                    </pic:spPr>
                  </pic:pic>
                </a:graphicData>
              </a:graphic>
            </wp:inline>
          </w:drawing>
        </w:r>
      </w:ins>
    </w:p>
    <w:p w14:paraId="2F8CEF40" w14:textId="021246ED" w:rsidR="000D3492" w:rsidRDefault="000D3492" w:rsidP="000D3492">
      <w:pPr>
        <w:keepNext/>
        <w:spacing w:line="360" w:lineRule="auto"/>
        <w:ind w:left="360"/>
      </w:pPr>
      <w:r w:rsidRPr="00E50A81">
        <w:t xml:space="preserve">Figure </w:t>
      </w:r>
      <w:r w:rsidR="00A8207F">
        <w:fldChar w:fldCharType="begin"/>
      </w:r>
      <w:r w:rsidR="00A8207F">
        <w:instrText xml:space="preserve"> SEQ Figure \* ARABIC </w:instrText>
      </w:r>
      <w:r w:rsidR="00A8207F">
        <w:fldChar w:fldCharType="separate"/>
      </w:r>
      <w:r w:rsidR="00920238">
        <w:rPr>
          <w:noProof/>
        </w:rPr>
        <w:t>1</w:t>
      </w:r>
      <w:r w:rsidR="00A8207F">
        <w:rPr>
          <w:noProof/>
        </w:rPr>
        <w:fldChar w:fldCharType="end"/>
      </w:r>
      <w:r w:rsidRPr="00E50A81">
        <w:t xml:space="preserve"> CVEfixes dataset structure</w:t>
      </w:r>
    </w:p>
    <w:p w14:paraId="16C6E4A5" w14:textId="550F6967" w:rsidR="00DE44FB" w:rsidRPr="00DE44FB" w:rsidRDefault="00DE44FB" w:rsidP="00DE44FB">
      <w:pPr>
        <w:pStyle w:val="ListParagraph"/>
        <w:numPr>
          <w:ilvl w:val="0"/>
          <w:numId w:val="22"/>
        </w:numPr>
        <w:spacing w:line="360" w:lineRule="auto"/>
        <w:rPr>
          <w:rFonts w:asciiTheme="majorBidi" w:hAnsiTheme="majorBidi" w:cstheme="majorBidi"/>
          <w:sz w:val="24"/>
          <w:szCs w:val="24"/>
        </w:rPr>
      </w:pPr>
      <w:r w:rsidRPr="00DE44FB">
        <w:rPr>
          <w:rFonts w:asciiTheme="majorBidi" w:hAnsiTheme="majorBidi" w:cstheme="majorBidi"/>
          <w:sz w:val="24"/>
          <w:szCs w:val="24"/>
        </w:rPr>
        <w:t>The ManySStuBs4J</w:t>
      </w:r>
      <w:sdt>
        <w:sdtPr>
          <w:rPr>
            <w:rFonts w:asciiTheme="majorBidi" w:hAnsiTheme="majorBidi" w:cstheme="majorBidi"/>
            <w:sz w:val="24"/>
            <w:szCs w:val="24"/>
          </w:rPr>
          <w:id w:val="496856498"/>
          <w:citation/>
        </w:sdtPr>
        <w:sdtEndPr/>
        <w:sdtContent>
          <w:r w:rsidR="000D3492">
            <w:rPr>
              <w:rFonts w:asciiTheme="majorBidi" w:hAnsiTheme="majorBidi" w:cstheme="majorBidi"/>
              <w:sz w:val="24"/>
              <w:szCs w:val="24"/>
            </w:rPr>
            <w:fldChar w:fldCharType="begin"/>
          </w:r>
          <w:r w:rsidR="000D3492">
            <w:rPr>
              <w:rFonts w:asciiTheme="majorBidi" w:hAnsiTheme="majorBidi" w:cstheme="majorBidi"/>
              <w:sz w:val="24"/>
              <w:szCs w:val="24"/>
            </w:rPr>
            <w:instrText xml:space="preserve"> CITATION manysstubs4j \l 1033 </w:instrText>
          </w:r>
          <w:r w:rsidR="000D3492">
            <w:rPr>
              <w:rFonts w:asciiTheme="majorBidi" w:hAnsiTheme="majorBidi" w:cstheme="majorBidi"/>
              <w:sz w:val="24"/>
              <w:szCs w:val="24"/>
            </w:rPr>
            <w:fldChar w:fldCharType="separate"/>
          </w:r>
          <w:r w:rsidR="00827051">
            <w:rPr>
              <w:rFonts w:asciiTheme="majorBidi" w:hAnsiTheme="majorBidi" w:cstheme="majorBidi"/>
              <w:noProof/>
              <w:sz w:val="24"/>
              <w:szCs w:val="24"/>
            </w:rPr>
            <w:t xml:space="preserve"> </w:t>
          </w:r>
          <w:r w:rsidR="00827051" w:rsidRPr="00827051">
            <w:rPr>
              <w:rFonts w:asciiTheme="majorBidi" w:hAnsiTheme="majorBidi" w:cstheme="majorBidi"/>
              <w:noProof/>
              <w:sz w:val="24"/>
              <w:szCs w:val="24"/>
            </w:rPr>
            <w:t>[25]</w:t>
          </w:r>
          <w:r w:rsidR="000D3492">
            <w:rPr>
              <w:rFonts w:asciiTheme="majorBidi" w:hAnsiTheme="majorBidi" w:cstheme="majorBidi"/>
              <w:sz w:val="24"/>
              <w:szCs w:val="24"/>
            </w:rPr>
            <w:fldChar w:fldCharType="end"/>
          </w:r>
        </w:sdtContent>
      </w:sdt>
      <w:r w:rsidRPr="00DE44FB">
        <w:rPr>
          <w:rFonts w:asciiTheme="majorBidi" w:hAnsiTheme="majorBidi" w:cstheme="majorBidi"/>
          <w:sz w:val="24"/>
          <w:szCs w:val="24"/>
        </w:rPr>
        <w:t xml:space="preserve"> corpus is a collection of simple fixes to Java bugs, designed for evaluating program repair techniques</w:t>
      </w:r>
      <w:r w:rsidR="00AA611E">
        <w:rPr>
          <w:rFonts w:asciiTheme="majorBidi" w:hAnsiTheme="majorBidi" w:cstheme="majorBidi"/>
          <w:sz w:val="24"/>
          <w:szCs w:val="24"/>
        </w:rPr>
        <w:t>. D</w:t>
      </w:r>
      <w:r w:rsidR="00AA611E" w:rsidRPr="00AA611E">
        <w:rPr>
          <w:rFonts w:asciiTheme="majorBidi" w:hAnsiTheme="majorBidi" w:cstheme="majorBidi"/>
          <w:sz w:val="24"/>
          <w:szCs w:val="24"/>
        </w:rPr>
        <w:t>ata includes a collection of all bug-fixing changes using the SZZ heuristic, and then filter these to obtain a data set of small bug-fix changes. These are single statement fixes, classified where possible into one of 16 syntactic templates which call SStuBs</w:t>
      </w:r>
      <w:r w:rsidRPr="00DE44FB">
        <w:rPr>
          <w:rFonts w:asciiTheme="majorBidi" w:hAnsiTheme="majorBidi" w:cstheme="majorBidi"/>
          <w:sz w:val="24"/>
          <w:szCs w:val="24"/>
        </w:rPr>
        <w:t>. The dataset contains simple statement bugs mined from open-source Java projects hosted in GitHub. There are two variants of the dataset. One mined from the 100 Java Maven Projects and one mined from the top 1000 Java Projects.</w:t>
      </w:r>
    </w:p>
    <w:p w14:paraId="673E410A" w14:textId="2A093298" w:rsidR="00DE44FB" w:rsidRPr="00DE44FB" w:rsidRDefault="00DE44FB" w:rsidP="00DE44FB">
      <w:pPr>
        <w:pStyle w:val="ListParagraph"/>
        <w:numPr>
          <w:ilvl w:val="0"/>
          <w:numId w:val="22"/>
        </w:numPr>
        <w:spacing w:line="360" w:lineRule="auto"/>
        <w:rPr>
          <w:rFonts w:asciiTheme="majorBidi" w:hAnsiTheme="majorBidi" w:cstheme="majorBidi"/>
          <w:sz w:val="24"/>
          <w:szCs w:val="24"/>
        </w:rPr>
      </w:pPr>
      <w:r w:rsidRPr="00DE44FB">
        <w:rPr>
          <w:rFonts w:asciiTheme="majorBidi" w:hAnsiTheme="majorBidi" w:cstheme="majorBidi"/>
          <w:sz w:val="24"/>
          <w:szCs w:val="24"/>
        </w:rPr>
        <w:t>The ESC</w:t>
      </w:r>
      <w:r w:rsidR="000D3492">
        <w:rPr>
          <w:rFonts w:asciiTheme="majorBidi" w:hAnsiTheme="majorBidi" w:cstheme="majorBidi"/>
          <w:sz w:val="24"/>
          <w:szCs w:val="24"/>
        </w:rPr>
        <w:t xml:space="preserve"> </w:t>
      </w:r>
      <w:sdt>
        <w:sdtPr>
          <w:id w:val="428855821"/>
          <w:citation/>
        </w:sdtPr>
        <w:sdtEndPr/>
        <w:sdtContent>
          <w:r w:rsidR="000D3492">
            <w:fldChar w:fldCharType="begin"/>
          </w:r>
          <w:r w:rsidR="000D3492">
            <w:instrText xml:space="preserve"> CITATION ESC \l 1033 </w:instrText>
          </w:r>
          <w:r w:rsidR="000D3492">
            <w:fldChar w:fldCharType="separate"/>
          </w:r>
          <w:r w:rsidR="00827051" w:rsidRPr="00827051">
            <w:rPr>
              <w:noProof/>
            </w:rPr>
            <w:t>[26]</w:t>
          </w:r>
          <w:r w:rsidR="000D3492">
            <w:fldChar w:fldCharType="end"/>
          </w:r>
        </w:sdtContent>
      </w:sdt>
      <w:r w:rsidRPr="00DE44FB">
        <w:rPr>
          <w:rFonts w:asciiTheme="majorBidi" w:hAnsiTheme="majorBidi" w:cstheme="majorBidi"/>
          <w:sz w:val="24"/>
          <w:szCs w:val="24"/>
        </w:rPr>
        <w:t xml:space="preserve"> (Ethereum Smart Contracts) dataset consists of 40,932 smart contracts from Ethereum with roughly 307,396 functions in total. Among the functions, around 5,013 functions possess at least one invocation to </w:t>
      </w:r>
      <w:r w:rsidR="00374A34" w:rsidRPr="00DE44FB">
        <w:rPr>
          <w:rFonts w:asciiTheme="majorBidi" w:hAnsiTheme="majorBidi" w:cstheme="majorBidi"/>
          <w:sz w:val="24"/>
          <w:szCs w:val="24"/>
        </w:rPr>
        <w:t>call. Value</w:t>
      </w:r>
      <w:r w:rsidRPr="00DE44FB">
        <w:rPr>
          <w:rFonts w:asciiTheme="majorBidi" w:hAnsiTheme="majorBidi" w:cstheme="majorBidi"/>
          <w:sz w:val="24"/>
          <w:szCs w:val="24"/>
        </w:rPr>
        <w:t>, making them potentially affected by the reentrancy vulnerability. Around 4,833 functions contain the block. timestamp statement, making them susceptible to the timestamp dependence vulnerability. Ethereum is a decentralized blockchain platform that can build a broad scope of applications.</w:t>
      </w:r>
    </w:p>
    <w:p w14:paraId="75C71A8D" w14:textId="1DD43CCB" w:rsidR="00DE44FB" w:rsidRDefault="00DE44FB" w:rsidP="00EA3C7D">
      <w:pPr>
        <w:pStyle w:val="ListParagraph"/>
        <w:numPr>
          <w:ilvl w:val="0"/>
          <w:numId w:val="22"/>
        </w:numPr>
        <w:spacing w:line="360" w:lineRule="auto"/>
      </w:pPr>
      <w:r w:rsidRPr="00DE44FB">
        <w:rPr>
          <w:rFonts w:asciiTheme="majorBidi" w:hAnsiTheme="majorBidi" w:cstheme="majorBidi"/>
          <w:sz w:val="24"/>
          <w:szCs w:val="24"/>
        </w:rPr>
        <w:lastRenderedPageBreak/>
        <w:t>The VSC</w:t>
      </w:r>
      <w:sdt>
        <w:sdtPr>
          <w:rPr>
            <w:rFonts w:asciiTheme="majorBidi" w:hAnsiTheme="majorBidi" w:cstheme="majorBidi"/>
            <w:sz w:val="24"/>
            <w:szCs w:val="24"/>
          </w:rPr>
          <w:id w:val="1068536664"/>
          <w:citation/>
        </w:sdtPr>
        <w:sdtEndPr/>
        <w:sdtContent>
          <w:r w:rsidR="000D3492">
            <w:rPr>
              <w:rFonts w:asciiTheme="majorBidi" w:hAnsiTheme="majorBidi" w:cstheme="majorBidi"/>
              <w:sz w:val="24"/>
              <w:szCs w:val="24"/>
            </w:rPr>
            <w:fldChar w:fldCharType="begin"/>
          </w:r>
          <w:r w:rsidR="000D3492">
            <w:rPr>
              <w:rFonts w:asciiTheme="majorBidi" w:hAnsiTheme="majorBidi" w:cstheme="majorBidi"/>
              <w:sz w:val="24"/>
              <w:szCs w:val="24"/>
            </w:rPr>
            <w:instrText xml:space="preserve"> CITATION vscdataset \l 1033 </w:instrText>
          </w:r>
          <w:r w:rsidR="000D3492">
            <w:rPr>
              <w:rFonts w:asciiTheme="majorBidi" w:hAnsiTheme="majorBidi" w:cstheme="majorBidi"/>
              <w:sz w:val="24"/>
              <w:szCs w:val="24"/>
            </w:rPr>
            <w:fldChar w:fldCharType="separate"/>
          </w:r>
          <w:r w:rsidR="00827051">
            <w:rPr>
              <w:rFonts w:asciiTheme="majorBidi" w:hAnsiTheme="majorBidi" w:cstheme="majorBidi"/>
              <w:noProof/>
              <w:sz w:val="24"/>
              <w:szCs w:val="24"/>
            </w:rPr>
            <w:t xml:space="preserve"> </w:t>
          </w:r>
          <w:r w:rsidR="00827051" w:rsidRPr="00827051">
            <w:rPr>
              <w:rFonts w:asciiTheme="majorBidi" w:hAnsiTheme="majorBidi" w:cstheme="majorBidi"/>
              <w:noProof/>
              <w:sz w:val="24"/>
              <w:szCs w:val="24"/>
            </w:rPr>
            <w:t>[27]</w:t>
          </w:r>
          <w:r w:rsidR="000D3492">
            <w:rPr>
              <w:rFonts w:asciiTheme="majorBidi" w:hAnsiTheme="majorBidi" w:cstheme="majorBidi"/>
              <w:sz w:val="24"/>
              <w:szCs w:val="24"/>
            </w:rPr>
            <w:fldChar w:fldCharType="end"/>
          </w:r>
        </w:sdtContent>
      </w:sdt>
      <w:r w:rsidRPr="00DE44FB">
        <w:rPr>
          <w:rFonts w:asciiTheme="majorBidi" w:hAnsiTheme="majorBidi" w:cstheme="majorBidi"/>
          <w:sz w:val="24"/>
          <w:szCs w:val="24"/>
        </w:rPr>
        <w:t xml:space="preserve"> (VNT Chain Smart Contracts) dataset contains all the available 4,170 smart contracts collected from the VNT Chain network, which overall contain 13,761 functions. VNT Chain is an experimental public blockchain platform proposed by companies and universities from Singapore, China, and Australia.</w:t>
      </w:r>
    </w:p>
    <w:p w14:paraId="43397E76" w14:textId="09496C06" w:rsidR="00DE44FB" w:rsidRDefault="00DE44FB" w:rsidP="00DE44FB"/>
    <w:tbl>
      <w:tblPr>
        <w:tblStyle w:val="TableGrid"/>
        <w:tblW w:w="0" w:type="auto"/>
        <w:tblLook w:val="04A0" w:firstRow="1" w:lastRow="0" w:firstColumn="1" w:lastColumn="0" w:noHBand="0" w:noVBand="1"/>
      </w:tblPr>
      <w:tblGrid>
        <w:gridCol w:w="1779"/>
        <w:gridCol w:w="1118"/>
        <w:gridCol w:w="1124"/>
        <w:gridCol w:w="1161"/>
        <w:gridCol w:w="1536"/>
        <w:gridCol w:w="1501"/>
      </w:tblGrid>
      <w:tr w:rsidR="00DE44FB" w:rsidRPr="002A6393" w14:paraId="61C67F0B" w14:textId="77777777" w:rsidTr="002A6393">
        <w:tc>
          <w:tcPr>
            <w:tcW w:w="1779" w:type="dxa"/>
          </w:tcPr>
          <w:p w14:paraId="2B66551F" w14:textId="5F691555" w:rsidR="00DE44FB" w:rsidRPr="002A6393" w:rsidRDefault="00DE44FB" w:rsidP="002A6393">
            <w:pPr>
              <w:spacing w:line="360" w:lineRule="auto"/>
              <w:rPr>
                <w:rFonts w:asciiTheme="majorBidi" w:hAnsiTheme="majorBidi" w:cstheme="majorBidi"/>
                <w:sz w:val="24"/>
                <w:szCs w:val="24"/>
              </w:rPr>
            </w:pPr>
            <w:r w:rsidRPr="002A6393">
              <w:rPr>
                <w:rFonts w:asciiTheme="majorBidi" w:hAnsiTheme="majorBidi" w:cstheme="majorBidi"/>
                <w:sz w:val="24"/>
                <w:szCs w:val="24"/>
              </w:rPr>
              <w:t>Name</w:t>
            </w:r>
          </w:p>
        </w:tc>
        <w:tc>
          <w:tcPr>
            <w:tcW w:w="1118" w:type="dxa"/>
          </w:tcPr>
          <w:p w14:paraId="0FDC5A69" w14:textId="5D645430" w:rsidR="00DE44FB" w:rsidRPr="002A6393" w:rsidRDefault="00DE44FB" w:rsidP="002A6393">
            <w:pPr>
              <w:spacing w:line="360" w:lineRule="auto"/>
              <w:rPr>
                <w:rFonts w:asciiTheme="majorBidi" w:hAnsiTheme="majorBidi" w:cstheme="majorBidi"/>
                <w:sz w:val="24"/>
                <w:szCs w:val="24"/>
              </w:rPr>
            </w:pPr>
            <w:r w:rsidRPr="002A6393">
              <w:rPr>
                <w:rFonts w:asciiTheme="majorBidi" w:hAnsiTheme="majorBidi" w:cstheme="majorBidi"/>
                <w:sz w:val="24"/>
                <w:szCs w:val="24"/>
              </w:rPr>
              <w:t>Size</w:t>
            </w:r>
          </w:p>
        </w:tc>
        <w:tc>
          <w:tcPr>
            <w:tcW w:w="1124" w:type="dxa"/>
          </w:tcPr>
          <w:p w14:paraId="138520F3" w14:textId="6CFEAE5F" w:rsidR="00DE44FB" w:rsidRPr="002A6393" w:rsidRDefault="00DE44FB" w:rsidP="002A6393">
            <w:pPr>
              <w:spacing w:line="360" w:lineRule="auto"/>
              <w:rPr>
                <w:rFonts w:asciiTheme="majorBidi" w:hAnsiTheme="majorBidi" w:cstheme="majorBidi"/>
                <w:sz w:val="24"/>
                <w:szCs w:val="24"/>
              </w:rPr>
            </w:pPr>
            <w:r w:rsidRPr="002A6393">
              <w:rPr>
                <w:rFonts w:asciiTheme="majorBidi" w:hAnsiTheme="majorBidi" w:cstheme="majorBidi"/>
                <w:sz w:val="24"/>
                <w:szCs w:val="24"/>
              </w:rPr>
              <w:t>Year</w:t>
            </w:r>
          </w:p>
        </w:tc>
        <w:tc>
          <w:tcPr>
            <w:tcW w:w="1161" w:type="dxa"/>
          </w:tcPr>
          <w:p w14:paraId="754DC398" w14:textId="53031742" w:rsidR="00DE44FB" w:rsidRPr="002A6393" w:rsidRDefault="00DE44FB" w:rsidP="002A6393">
            <w:pPr>
              <w:spacing w:line="360" w:lineRule="auto"/>
              <w:rPr>
                <w:rFonts w:asciiTheme="majorBidi" w:hAnsiTheme="majorBidi" w:cstheme="majorBidi"/>
                <w:sz w:val="24"/>
                <w:szCs w:val="24"/>
              </w:rPr>
            </w:pPr>
            <w:r w:rsidRPr="002A6393">
              <w:rPr>
                <w:rFonts w:asciiTheme="majorBidi" w:hAnsiTheme="majorBidi" w:cstheme="majorBidi"/>
                <w:sz w:val="24"/>
                <w:szCs w:val="24"/>
              </w:rPr>
              <w:t>Samples number</w:t>
            </w:r>
          </w:p>
        </w:tc>
        <w:tc>
          <w:tcPr>
            <w:tcW w:w="1536" w:type="dxa"/>
          </w:tcPr>
          <w:p w14:paraId="4AFF1E32" w14:textId="77777777" w:rsidR="00B12BA2" w:rsidRPr="002A6393" w:rsidRDefault="00B12BA2" w:rsidP="002A6393">
            <w:pPr>
              <w:spacing w:line="360" w:lineRule="auto"/>
              <w:rPr>
                <w:rFonts w:asciiTheme="majorBidi" w:hAnsiTheme="majorBidi" w:cstheme="majorBidi"/>
                <w:sz w:val="24"/>
                <w:szCs w:val="24"/>
              </w:rPr>
            </w:pPr>
            <w:r w:rsidRPr="002A6393">
              <w:rPr>
                <w:rFonts w:asciiTheme="majorBidi" w:hAnsiTheme="majorBidi" w:cstheme="majorBidi"/>
                <w:sz w:val="24"/>
                <w:szCs w:val="24"/>
              </w:rPr>
              <w:t>Programming</w:t>
            </w:r>
          </w:p>
          <w:p w14:paraId="43559CB3" w14:textId="43FC8ECD" w:rsidR="00DE44FB" w:rsidRPr="002A6393" w:rsidRDefault="00DE44FB" w:rsidP="002A6393">
            <w:pPr>
              <w:spacing w:line="360" w:lineRule="auto"/>
              <w:rPr>
                <w:rFonts w:asciiTheme="majorBidi" w:hAnsiTheme="majorBidi" w:cstheme="majorBidi"/>
                <w:sz w:val="24"/>
                <w:szCs w:val="24"/>
              </w:rPr>
            </w:pPr>
            <w:r w:rsidRPr="002A6393">
              <w:rPr>
                <w:rFonts w:asciiTheme="majorBidi" w:hAnsiTheme="majorBidi" w:cstheme="majorBidi"/>
                <w:sz w:val="24"/>
                <w:szCs w:val="24"/>
              </w:rPr>
              <w:t>Language</w:t>
            </w:r>
          </w:p>
        </w:tc>
        <w:tc>
          <w:tcPr>
            <w:tcW w:w="1501" w:type="dxa"/>
          </w:tcPr>
          <w:p w14:paraId="466949E1" w14:textId="429CF515" w:rsidR="00DE44FB" w:rsidRPr="002A6393" w:rsidRDefault="00B12BA2" w:rsidP="002A6393">
            <w:pPr>
              <w:spacing w:line="360" w:lineRule="auto"/>
              <w:rPr>
                <w:rFonts w:asciiTheme="majorBidi" w:hAnsiTheme="majorBidi" w:cstheme="majorBidi"/>
                <w:sz w:val="24"/>
                <w:szCs w:val="24"/>
              </w:rPr>
            </w:pPr>
            <w:r w:rsidRPr="002A6393">
              <w:rPr>
                <w:rFonts w:asciiTheme="majorBidi" w:hAnsiTheme="majorBidi" w:cstheme="majorBidi"/>
                <w:sz w:val="24"/>
                <w:szCs w:val="24"/>
              </w:rPr>
              <w:t>Label type</w:t>
            </w:r>
          </w:p>
        </w:tc>
      </w:tr>
      <w:tr w:rsidR="00797ACB" w:rsidRPr="002A6393" w14:paraId="1139359F" w14:textId="77777777" w:rsidTr="002A6393">
        <w:tc>
          <w:tcPr>
            <w:tcW w:w="1779" w:type="dxa"/>
          </w:tcPr>
          <w:p w14:paraId="690004EF" w14:textId="6CECF91A" w:rsidR="00797ACB" w:rsidRPr="002A6393" w:rsidRDefault="00797ACB" w:rsidP="00797ACB">
            <w:pPr>
              <w:spacing w:line="360" w:lineRule="auto"/>
              <w:rPr>
                <w:rFonts w:asciiTheme="majorBidi" w:hAnsiTheme="majorBidi" w:cstheme="majorBidi"/>
                <w:sz w:val="24"/>
                <w:szCs w:val="24"/>
              </w:rPr>
            </w:pPr>
            <w:r w:rsidRPr="002A6393">
              <w:rPr>
                <w:rFonts w:asciiTheme="majorBidi" w:hAnsiTheme="majorBidi" w:cstheme="majorBidi"/>
                <w:sz w:val="24"/>
                <w:szCs w:val="24"/>
              </w:rPr>
              <w:t>CVEFixes</w:t>
            </w:r>
            <w:sdt>
              <w:sdtPr>
                <w:rPr>
                  <w:rFonts w:asciiTheme="majorBidi" w:hAnsiTheme="majorBidi" w:cstheme="majorBidi"/>
                  <w:sz w:val="24"/>
                  <w:szCs w:val="24"/>
                </w:rPr>
                <w:id w:val="583114647"/>
                <w:citation/>
              </w:sdtPr>
              <w:sdtEndPr/>
              <w:sdtContent>
                <w:r>
                  <w:rPr>
                    <w:rFonts w:asciiTheme="majorBidi" w:hAnsiTheme="majorBidi" w:cstheme="majorBidi"/>
                    <w:sz w:val="24"/>
                    <w:szCs w:val="24"/>
                  </w:rPr>
                  <w:fldChar w:fldCharType="begin"/>
                </w:r>
                <w:r>
                  <w:rPr>
                    <w:rFonts w:asciiTheme="majorBidi" w:hAnsiTheme="majorBidi" w:cstheme="majorBidi"/>
                    <w:sz w:val="24"/>
                    <w:szCs w:val="24"/>
                  </w:rPr>
                  <w:instrText xml:space="preserve">CITATION CVEfixesdataset \l 1033 </w:instrText>
                </w:r>
                <w:r>
                  <w:rPr>
                    <w:rFonts w:asciiTheme="majorBidi" w:hAnsiTheme="majorBidi" w:cstheme="majorBidi"/>
                    <w:sz w:val="24"/>
                    <w:szCs w:val="24"/>
                  </w:rPr>
                  <w:fldChar w:fldCharType="separate"/>
                </w:r>
                <w:r w:rsidR="00827051">
                  <w:rPr>
                    <w:rFonts w:asciiTheme="majorBidi" w:hAnsiTheme="majorBidi" w:cstheme="majorBidi"/>
                    <w:noProof/>
                    <w:sz w:val="24"/>
                    <w:szCs w:val="24"/>
                  </w:rPr>
                  <w:t xml:space="preserve"> </w:t>
                </w:r>
                <w:r w:rsidR="00827051" w:rsidRPr="00827051">
                  <w:rPr>
                    <w:rFonts w:asciiTheme="majorBidi" w:hAnsiTheme="majorBidi" w:cstheme="majorBidi"/>
                    <w:noProof/>
                    <w:sz w:val="24"/>
                    <w:szCs w:val="24"/>
                  </w:rPr>
                  <w:t>[24]</w:t>
                </w:r>
                <w:r>
                  <w:rPr>
                    <w:rFonts w:asciiTheme="majorBidi" w:hAnsiTheme="majorBidi" w:cstheme="majorBidi"/>
                    <w:sz w:val="24"/>
                    <w:szCs w:val="24"/>
                  </w:rPr>
                  <w:fldChar w:fldCharType="end"/>
                </w:r>
              </w:sdtContent>
            </w:sdt>
          </w:p>
        </w:tc>
        <w:tc>
          <w:tcPr>
            <w:tcW w:w="1118" w:type="dxa"/>
          </w:tcPr>
          <w:p w14:paraId="40CA2F4C" w14:textId="3DA77518" w:rsidR="00797ACB" w:rsidRPr="002A6393" w:rsidRDefault="00797ACB" w:rsidP="00797ACB">
            <w:pPr>
              <w:spacing w:line="360" w:lineRule="auto"/>
              <w:rPr>
                <w:rFonts w:asciiTheme="majorBidi" w:hAnsiTheme="majorBidi" w:cstheme="majorBidi"/>
                <w:sz w:val="24"/>
                <w:szCs w:val="24"/>
              </w:rPr>
            </w:pPr>
            <w:r w:rsidRPr="002A6393">
              <w:rPr>
                <w:rFonts w:asciiTheme="majorBidi" w:hAnsiTheme="majorBidi" w:cstheme="majorBidi"/>
                <w:sz w:val="24"/>
                <w:szCs w:val="24"/>
              </w:rPr>
              <w:t>1.1GB</w:t>
            </w:r>
          </w:p>
        </w:tc>
        <w:tc>
          <w:tcPr>
            <w:tcW w:w="1124" w:type="dxa"/>
          </w:tcPr>
          <w:p w14:paraId="278554B9" w14:textId="5C43F415" w:rsidR="00797ACB" w:rsidRPr="002A6393" w:rsidRDefault="00797ACB" w:rsidP="00797ACB">
            <w:pPr>
              <w:spacing w:line="360" w:lineRule="auto"/>
              <w:rPr>
                <w:rFonts w:asciiTheme="majorBidi" w:hAnsiTheme="majorBidi" w:cstheme="majorBidi"/>
                <w:sz w:val="24"/>
                <w:szCs w:val="24"/>
              </w:rPr>
            </w:pPr>
            <w:r w:rsidRPr="002A6393">
              <w:rPr>
                <w:rFonts w:asciiTheme="majorBidi" w:hAnsiTheme="majorBidi" w:cstheme="majorBidi"/>
                <w:sz w:val="24"/>
                <w:szCs w:val="24"/>
              </w:rPr>
              <w:t>2021</w:t>
            </w:r>
          </w:p>
        </w:tc>
        <w:tc>
          <w:tcPr>
            <w:tcW w:w="1161" w:type="dxa"/>
          </w:tcPr>
          <w:p w14:paraId="410FF614" w14:textId="35F7A5B7" w:rsidR="00797ACB" w:rsidRPr="002A6393" w:rsidRDefault="00797ACB" w:rsidP="00797ACB">
            <w:pPr>
              <w:spacing w:line="360" w:lineRule="auto"/>
              <w:rPr>
                <w:rFonts w:asciiTheme="majorBidi" w:hAnsiTheme="majorBidi" w:cstheme="majorBidi"/>
                <w:sz w:val="24"/>
                <w:szCs w:val="24"/>
              </w:rPr>
            </w:pPr>
            <w:r w:rsidRPr="002A6393">
              <w:rPr>
                <w:rFonts w:asciiTheme="majorBidi" w:hAnsiTheme="majorBidi" w:cstheme="majorBidi"/>
                <w:sz w:val="24"/>
                <w:szCs w:val="24"/>
              </w:rPr>
              <w:t>61K</w:t>
            </w:r>
          </w:p>
        </w:tc>
        <w:tc>
          <w:tcPr>
            <w:tcW w:w="1536" w:type="dxa"/>
          </w:tcPr>
          <w:p w14:paraId="1C6031F0" w14:textId="789D4062" w:rsidR="00797ACB" w:rsidRPr="002A6393" w:rsidRDefault="00797ACB" w:rsidP="00797ACB">
            <w:pPr>
              <w:spacing w:line="360" w:lineRule="auto"/>
              <w:rPr>
                <w:rFonts w:asciiTheme="majorBidi" w:hAnsiTheme="majorBidi" w:cstheme="majorBidi"/>
                <w:sz w:val="24"/>
                <w:szCs w:val="24"/>
              </w:rPr>
            </w:pPr>
            <w:r w:rsidRPr="002A6393">
              <w:rPr>
                <w:rFonts w:asciiTheme="majorBidi" w:hAnsiTheme="majorBidi" w:cstheme="majorBidi"/>
                <w:sz w:val="24"/>
                <w:szCs w:val="24"/>
              </w:rPr>
              <w:t>C/C++</w:t>
            </w:r>
          </w:p>
        </w:tc>
        <w:tc>
          <w:tcPr>
            <w:tcW w:w="1501" w:type="dxa"/>
          </w:tcPr>
          <w:p w14:paraId="31688168" w14:textId="43BBE6D0" w:rsidR="00797ACB" w:rsidRPr="002A6393" w:rsidRDefault="00797ACB" w:rsidP="00797ACB">
            <w:pPr>
              <w:spacing w:line="360" w:lineRule="auto"/>
              <w:rPr>
                <w:rFonts w:asciiTheme="majorBidi" w:hAnsiTheme="majorBidi" w:cstheme="majorBidi"/>
                <w:sz w:val="24"/>
                <w:szCs w:val="24"/>
              </w:rPr>
            </w:pPr>
            <w:r w:rsidRPr="002A6393">
              <w:rPr>
                <w:rFonts w:asciiTheme="majorBidi" w:hAnsiTheme="majorBidi" w:cstheme="majorBidi"/>
                <w:sz w:val="24"/>
                <w:szCs w:val="24"/>
              </w:rPr>
              <w:t>Binary</w:t>
            </w:r>
          </w:p>
        </w:tc>
      </w:tr>
      <w:tr w:rsidR="00DE44FB" w:rsidRPr="002A6393" w14:paraId="12E8CE89" w14:textId="77777777" w:rsidTr="002A6393">
        <w:tc>
          <w:tcPr>
            <w:tcW w:w="1779" w:type="dxa"/>
          </w:tcPr>
          <w:p w14:paraId="66A4FC4C" w14:textId="77777777" w:rsidR="00DE44FB" w:rsidRPr="002A6393" w:rsidRDefault="00DE44FB" w:rsidP="002A6393">
            <w:pPr>
              <w:spacing w:line="360" w:lineRule="auto"/>
              <w:rPr>
                <w:rFonts w:asciiTheme="majorBidi" w:hAnsiTheme="majorBidi" w:cstheme="majorBidi"/>
                <w:sz w:val="24"/>
                <w:szCs w:val="24"/>
              </w:rPr>
            </w:pPr>
            <w:r w:rsidRPr="002A6393">
              <w:rPr>
                <w:rFonts w:asciiTheme="majorBidi" w:hAnsiTheme="majorBidi" w:cstheme="majorBidi"/>
                <w:sz w:val="24"/>
                <w:szCs w:val="24"/>
              </w:rPr>
              <w:t>ReVeal</w:t>
            </w:r>
          </w:p>
          <w:p w14:paraId="1704BF63" w14:textId="4F704E6E" w:rsidR="00DE44FB" w:rsidRPr="002A6393" w:rsidRDefault="00DE44FB" w:rsidP="002A6393">
            <w:pPr>
              <w:spacing w:line="360" w:lineRule="auto"/>
              <w:rPr>
                <w:rFonts w:asciiTheme="majorBidi" w:hAnsiTheme="majorBidi" w:cstheme="majorBidi"/>
                <w:sz w:val="24"/>
                <w:szCs w:val="24"/>
              </w:rPr>
            </w:pPr>
            <w:r w:rsidRPr="002A6393">
              <w:rPr>
                <w:rFonts w:asciiTheme="majorBidi" w:hAnsiTheme="majorBidi" w:cstheme="majorBidi"/>
                <w:sz w:val="24"/>
                <w:szCs w:val="24"/>
              </w:rPr>
              <w:t>FFMPeg+Qemu</w:t>
            </w:r>
            <w:sdt>
              <w:sdtPr>
                <w:rPr>
                  <w:rFonts w:asciiTheme="majorBidi" w:hAnsiTheme="majorBidi" w:cstheme="majorBidi"/>
                  <w:sz w:val="24"/>
                  <w:szCs w:val="24"/>
                </w:rPr>
                <w:id w:val="1277834516"/>
                <w:citation/>
              </w:sdtPr>
              <w:sdtEndPr/>
              <w:sdtContent>
                <w:r w:rsidR="00E25069">
                  <w:rPr>
                    <w:rFonts w:asciiTheme="majorBidi" w:hAnsiTheme="majorBidi" w:cstheme="majorBidi"/>
                    <w:sz w:val="24"/>
                    <w:szCs w:val="24"/>
                  </w:rPr>
                  <w:fldChar w:fldCharType="begin"/>
                </w:r>
                <w:r w:rsidR="00E25069">
                  <w:rPr>
                    <w:rFonts w:asciiTheme="majorBidi" w:hAnsiTheme="majorBidi" w:cstheme="majorBidi"/>
                    <w:sz w:val="24"/>
                    <w:szCs w:val="24"/>
                  </w:rPr>
                  <w:instrText xml:space="preserve"> CITATION ReVealDataset \l 1033 </w:instrText>
                </w:r>
                <w:r w:rsidR="00E25069">
                  <w:rPr>
                    <w:rFonts w:asciiTheme="majorBidi" w:hAnsiTheme="majorBidi" w:cstheme="majorBidi"/>
                    <w:sz w:val="24"/>
                    <w:szCs w:val="24"/>
                  </w:rPr>
                  <w:fldChar w:fldCharType="separate"/>
                </w:r>
                <w:r w:rsidR="00827051">
                  <w:rPr>
                    <w:rFonts w:asciiTheme="majorBidi" w:hAnsiTheme="majorBidi" w:cstheme="majorBidi"/>
                    <w:noProof/>
                    <w:sz w:val="24"/>
                    <w:szCs w:val="24"/>
                  </w:rPr>
                  <w:t xml:space="preserve"> </w:t>
                </w:r>
                <w:r w:rsidR="00827051" w:rsidRPr="00827051">
                  <w:rPr>
                    <w:rFonts w:asciiTheme="majorBidi" w:hAnsiTheme="majorBidi" w:cstheme="majorBidi"/>
                    <w:noProof/>
                    <w:sz w:val="24"/>
                    <w:szCs w:val="24"/>
                  </w:rPr>
                  <w:t>[28]</w:t>
                </w:r>
                <w:r w:rsidR="00E25069">
                  <w:rPr>
                    <w:rFonts w:asciiTheme="majorBidi" w:hAnsiTheme="majorBidi" w:cstheme="majorBidi"/>
                    <w:sz w:val="24"/>
                    <w:szCs w:val="24"/>
                  </w:rPr>
                  <w:fldChar w:fldCharType="end"/>
                </w:r>
              </w:sdtContent>
            </w:sdt>
            <w:r w:rsidR="00C016FD">
              <w:t xml:space="preserve"> </w:t>
            </w:r>
          </w:p>
        </w:tc>
        <w:tc>
          <w:tcPr>
            <w:tcW w:w="1118" w:type="dxa"/>
          </w:tcPr>
          <w:p w14:paraId="2C2EEC24" w14:textId="1ED213F1" w:rsidR="00DE44FB" w:rsidRPr="002A6393" w:rsidRDefault="00B12BA2" w:rsidP="002A6393">
            <w:pPr>
              <w:spacing w:line="360" w:lineRule="auto"/>
              <w:ind w:left="2880" w:hanging="2880"/>
              <w:rPr>
                <w:rFonts w:asciiTheme="majorBidi" w:hAnsiTheme="majorBidi" w:cstheme="majorBidi"/>
                <w:sz w:val="24"/>
                <w:szCs w:val="24"/>
              </w:rPr>
            </w:pPr>
            <w:r w:rsidRPr="002A6393">
              <w:rPr>
                <w:rFonts w:asciiTheme="majorBidi" w:hAnsiTheme="majorBidi" w:cstheme="majorBidi"/>
                <w:sz w:val="24"/>
                <w:szCs w:val="24"/>
              </w:rPr>
              <w:t>N/A</w:t>
            </w:r>
          </w:p>
        </w:tc>
        <w:tc>
          <w:tcPr>
            <w:tcW w:w="1124" w:type="dxa"/>
          </w:tcPr>
          <w:p w14:paraId="1F25FD3E" w14:textId="0A753D1D" w:rsidR="00DE44FB" w:rsidRPr="002A6393" w:rsidRDefault="00B12BA2" w:rsidP="002A6393">
            <w:pPr>
              <w:spacing w:line="360" w:lineRule="auto"/>
              <w:rPr>
                <w:rFonts w:asciiTheme="majorBidi" w:hAnsiTheme="majorBidi" w:cstheme="majorBidi"/>
                <w:sz w:val="24"/>
                <w:szCs w:val="24"/>
              </w:rPr>
            </w:pPr>
            <w:r w:rsidRPr="002A6393">
              <w:rPr>
                <w:rFonts w:asciiTheme="majorBidi" w:hAnsiTheme="majorBidi" w:cstheme="majorBidi"/>
                <w:sz w:val="24"/>
                <w:szCs w:val="24"/>
              </w:rPr>
              <w:t>2020</w:t>
            </w:r>
          </w:p>
        </w:tc>
        <w:tc>
          <w:tcPr>
            <w:tcW w:w="1161" w:type="dxa"/>
          </w:tcPr>
          <w:p w14:paraId="0F70F70A" w14:textId="6A46FABA" w:rsidR="00DE44FB" w:rsidRPr="002A6393" w:rsidRDefault="00B12BA2" w:rsidP="002A6393">
            <w:pPr>
              <w:spacing w:line="360" w:lineRule="auto"/>
              <w:rPr>
                <w:rFonts w:asciiTheme="majorBidi" w:hAnsiTheme="majorBidi" w:cstheme="majorBidi"/>
                <w:sz w:val="24"/>
                <w:szCs w:val="24"/>
              </w:rPr>
            </w:pPr>
            <w:r w:rsidRPr="002A6393">
              <w:rPr>
                <w:rFonts w:asciiTheme="majorBidi" w:hAnsiTheme="majorBidi" w:cstheme="majorBidi"/>
                <w:sz w:val="24"/>
                <w:szCs w:val="24"/>
              </w:rPr>
              <w:t>40</w:t>
            </w:r>
            <w:r w:rsidR="002A6393" w:rsidRPr="002A6393">
              <w:rPr>
                <w:rFonts w:asciiTheme="majorBidi" w:hAnsiTheme="majorBidi" w:cstheme="majorBidi"/>
                <w:sz w:val="24"/>
                <w:szCs w:val="24"/>
              </w:rPr>
              <w:t>K</w:t>
            </w:r>
          </w:p>
        </w:tc>
        <w:tc>
          <w:tcPr>
            <w:tcW w:w="1536" w:type="dxa"/>
          </w:tcPr>
          <w:p w14:paraId="7BC1E0FE" w14:textId="1A72FFA5" w:rsidR="00DE44FB" w:rsidRPr="002A6393" w:rsidRDefault="00B12BA2" w:rsidP="002A6393">
            <w:pPr>
              <w:spacing w:line="360" w:lineRule="auto"/>
              <w:rPr>
                <w:rFonts w:asciiTheme="majorBidi" w:hAnsiTheme="majorBidi" w:cstheme="majorBidi"/>
                <w:sz w:val="24"/>
                <w:szCs w:val="24"/>
              </w:rPr>
            </w:pPr>
            <w:r w:rsidRPr="002A6393">
              <w:rPr>
                <w:rFonts w:asciiTheme="majorBidi" w:hAnsiTheme="majorBidi" w:cstheme="majorBidi"/>
                <w:sz w:val="24"/>
                <w:szCs w:val="24"/>
              </w:rPr>
              <w:t>C</w:t>
            </w:r>
          </w:p>
        </w:tc>
        <w:tc>
          <w:tcPr>
            <w:tcW w:w="1501" w:type="dxa"/>
          </w:tcPr>
          <w:p w14:paraId="57E1707A" w14:textId="3429BC28" w:rsidR="00DE44FB" w:rsidRPr="002A6393" w:rsidRDefault="00B12BA2" w:rsidP="002A6393">
            <w:pPr>
              <w:spacing w:line="360" w:lineRule="auto"/>
              <w:rPr>
                <w:rFonts w:asciiTheme="majorBidi" w:hAnsiTheme="majorBidi" w:cstheme="majorBidi"/>
                <w:sz w:val="24"/>
                <w:szCs w:val="24"/>
              </w:rPr>
            </w:pPr>
            <w:r w:rsidRPr="002A6393">
              <w:rPr>
                <w:rFonts w:asciiTheme="majorBidi" w:hAnsiTheme="majorBidi" w:cstheme="majorBidi"/>
                <w:sz w:val="24"/>
                <w:szCs w:val="24"/>
              </w:rPr>
              <w:t>Binary</w:t>
            </w:r>
          </w:p>
        </w:tc>
      </w:tr>
      <w:tr w:rsidR="00797ACB" w:rsidRPr="002A6393" w14:paraId="781B7A5C" w14:textId="77777777" w:rsidTr="002A6393">
        <w:tc>
          <w:tcPr>
            <w:tcW w:w="1779" w:type="dxa"/>
          </w:tcPr>
          <w:p w14:paraId="05347649" w14:textId="176B1C3B" w:rsidR="00797ACB" w:rsidRPr="002A6393" w:rsidRDefault="00797ACB" w:rsidP="00797ACB">
            <w:pPr>
              <w:spacing w:line="360" w:lineRule="auto"/>
              <w:rPr>
                <w:rFonts w:asciiTheme="majorBidi" w:hAnsiTheme="majorBidi" w:cstheme="majorBidi"/>
                <w:sz w:val="24"/>
                <w:szCs w:val="24"/>
              </w:rPr>
            </w:pPr>
            <w:r w:rsidRPr="002A6393">
              <w:rPr>
                <w:rFonts w:asciiTheme="majorBidi" w:hAnsiTheme="majorBidi" w:cstheme="majorBidi"/>
                <w:sz w:val="24"/>
                <w:szCs w:val="24"/>
              </w:rPr>
              <w:t>ManySStuBs4J</w:t>
            </w:r>
            <w:sdt>
              <w:sdtPr>
                <w:rPr>
                  <w:rFonts w:asciiTheme="majorBidi" w:hAnsiTheme="majorBidi" w:cstheme="majorBidi"/>
                  <w:sz w:val="24"/>
                  <w:szCs w:val="24"/>
                </w:rPr>
                <w:id w:val="-713198174"/>
                <w:citation/>
              </w:sdtPr>
              <w:sdtEndPr/>
              <w:sdtContent>
                <w:r>
                  <w:rPr>
                    <w:rFonts w:asciiTheme="majorBidi" w:hAnsiTheme="majorBidi" w:cstheme="majorBidi"/>
                    <w:sz w:val="24"/>
                    <w:szCs w:val="24"/>
                  </w:rPr>
                  <w:fldChar w:fldCharType="begin"/>
                </w:r>
                <w:r>
                  <w:rPr>
                    <w:rFonts w:asciiTheme="majorBidi" w:hAnsiTheme="majorBidi" w:cstheme="majorBidi"/>
                    <w:sz w:val="24"/>
                    <w:szCs w:val="24"/>
                  </w:rPr>
                  <w:instrText xml:space="preserve"> CITATION manysstubs4j \l 1033 </w:instrText>
                </w:r>
                <w:r>
                  <w:rPr>
                    <w:rFonts w:asciiTheme="majorBidi" w:hAnsiTheme="majorBidi" w:cstheme="majorBidi"/>
                    <w:sz w:val="24"/>
                    <w:szCs w:val="24"/>
                  </w:rPr>
                  <w:fldChar w:fldCharType="separate"/>
                </w:r>
                <w:r w:rsidR="00827051">
                  <w:rPr>
                    <w:rFonts w:asciiTheme="majorBidi" w:hAnsiTheme="majorBidi" w:cstheme="majorBidi"/>
                    <w:noProof/>
                    <w:sz w:val="24"/>
                    <w:szCs w:val="24"/>
                  </w:rPr>
                  <w:t xml:space="preserve"> </w:t>
                </w:r>
                <w:r w:rsidR="00827051" w:rsidRPr="00827051">
                  <w:rPr>
                    <w:rFonts w:asciiTheme="majorBidi" w:hAnsiTheme="majorBidi" w:cstheme="majorBidi"/>
                    <w:noProof/>
                    <w:sz w:val="24"/>
                    <w:szCs w:val="24"/>
                  </w:rPr>
                  <w:t>[25]</w:t>
                </w:r>
                <w:r>
                  <w:rPr>
                    <w:rFonts w:asciiTheme="majorBidi" w:hAnsiTheme="majorBidi" w:cstheme="majorBidi"/>
                    <w:sz w:val="24"/>
                    <w:szCs w:val="24"/>
                  </w:rPr>
                  <w:fldChar w:fldCharType="end"/>
                </w:r>
              </w:sdtContent>
            </w:sdt>
          </w:p>
        </w:tc>
        <w:tc>
          <w:tcPr>
            <w:tcW w:w="1118" w:type="dxa"/>
          </w:tcPr>
          <w:p w14:paraId="48AA8E95" w14:textId="72994788" w:rsidR="00797ACB" w:rsidRPr="002A6393" w:rsidRDefault="00797ACB" w:rsidP="00797ACB">
            <w:pPr>
              <w:spacing w:line="360" w:lineRule="auto"/>
              <w:ind w:left="2880" w:hanging="2880"/>
              <w:rPr>
                <w:rFonts w:asciiTheme="majorBidi" w:hAnsiTheme="majorBidi" w:cstheme="majorBidi"/>
                <w:sz w:val="24"/>
                <w:szCs w:val="24"/>
              </w:rPr>
            </w:pPr>
            <w:r w:rsidRPr="002A6393">
              <w:rPr>
                <w:rFonts w:asciiTheme="majorBidi" w:hAnsiTheme="majorBidi" w:cstheme="majorBidi"/>
                <w:sz w:val="24"/>
                <w:szCs w:val="24"/>
              </w:rPr>
              <w:t>887MB</w:t>
            </w:r>
          </w:p>
        </w:tc>
        <w:tc>
          <w:tcPr>
            <w:tcW w:w="1124" w:type="dxa"/>
          </w:tcPr>
          <w:p w14:paraId="522CCF95" w14:textId="7D5A2915" w:rsidR="00797ACB" w:rsidRPr="002A6393" w:rsidRDefault="00797ACB" w:rsidP="00797ACB">
            <w:pPr>
              <w:spacing w:line="360" w:lineRule="auto"/>
              <w:rPr>
                <w:rFonts w:asciiTheme="majorBidi" w:hAnsiTheme="majorBidi" w:cstheme="majorBidi"/>
                <w:sz w:val="24"/>
                <w:szCs w:val="24"/>
              </w:rPr>
            </w:pPr>
            <w:r w:rsidRPr="002A6393">
              <w:rPr>
                <w:rFonts w:asciiTheme="majorBidi" w:hAnsiTheme="majorBidi" w:cstheme="majorBidi"/>
                <w:sz w:val="24"/>
                <w:szCs w:val="24"/>
              </w:rPr>
              <w:t>2019</w:t>
            </w:r>
          </w:p>
        </w:tc>
        <w:tc>
          <w:tcPr>
            <w:tcW w:w="1161" w:type="dxa"/>
          </w:tcPr>
          <w:p w14:paraId="1C245EB9" w14:textId="06E7146D" w:rsidR="00797ACB" w:rsidRPr="002A6393" w:rsidRDefault="00797ACB" w:rsidP="00797ACB">
            <w:pPr>
              <w:spacing w:line="360" w:lineRule="auto"/>
              <w:rPr>
                <w:rFonts w:asciiTheme="majorBidi" w:hAnsiTheme="majorBidi" w:cstheme="majorBidi"/>
                <w:sz w:val="24"/>
                <w:szCs w:val="24"/>
              </w:rPr>
            </w:pPr>
            <w:r w:rsidRPr="002A6393">
              <w:rPr>
                <w:rFonts w:asciiTheme="majorBidi" w:hAnsiTheme="majorBidi" w:cstheme="majorBidi"/>
                <w:sz w:val="24"/>
                <w:szCs w:val="24"/>
              </w:rPr>
              <w:t>63K</w:t>
            </w:r>
          </w:p>
        </w:tc>
        <w:tc>
          <w:tcPr>
            <w:tcW w:w="1536" w:type="dxa"/>
          </w:tcPr>
          <w:p w14:paraId="3A529FA5" w14:textId="6A074E92" w:rsidR="00797ACB" w:rsidRPr="002A6393" w:rsidRDefault="00797ACB" w:rsidP="00797ACB">
            <w:pPr>
              <w:spacing w:line="360" w:lineRule="auto"/>
              <w:rPr>
                <w:rFonts w:asciiTheme="majorBidi" w:hAnsiTheme="majorBidi" w:cstheme="majorBidi"/>
                <w:sz w:val="24"/>
                <w:szCs w:val="24"/>
              </w:rPr>
            </w:pPr>
            <w:r w:rsidRPr="002A6393">
              <w:rPr>
                <w:rFonts w:asciiTheme="majorBidi" w:hAnsiTheme="majorBidi" w:cstheme="majorBidi"/>
                <w:sz w:val="24"/>
                <w:szCs w:val="24"/>
              </w:rPr>
              <w:t>Java</w:t>
            </w:r>
          </w:p>
        </w:tc>
        <w:tc>
          <w:tcPr>
            <w:tcW w:w="1501" w:type="dxa"/>
          </w:tcPr>
          <w:p w14:paraId="0EC35EE0" w14:textId="355E20FD" w:rsidR="00797ACB" w:rsidRPr="002A6393" w:rsidRDefault="00797ACB" w:rsidP="00797ACB">
            <w:pPr>
              <w:spacing w:line="360" w:lineRule="auto"/>
              <w:rPr>
                <w:rFonts w:asciiTheme="majorBidi" w:hAnsiTheme="majorBidi" w:cstheme="majorBidi"/>
                <w:sz w:val="24"/>
                <w:szCs w:val="24"/>
              </w:rPr>
            </w:pPr>
            <w:r w:rsidRPr="002A6393">
              <w:rPr>
                <w:rFonts w:asciiTheme="majorBidi" w:hAnsiTheme="majorBidi" w:cstheme="majorBidi"/>
                <w:sz w:val="24"/>
                <w:szCs w:val="24"/>
              </w:rPr>
              <w:t>Multiple class</w:t>
            </w:r>
          </w:p>
        </w:tc>
      </w:tr>
      <w:tr w:rsidR="00DE44FB" w:rsidRPr="002A6393" w14:paraId="1E4F20F1" w14:textId="77777777" w:rsidTr="002A6393">
        <w:tc>
          <w:tcPr>
            <w:tcW w:w="1779" w:type="dxa"/>
          </w:tcPr>
          <w:p w14:paraId="08482807" w14:textId="6B829B25" w:rsidR="00DE44FB" w:rsidRPr="002A6393" w:rsidRDefault="00B12BA2" w:rsidP="002A6393">
            <w:pPr>
              <w:spacing w:line="360" w:lineRule="auto"/>
              <w:rPr>
                <w:rFonts w:asciiTheme="majorBidi" w:hAnsiTheme="majorBidi" w:cstheme="majorBidi"/>
                <w:sz w:val="24"/>
                <w:szCs w:val="24"/>
              </w:rPr>
            </w:pPr>
            <w:r w:rsidRPr="002A6393">
              <w:rPr>
                <w:rFonts w:asciiTheme="majorBidi" w:hAnsiTheme="majorBidi" w:cstheme="majorBidi"/>
                <w:sz w:val="24"/>
                <w:szCs w:val="24"/>
              </w:rPr>
              <w:t>Drapper VDISC</w:t>
            </w:r>
            <w:r w:rsidR="00C016FD">
              <w:t xml:space="preserve"> </w:t>
            </w:r>
            <w:sdt>
              <w:sdtPr>
                <w:id w:val="-1087758417"/>
                <w:citation/>
              </w:sdtPr>
              <w:sdtEndPr/>
              <w:sdtContent>
                <w:r w:rsidR="00E25069">
                  <w:fldChar w:fldCharType="begin"/>
                </w:r>
                <w:r w:rsidR="00E25069">
                  <w:instrText xml:space="preserve"> CITATION Draperdataset \l 1033 </w:instrText>
                </w:r>
                <w:r w:rsidR="00E25069">
                  <w:fldChar w:fldCharType="separate"/>
                </w:r>
                <w:r w:rsidR="00827051" w:rsidRPr="00827051">
                  <w:rPr>
                    <w:noProof/>
                  </w:rPr>
                  <w:t>[29]</w:t>
                </w:r>
                <w:r w:rsidR="00E25069">
                  <w:fldChar w:fldCharType="end"/>
                </w:r>
              </w:sdtContent>
            </w:sdt>
          </w:p>
        </w:tc>
        <w:tc>
          <w:tcPr>
            <w:tcW w:w="1118" w:type="dxa"/>
          </w:tcPr>
          <w:p w14:paraId="5334483E" w14:textId="07F503E8" w:rsidR="00DE44FB" w:rsidRPr="002A6393" w:rsidRDefault="00B12BA2" w:rsidP="002A6393">
            <w:pPr>
              <w:spacing w:line="360" w:lineRule="auto"/>
              <w:rPr>
                <w:rFonts w:asciiTheme="majorBidi" w:hAnsiTheme="majorBidi" w:cstheme="majorBidi"/>
                <w:sz w:val="24"/>
                <w:szCs w:val="24"/>
              </w:rPr>
            </w:pPr>
            <w:r w:rsidRPr="002A6393">
              <w:rPr>
                <w:rFonts w:asciiTheme="majorBidi" w:hAnsiTheme="majorBidi" w:cstheme="majorBidi"/>
                <w:sz w:val="24"/>
                <w:szCs w:val="24"/>
              </w:rPr>
              <w:t>1GB</w:t>
            </w:r>
          </w:p>
        </w:tc>
        <w:tc>
          <w:tcPr>
            <w:tcW w:w="1124" w:type="dxa"/>
          </w:tcPr>
          <w:p w14:paraId="17C4591A" w14:textId="1811FADB" w:rsidR="00DE44FB" w:rsidRPr="002A6393" w:rsidRDefault="00B12BA2" w:rsidP="002A6393">
            <w:pPr>
              <w:spacing w:line="360" w:lineRule="auto"/>
              <w:rPr>
                <w:rFonts w:asciiTheme="majorBidi" w:hAnsiTheme="majorBidi" w:cstheme="majorBidi"/>
                <w:sz w:val="24"/>
                <w:szCs w:val="24"/>
              </w:rPr>
            </w:pPr>
            <w:r w:rsidRPr="002A6393">
              <w:rPr>
                <w:rFonts w:asciiTheme="majorBidi" w:hAnsiTheme="majorBidi" w:cstheme="majorBidi"/>
                <w:sz w:val="24"/>
                <w:szCs w:val="24"/>
              </w:rPr>
              <w:t>2018</w:t>
            </w:r>
          </w:p>
        </w:tc>
        <w:tc>
          <w:tcPr>
            <w:tcW w:w="1161" w:type="dxa"/>
          </w:tcPr>
          <w:p w14:paraId="629B0778" w14:textId="11D97390" w:rsidR="00DE44FB" w:rsidRPr="002A6393" w:rsidRDefault="00B12BA2" w:rsidP="002A6393">
            <w:pPr>
              <w:spacing w:line="360" w:lineRule="auto"/>
              <w:rPr>
                <w:rFonts w:asciiTheme="majorBidi" w:hAnsiTheme="majorBidi" w:cstheme="majorBidi"/>
                <w:sz w:val="24"/>
                <w:szCs w:val="24"/>
              </w:rPr>
            </w:pPr>
            <w:r w:rsidRPr="002A6393">
              <w:rPr>
                <w:rFonts w:asciiTheme="majorBidi" w:hAnsiTheme="majorBidi" w:cstheme="majorBidi"/>
                <w:sz w:val="24"/>
                <w:szCs w:val="24"/>
              </w:rPr>
              <w:t>1.27M</w:t>
            </w:r>
          </w:p>
        </w:tc>
        <w:tc>
          <w:tcPr>
            <w:tcW w:w="1536" w:type="dxa"/>
          </w:tcPr>
          <w:p w14:paraId="707A7C4E" w14:textId="7BF67F35" w:rsidR="00DE44FB" w:rsidRPr="002A6393" w:rsidRDefault="00B12BA2" w:rsidP="002A6393">
            <w:pPr>
              <w:spacing w:line="360" w:lineRule="auto"/>
              <w:rPr>
                <w:rFonts w:asciiTheme="majorBidi" w:hAnsiTheme="majorBidi" w:cstheme="majorBidi"/>
                <w:sz w:val="24"/>
                <w:szCs w:val="24"/>
              </w:rPr>
            </w:pPr>
            <w:r w:rsidRPr="002A6393">
              <w:rPr>
                <w:rFonts w:asciiTheme="majorBidi" w:hAnsiTheme="majorBidi" w:cstheme="majorBidi"/>
                <w:sz w:val="24"/>
                <w:szCs w:val="24"/>
              </w:rPr>
              <w:t>C/C++</w:t>
            </w:r>
          </w:p>
        </w:tc>
        <w:tc>
          <w:tcPr>
            <w:tcW w:w="1501" w:type="dxa"/>
          </w:tcPr>
          <w:p w14:paraId="25FFA3E4" w14:textId="6F7809EA" w:rsidR="00DE44FB" w:rsidRPr="002A6393" w:rsidRDefault="00B12BA2" w:rsidP="002A6393">
            <w:pPr>
              <w:spacing w:line="360" w:lineRule="auto"/>
              <w:rPr>
                <w:rFonts w:asciiTheme="majorBidi" w:hAnsiTheme="majorBidi" w:cstheme="majorBidi"/>
                <w:sz w:val="24"/>
                <w:szCs w:val="24"/>
              </w:rPr>
            </w:pPr>
            <w:r w:rsidRPr="002A6393">
              <w:rPr>
                <w:rFonts w:asciiTheme="majorBidi" w:hAnsiTheme="majorBidi" w:cstheme="majorBidi"/>
                <w:sz w:val="24"/>
                <w:szCs w:val="24"/>
              </w:rPr>
              <w:t>Multiple class</w:t>
            </w:r>
          </w:p>
        </w:tc>
      </w:tr>
      <w:tr w:rsidR="00797ACB" w:rsidRPr="002A6393" w14:paraId="1F6F3D43" w14:textId="77777777" w:rsidTr="002A6393">
        <w:tc>
          <w:tcPr>
            <w:tcW w:w="1779" w:type="dxa"/>
          </w:tcPr>
          <w:p w14:paraId="5CAF7B5D" w14:textId="769201EF" w:rsidR="00797ACB" w:rsidRPr="002A6393" w:rsidRDefault="00797ACB" w:rsidP="00797ACB">
            <w:pPr>
              <w:spacing w:line="360" w:lineRule="auto"/>
              <w:rPr>
                <w:rFonts w:asciiTheme="majorBidi" w:hAnsiTheme="majorBidi" w:cstheme="majorBidi"/>
                <w:sz w:val="24"/>
                <w:szCs w:val="24"/>
              </w:rPr>
            </w:pPr>
            <w:r w:rsidRPr="002A6393">
              <w:rPr>
                <w:rFonts w:asciiTheme="majorBidi" w:hAnsiTheme="majorBidi" w:cstheme="majorBidi"/>
                <w:sz w:val="24"/>
                <w:szCs w:val="24"/>
              </w:rPr>
              <w:t>NVD</w:t>
            </w:r>
            <w:sdt>
              <w:sdtPr>
                <w:rPr>
                  <w:rFonts w:asciiTheme="majorBidi" w:hAnsiTheme="majorBidi" w:cstheme="majorBidi"/>
                  <w:sz w:val="24"/>
                  <w:szCs w:val="24"/>
                </w:rPr>
                <w:id w:val="1943878242"/>
                <w:citation/>
              </w:sdtPr>
              <w:sdtEndPr/>
              <w:sdtContent>
                <w:r>
                  <w:rPr>
                    <w:rFonts w:asciiTheme="majorBidi" w:hAnsiTheme="majorBidi" w:cstheme="majorBidi"/>
                    <w:sz w:val="24"/>
                    <w:szCs w:val="24"/>
                  </w:rPr>
                  <w:fldChar w:fldCharType="begin"/>
                </w:r>
                <w:r>
                  <w:rPr>
                    <w:rFonts w:asciiTheme="majorBidi" w:hAnsiTheme="majorBidi" w:cstheme="majorBidi"/>
                    <w:sz w:val="24"/>
                    <w:szCs w:val="24"/>
                  </w:rPr>
                  <w:instrText xml:space="preserve"> CITATION NVD \l 1033 </w:instrText>
                </w:r>
                <w:r>
                  <w:rPr>
                    <w:rFonts w:asciiTheme="majorBidi" w:hAnsiTheme="majorBidi" w:cstheme="majorBidi"/>
                    <w:sz w:val="24"/>
                    <w:szCs w:val="24"/>
                  </w:rPr>
                  <w:fldChar w:fldCharType="separate"/>
                </w:r>
                <w:r w:rsidR="00827051">
                  <w:rPr>
                    <w:rFonts w:asciiTheme="majorBidi" w:hAnsiTheme="majorBidi" w:cstheme="majorBidi"/>
                    <w:noProof/>
                    <w:sz w:val="24"/>
                    <w:szCs w:val="24"/>
                  </w:rPr>
                  <w:t xml:space="preserve"> </w:t>
                </w:r>
                <w:r w:rsidR="00827051" w:rsidRPr="00827051">
                  <w:rPr>
                    <w:rFonts w:asciiTheme="majorBidi" w:hAnsiTheme="majorBidi" w:cstheme="majorBidi"/>
                    <w:noProof/>
                    <w:sz w:val="24"/>
                    <w:szCs w:val="24"/>
                  </w:rPr>
                  <w:t>[30]</w:t>
                </w:r>
                <w:r>
                  <w:rPr>
                    <w:rFonts w:asciiTheme="majorBidi" w:hAnsiTheme="majorBidi" w:cstheme="majorBidi"/>
                    <w:sz w:val="24"/>
                    <w:szCs w:val="24"/>
                  </w:rPr>
                  <w:fldChar w:fldCharType="end"/>
                </w:r>
              </w:sdtContent>
            </w:sdt>
          </w:p>
        </w:tc>
        <w:tc>
          <w:tcPr>
            <w:tcW w:w="1118" w:type="dxa"/>
          </w:tcPr>
          <w:p w14:paraId="531C995E" w14:textId="071673E2" w:rsidR="00797ACB" w:rsidRPr="002A6393" w:rsidRDefault="00797ACB" w:rsidP="00797ACB">
            <w:pPr>
              <w:spacing w:line="360" w:lineRule="auto"/>
              <w:rPr>
                <w:rFonts w:asciiTheme="majorBidi" w:hAnsiTheme="majorBidi" w:cstheme="majorBidi"/>
                <w:sz w:val="24"/>
                <w:szCs w:val="24"/>
              </w:rPr>
            </w:pPr>
            <w:r w:rsidRPr="002A6393">
              <w:rPr>
                <w:rFonts w:asciiTheme="majorBidi" w:hAnsiTheme="majorBidi" w:cstheme="majorBidi"/>
                <w:sz w:val="24"/>
                <w:szCs w:val="24"/>
              </w:rPr>
              <w:t>N/A</w:t>
            </w:r>
          </w:p>
        </w:tc>
        <w:tc>
          <w:tcPr>
            <w:tcW w:w="1124" w:type="dxa"/>
          </w:tcPr>
          <w:p w14:paraId="0B348B49" w14:textId="03685582" w:rsidR="00797ACB" w:rsidRPr="002A6393" w:rsidRDefault="00797ACB" w:rsidP="00797ACB">
            <w:pPr>
              <w:spacing w:line="360" w:lineRule="auto"/>
              <w:rPr>
                <w:rFonts w:asciiTheme="majorBidi" w:hAnsiTheme="majorBidi" w:cstheme="majorBidi"/>
                <w:sz w:val="24"/>
                <w:szCs w:val="24"/>
              </w:rPr>
            </w:pPr>
            <w:r w:rsidRPr="002A6393">
              <w:rPr>
                <w:rFonts w:asciiTheme="majorBidi" w:hAnsiTheme="majorBidi" w:cstheme="majorBidi"/>
                <w:sz w:val="24"/>
                <w:szCs w:val="24"/>
              </w:rPr>
              <w:t>1999</w:t>
            </w:r>
          </w:p>
        </w:tc>
        <w:tc>
          <w:tcPr>
            <w:tcW w:w="1161" w:type="dxa"/>
          </w:tcPr>
          <w:p w14:paraId="79D024B7" w14:textId="54A51CBD" w:rsidR="00797ACB" w:rsidRPr="002A6393" w:rsidRDefault="00797ACB" w:rsidP="00797ACB">
            <w:pPr>
              <w:spacing w:line="360" w:lineRule="auto"/>
              <w:rPr>
                <w:rFonts w:asciiTheme="majorBidi" w:hAnsiTheme="majorBidi" w:cstheme="majorBidi"/>
                <w:sz w:val="24"/>
                <w:szCs w:val="24"/>
              </w:rPr>
            </w:pPr>
            <w:r w:rsidRPr="002A6393">
              <w:rPr>
                <w:rFonts w:asciiTheme="majorBidi" w:hAnsiTheme="majorBidi" w:cstheme="majorBidi"/>
                <w:sz w:val="24"/>
                <w:szCs w:val="24"/>
              </w:rPr>
              <w:t>100K</w:t>
            </w:r>
          </w:p>
        </w:tc>
        <w:tc>
          <w:tcPr>
            <w:tcW w:w="1536" w:type="dxa"/>
          </w:tcPr>
          <w:p w14:paraId="411D7F56" w14:textId="5D4C678F" w:rsidR="00797ACB" w:rsidRPr="002A6393" w:rsidRDefault="00797ACB" w:rsidP="00797ACB">
            <w:pPr>
              <w:spacing w:line="360" w:lineRule="auto"/>
              <w:rPr>
                <w:rFonts w:asciiTheme="majorBidi" w:hAnsiTheme="majorBidi" w:cstheme="majorBidi"/>
                <w:sz w:val="24"/>
                <w:szCs w:val="24"/>
              </w:rPr>
            </w:pPr>
            <w:r w:rsidRPr="002A6393">
              <w:rPr>
                <w:rFonts w:asciiTheme="majorBidi" w:hAnsiTheme="majorBidi" w:cstheme="majorBidi"/>
                <w:sz w:val="24"/>
                <w:szCs w:val="24"/>
              </w:rPr>
              <w:t>C/C++</w:t>
            </w:r>
          </w:p>
        </w:tc>
        <w:tc>
          <w:tcPr>
            <w:tcW w:w="1501" w:type="dxa"/>
          </w:tcPr>
          <w:p w14:paraId="23AACDA7" w14:textId="572DBE2D" w:rsidR="00797ACB" w:rsidRPr="002A6393" w:rsidRDefault="00797ACB" w:rsidP="00797ACB">
            <w:pPr>
              <w:spacing w:line="360" w:lineRule="auto"/>
              <w:rPr>
                <w:rFonts w:asciiTheme="majorBidi" w:hAnsiTheme="majorBidi" w:cstheme="majorBidi"/>
                <w:sz w:val="24"/>
                <w:szCs w:val="24"/>
              </w:rPr>
            </w:pPr>
            <w:r w:rsidRPr="002A6393">
              <w:rPr>
                <w:rFonts w:asciiTheme="majorBidi" w:hAnsiTheme="majorBidi" w:cstheme="majorBidi"/>
                <w:sz w:val="24"/>
                <w:szCs w:val="24"/>
              </w:rPr>
              <w:t>Multiple class</w:t>
            </w:r>
          </w:p>
        </w:tc>
      </w:tr>
      <w:tr w:rsidR="00B12BA2" w:rsidRPr="002A6393" w14:paraId="3EC7C0AD" w14:textId="77777777" w:rsidTr="002A6393">
        <w:tc>
          <w:tcPr>
            <w:tcW w:w="1779" w:type="dxa"/>
          </w:tcPr>
          <w:p w14:paraId="4305D4DC" w14:textId="7BFA78C4" w:rsidR="00B12BA2" w:rsidRPr="002A6393" w:rsidRDefault="00B12BA2" w:rsidP="002A6393">
            <w:pPr>
              <w:spacing w:line="360" w:lineRule="auto"/>
              <w:rPr>
                <w:rFonts w:asciiTheme="majorBidi" w:hAnsiTheme="majorBidi" w:cstheme="majorBidi"/>
                <w:sz w:val="24"/>
                <w:szCs w:val="24"/>
              </w:rPr>
            </w:pPr>
            <w:r w:rsidRPr="002A6393">
              <w:rPr>
                <w:rFonts w:asciiTheme="majorBidi" w:hAnsiTheme="majorBidi" w:cstheme="majorBidi"/>
                <w:sz w:val="24"/>
                <w:szCs w:val="24"/>
              </w:rPr>
              <w:t>ESC</w:t>
            </w:r>
            <w:sdt>
              <w:sdtPr>
                <w:rPr>
                  <w:rFonts w:asciiTheme="majorBidi" w:hAnsiTheme="majorBidi" w:cstheme="majorBidi"/>
                  <w:sz w:val="24"/>
                  <w:szCs w:val="24"/>
                </w:rPr>
                <w:id w:val="980803609"/>
                <w:citation/>
              </w:sdtPr>
              <w:sdtEndPr/>
              <w:sdtContent>
                <w:r w:rsidR="00C016FD">
                  <w:rPr>
                    <w:rFonts w:asciiTheme="majorBidi" w:hAnsiTheme="majorBidi" w:cstheme="majorBidi"/>
                    <w:sz w:val="24"/>
                    <w:szCs w:val="24"/>
                  </w:rPr>
                  <w:fldChar w:fldCharType="begin"/>
                </w:r>
                <w:r w:rsidR="00C016FD">
                  <w:rPr>
                    <w:rFonts w:asciiTheme="majorBidi" w:hAnsiTheme="majorBidi" w:cstheme="majorBidi"/>
                    <w:sz w:val="24"/>
                    <w:szCs w:val="24"/>
                  </w:rPr>
                  <w:instrText xml:space="preserve"> CITATION ESC \l 1033 </w:instrText>
                </w:r>
                <w:r w:rsidR="00C016FD">
                  <w:rPr>
                    <w:rFonts w:asciiTheme="majorBidi" w:hAnsiTheme="majorBidi" w:cstheme="majorBidi"/>
                    <w:sz w:val="24"/>
                    <w:szCs w:val="24"/>
                  </w:rPr>
                  <w:fldChar w:fldCharType="separate"/>
                </w:r>
                <w:r w:rsidR="00827051">
                  <w:rPr>
                    <w:rFonts w:asciiTheme="majorBidi" w:hAnsiTheme="majorBidi" w:cstheme="majorBidi"/>
                    <w:noProof/>
                    <w:sz w:val="24"/>
                    <w:szCs w:val="24"/>
                  </w:rPr>
                  <w:t xml:space="preserve"> </w:t>
                </w:r>
                <w:r w:rsidR="00827051" w:rsidRPr="00827051">
                  <w:rPr>
                    <w:rFonts w:asciiTheme="majorBidi" w:hAnsiTheme="majorBidi" w:cstheme="majorBidi"/>
                    <w:noProof/>
                    <w:sz w:val="24"/>
                    <w:szCs w:val="24"/>
                  </w:rPr>
                  <w:t>[26]</w:t>
                </w:r>
                <w:r w:rsidR="00C016FD">
                  <w:rPr>
                    <w:rFonts w:asciiTheme="majorBidi" w:hAnsiTheme="majorBidi" w:cstheme="majorBidi"/>
                    <w:sz w:val="24"/>
                    <w:szCs w:val="24"/>
                  </w:rPr>
                  <w:fldChar w:fldCharType="end"/>
                </w:r>
              </w:sdtContent>
            </w:sdt>
          </w:p>
        </w:tc>
        <w:tc>
          <w:tcPr>
            <w:tcW w:w="1118" w:type="dxa"/>
          </w:tcPr>
          <w:p w14:paraId="51C3CBB9" w14:textId="409B6BB0" w:rsidR="00B12BA2" w:rsidRPr="002A6393" w:rsidRDefault="00B12BA2" w:rsidP="002A6393">
            <w:pPr>
              <w:spacing w:line="360" w:lineRule="auto"/>
              <w:rPr>
                <w:rFonts w:asciiTheme="majorBidi" w:hAnsiTheme="majorBidi" w:cstheme="majorBidi"/>
                <w:sz w:val="24"/>
                <w:szCs w:val="24"/>
              </w:rPr>
            </w:pPr>
            <w:r w:rsidRPr="002A6393">
              <w:rPr>
                <w:rFonts w:asciiTheme="majorBidi" w:hAnsiTheme="majorBidi" w:cstheme="majorBidi"/>
                <w:sz w:val="24"/>
                <w:szCs w:val="24"/>
              </w:rPr>
              <w:t>113MB</w:t>
            </w:r>
          </w:p>
        </w:tc>
        <w:tc>
          <w:tcPr>
            <w:tcW w:w="1124" w:type="dxa"/>
          </w:tcPr>
          <w:p w14:paraId="5F6B484E" w14:textId="5FE8A77A" w:rsidR="00B12BA2" w:rsidRPr="002A6393" w:rsidRDefault="00B12BA2" w:rsidP="002A6393">
            <w:pPr>
              <w:spacing w:line="360" w:lineRule="auto"/>
              <w:rPr>
                <w:rFonts w:asciiTheme="majorBidi" w:hAnsiTheme="majorBidi" w:cstheme="majorBidi"/>
                <w:sz w:val="24"/>
                <w:szCs w:val="24"/>
              </w:rPr>
            </w:pPr>
            <w:r w:rsidRPr="002A6393">
              <w:rPr>
                <w:rFonts w:asciiTheme="majorBidi" w:hAnsiTheme="majorBidi" w:cstheme="majorBidi"/>
                <w:sz w:val="24"/>
                <w:szCs w:val="24"/>
              </w:rPr>
              <w:t>N/A</w:t>
            </w:r>
          </w:p>
        </w:tc>
        <w:tc>
          <w:tcPr>
            <w:tcW w:w="1161" w:type="dxa"/>
          </w:tcPr>
          <w:p w14:paraId="31C1B8D8" w14:textId="4BEEE9AB" w:rsidR="00B12BA2" w:rsidRPr="002A6393" w:rsidRDefault="00B12BA2" w:rsidP="002A6393">
            <w:pPr>
              <w:spacing w:line="360" w:lineRule="auto"/>
              <w:rPr>
                <w:rFonts w:asciiTheme="majorBidi" w:hAnsiTheme="majorBidi" w:cstheme="majorBidi"/>
                <w:sz w:val="24"/>
                <w:szCs w:val="24"/>
              </w:rPr>
            </w:pPr>
            <w:r w:rsidRPr="002A6393">
              <w:rPr>
                <w:rFonts w:asciiTheme="majorBidi" w:hAnsiTheme="majorBidi" w:cstheme="majorBidi"/>
                <w:sz w:val="24"/>
                <w:szCs w:val="24"/>
              </w:rPr>
              <w:t>307</w:t>
            </w:r>
            <w:r w:rsidR="002A6393" w:rsidRPr="002A6393">
              <w:rPr>
                <w:rFonts w:asciiTheme="majorBidi" w:hAnsiTheme="majorBidi" w:cstheme="majorBidi"/>
                <w:sz w:val="24"/>
                <w:szCs w:val="24"/>
              </w:rPr>
              <w:t>K</w:t>
            </w:r>
          </w:p>
        </w:tc>
        <w:tc>
          <w:tcPr>
            <w:tcW w:w="1536" w:type="dxa"/>
          </w:tcPr>
          <w:p w14:paraId="6FDD0E82" w14:textId="59C9450B" w:rsidR="00B12BA2" w:rsidRPr="002A6393" w:rsidRDefault="00B12BA2" w:rsidP="002A6393">
            <w:pPr>
              <w:spacing w:line="360" w:lineRule="auto"/>
              <w:rPr>
                <w:rFonts w:asciiTheme="majorBidi" w:hAnsiTheme="majorBidi" w:cstheme="majorBidi"/>
                <w:sz w:val="24"/>
                <w:szCs w:val="24"/>
              </w:rPr>
            </w:pPr>
            <w:r w:rsidRPr="002A6393">
              <w:rPr>
                <w:rFonts w:asciiTheme="majorBidi" w:hAnsiTheme="majorBidi" w:cstheme="majorBidi"/>
                <w:sz w:val="24"/>
                <w:szCs w:val="24"/>
              </w:rPr>
              <w:t>C/C++</w:t>
            </w:r>
          </w:p>
        </w:tc>
        <w:tc>
          <w:tcPr>
            <w:tcW w:w="1501" w:type="dxa"/>
          </w:tcPr>
          <w:p w14:paraId="0E827B7A" w14:textId="0CDE3635" w:rsidR="00B12BA2" w:rsidRPr="002A6393" w:rsidRDefault="00B12BA2" w:rsidP="002A6393">
            <w:pPr>
              <w:spacing w:line="360" w:lineRule="auto"/>
              <w:rPr>
                <w:rFonts w:asciiTheme="majorBidi" w:hAnsiTheme="majorBidi" w:cstheme="majorBidi"/>
                <w:sz w:val="24"/>
                <w:szCs w:val="24"/>
              </w:rPr>
            </w:pPr>
            <w:r w:rsidRPr="002A6393">
              <w:rPr>
                <w:rFonts w:asciiTheme="majorBidi" w:hAnsiTheme="majorBidi" w:cstheme="majorBidi"/>
                <w:sz w:val="24"/>
                <w:szCs w:val="24"/>
              </w:rPr>
              <w:t>Binary</w:t>
            </w:r>
          </w:p>
        </w:tc>
      </w:tr>
    </w:tbl>
    <w:p w14:paraId="60C1D0C9" w14:textId="7EBCE1EB" w:rsidR="00DE44FB" w:rsidRDefault="00DE44FB" w:rsidP="00DE44FB"/>
    <w:p w14:paraId="6F334164" w14:textId="66A95523" w:rsidR="002154AF" w:rsidRPr="002154AF" w:rsidRDefault="004C0614" w:rsidP="00DC7CC3">
      <w:pPr>
        <w:pStyle w:val="Heading3"/>
      </w:pPr>
      <w:bookmarkStart w:id="34" w:name="_Toc95457440"/>
      <w:r w:rsidRPr="00EA3C7D">
        <w:t xml:space="preserve">3.1.2 </w:t>
      </w:r>
      <w:r w:rsidR="002A6393" w:rsidRPr="00EA3C7D">
        <w:t>Previous work</w:t>
      </w:r>
      <w:bookmarkEnd w:id="34"/>
    </w:p>
    <w:p w14:paraId="3F30D816" w14:textId="7BFD09A8" w:rsidR="00466B6D" w:rsidRPr="000E3622" w:rsidRDefault="00EA3C7D" w:rsidP="000E3622">
      <w:pPr>
        <w:pStyle w:val="Heading4"/>
        <w:rPr>
          <w:rFonts w:asciiTheme="majorBidi" w:hAnsiTheme="majorBidi"/>
          <w:b/>
          <w:bCs/>
          <w:i w:val="0"/>
          <w:iCs w:val="0"/>
          <w:color w:val="auto"/>
          <w:sz w:val="24"/>
          <w:szCs w:val="24"/>
          <w:rtl/>
        </w:rPr>
      </w:pPr>
      <w:r w:rsidRPr="00182F95">
        <w:rPr>
          <w:rFonts w:asciiTheme="majorBidi" w:hAnsiTheme="majorBidi"/>
          <w:b/>
          <w:bCs/>
          <w:i w:val="0"/>
          <w:iCs w:val="0"/>
          <w:color w:val="auto"/>
          <w:sz w:val="24"/>
          <w:szCs w:val="24"/>
        </w:rPr>
        <w:t xml:space="preserve">3.1.2.1 </w:t>
      </w:r>
      <w:r w:rsidR="002154AF" w:rsidRPr="00182F95">
        <w:rPr>
          <w:rFonts w:asciiTheme="majorBidi" w:hAnsiTheme="majorBidi"/>
          <w:b/>
          <w:bCs/>
          <w:i w:val="0"/>
          <w:iCs w:val="0"/>
          <w:color w:val="auto"/>
          <w:sz w:val="24"/>
          <w:szCs w:val="24"/>
        </w:rPr>
        <w:t>Graph based Solutions</w:t>
      </w:r>
    </w:p>
    <w:p w14:paraId="12F8269A" w14:textId="6609E8F2" w:rsidR="002154AF" w:rsidRPr="00755E0C" w:rsidRDefault="002154AF" w:rsidP="00755E0C">
      <w:pPr>
        <w:spacing w:line="360" w:lineRule="auto"/>
        <w:rPr>
          <w:rFonts w:asciiTheme="majorBidi" w:hAnsiTheme="majorBidi" w:cstheme="majorBidi"/>
          <w:sz w:val="24"/>
          <w:szCs w:val="24"/>
        </w:rPr>
      </w:pPr>
      <w:r w:rsidRPr="00755E0C">
        <w:rPr>
          <w:rFonts w:asciiTheme="majorBidi" w:hAnsiTheme="majorBidi" w:cstheme="majorBidi"/>
          <w:sz w:val="24"/>
          <w:szCs w:val="24"/>
        </w:rPr>
        <w:t>A lot of successful works on vulnerability classification based on graph because the code can be represented as Abstract Syntax Tree (AST) which is a type of graph</w:t>
      </w:r>
      <w:r w:rsidR="00755E0C" w:rsidRPr="00755E0C">
        <w:rPr>
          <w:rFonts w:asciiTheme="majorBidi" w:hAnsiTheme="majorBidi" w:cstheme="majorBidi"/>
          <w:sz w:val="24"/>
          <w:szCs w:val="24"/>
        </w:rPr>
        <w:t>. Th</w:t>
      </w:r>
      <w:r w:rsidRPr="00755E0C">
        <w:rPr>
          <w:rFonts w:asciiTheme="majorBidi" w:hAnsiTheme="majorBidi" w:cstheme="majorBidi"/>
          <w:sz w:val="24"/>
          <w:szCs w:val="24"/>
        </w:rPr>
        <w:t xml:space="preserve">e structure of the graph can capture the decencies and relation among nodes a lot of researches use graph as in </w:t>
      </w:r>
      <w:sdt>
        <w:sdtPr>
          <w:rPr>
            <w:rFonts w:asciiTheme="majorBidi" w:hAnsiTheme="majorBidi" w:cstheme="majorBidi"/>
            <w:sz w:val="24"/>
            <w:szCs w:val="24"/>
          </w:rPr>
          <w:id w:val="73026813"/>
          <w:citation/>
        </w:sdtPr>
        <w:sdtEndPr/>
        <w:sdtContent>
          <w:r w:rsidR="00F61D70" w:rsidRPr="00755E0C">
            <w:rPr>
              <w:rFonts w:asciiTheme="majorBidi" w:hAnsiTheme="majorBidi" w:cstheme="majorBidi"/>
              <w:sz w:val="24"/>
              <w:szCs w:val="24"/>
            </w:rPr>
            <w:fldChar w:fldCharType="begin"/>
          </w:r>
          <w:r w:rsidR="004C10D6">
            <w:rPr>
              <w:rFonts w:asciiTheme="majorBidi" w:hAnsiTheme="majorBidi" w:cstheme="majorBidi"/>
              <w:sz w:val="24"/>
              <w:szCs w:val="24"/>
            </w:rPr>
            <w:instrText xml:space="preserve">CITATION AreWeThereYet \l 1033 </w:instrText>
          </w:r>
          <w:r w:rsidR="00F61D70" w:rsidRPr="00755E0C">
            <w:rPr>
              <w:rFonts w:asciiTheme="majorBidi" w:hAnsiTheme="majorBidi" w:cstheme="majorBidi"/>
              <w:sz w:val="24"/>
              <w:szCs w:val="24"/>
            </w:rPr>
            <w:fldChar w:fldCharType="separate"/>
          </w:r>
          <w:r w:rsidR="00827051" w:rsidRPr="00827051">
            <w:rPr>
              <w:rFonts w:asciiTheme="majorBidi" w:hAnsiTheme="majorBidi" w:cstheme="majorBidi"/>
              <w:noProof/>
              <w:sz w:val="24"/>
              <w:szCs w:val="24"/>
            </w:rPr>
            <w:t>[13]</w:t>
          </w:r>
          <w:r w:rsidR="00F61D70" w:rsidRPr="00755E0C">
            <w:rPr>
              <w:rFonts w:asciiTheme="majorBidi" w:hAnsiTheme="majorBidi" w:cstheme="majorBidi"/>
              <w:sz w:val="24"/>
              <w:szCs w:val="24"/>
            </w:rPr>
            <w:fldChar w:fldCharType="end"/>
          </w:r>
        </w:sdtContent>
      </w:sdt>
      <w:r w:rsidR="00F61D70" w:rsidRPr="00755E0C">
        <w:rPr>
          <w:rFonts w:asciiTheme="majorBidi" w:hAnsiTheme="majorBidi" w:cstheme="majorBidi"/>
          <w:sz w:val="24"/>
          <w:szCs w:val="24"/>
        </w:rPr>
        <w:t xml:space="preserve"> </w:t>
      </w:r>
      <w:sdt>
        <w:sdtPr>
          <w:rPr>
            <w:rFonts w:asciiTheme="majorBidi" w:hAnsiTheme="majorBidi" w:cstheme="majorBidi"/>
            <w:sz w:val="24"/>
            <w:szCs w:val="24"/>
          </w:rPr>
          <w:id w:val="1141851357"/>
          <w:citation/>
        </w:sdtPr>
        <w:sdtEndPr/>
        <w:sdtContent>
          <w:r w:rsidR="00F61D70" w:rsidRPr="00755E0C">
            <w:rPr>
              <w:rFonts w:asciiTheme="majorBidi" w:hAnsiTheme="majorBidi" w:cstheme="majorBidi"/>
              <w:sz w:val="24"/>
              <w:szCs w:val="24"/>
            </w:rPr>
            <w:fldChar w:fldCharType="begin"/>
          </w:r>
          <w:r w:rsidR="00025045">
            <w:rPr>
              <w:rFonts w:asciiTheme="majorBidi" w:hAnsiTheme="majorBidi" w:cstheme="majorBidi"/>
              <w:sz w:val="24"/>
              <w:szCs w:val="24"/>
            </w:rPr>
            <w:instrText xml:space="preserve">CITATION SyseVRpaper \l 1033 </w:instrText>
          </w:r>
          <w:r w:rsidR="00F61D70" w:rsidRPr="00755E0C">
            <w:rPr>
              <w:rFonts w:asciiTheme="majorBidi" w:hAnsiTheme="majorBidi" w:cstheme="majorBidi"/>
              <w:sz w:val="24"/>
              <w:szCs w:val="24"/>
            </w:rPr>
            <w:fldChar w:fldCharType="separate"/>
          </w:r>
          <w:r w:rsidR="00827051" w:rsidRPr="00827051">
            <w:rPr>
              <w:rFonts w:asciiTheme="majorBidi" w:hAnsiTheme="majorBidi" w:cstheme="majorBidi"/>
              <w:noProof/>
              <w:sz w:val="24"/>
              <w:szCs w:val="24"/>
            </w:rPr>
            <w:t>[31]</w:t>
          </w:r>
          <w:r w:rsidR="00F61D70" w:rsidRPr="00755E0C">
            <w:rPr>
              <w:rFonts w:asciiTheme="majorBidi" w:hAnsiTheme="majorBidi" w:cstheme="majorBidi"/>
              <w:sz w:val="24"/>
              <w:szCs w:val="24"/>
            </w:rPr>
            <w:fldChar w:fldCharType="end"/>
          </w:r>
        </w:sdtContent>
      </w:sdt>
      <w:sdt>
        <w:sdtPr>
          <w:rPr>
            <w:rFonts w:asciiTheme="majorBidi" w:hAnsiTheme="majorBidi" w:cstheme="majorBidi"/>
            <w:sz w:val="24"/>
            <w:szCs w:val="24"/>
          </w:rPr>
          <w:id w:val="838193266"/>
          <w:citation/>
        </w:sdtPr>
        <w:sdtEndPr/>
        <w:sdtContent>
          <w:r w:rsidR="00F61D70" w:rsidRPr="00755E0C">
            <w:rPr>
              <w:rFonts w:asciiTheme="majorBidi" w:hAnsiTheme="majorBidi" w:cstheme="majorBidi"/>
              <w:sz w:val="24"/>
              <w:szCs w:val="24"/>
            </w:rPr>
            <w:fldChar w:fldCharType="begin"/>
          </w:r>
          <w:r w:rsidR="00DD186D">
            <w:rPr>
              <w:rFonts w:asciiTheme="majorBidi" w:hAnsiTheme="majorBidi" w:cstheme="majorBidi"/>
              <w:sz w:val="24"/>
              <w:szCs w:val="24"/>
            </w:rPr>
            <w:instrText xml:space="preserve">CITATION Ans \l 1033 </w:instrText>
          </w:r>
          <w:r w:rsidR="00F61D70" w:rsidRPr="00755E0C">
            <w:rPr>
              <w:rFonts w:asciiTheme="majorBidi" w:hAnsiTheme="majorBidi" w:cstheme="majorBidi"/>
              <w:sz w:val="24"/>
              <w:szCs w:val="24"/>
            </w:rPr>
            <w:fldChar w:fldCharType="separate"/>
          </w:r>
          <w:r w:rsidR="00827051">
            <w:rPr>
              <w:rFonts w:asciiTheme="majorBidi" w:hAnsiTheme="majorBidi" w:cstheme="majorBidi"/>
              <w:noProof/>
              <w:sz w:val="24"/>
              <w:szCs w:val="24"/>
            </w:rPr>
            <w:t xml:space="preserve"> </w:t>
          </w:r>
          <w:r w:rsidR="00827051" w:rsidRPr="00827051">
            <w:rPr>
              <w:rFonts w:asciiTheme="majorBidi" w:hAnsiTheme="majorBidi" w:cstheme="majorBidi"/>
              <w:noProof/>
              <w:sz w:val="24"/>
              <w:szCs w:val="24"/>
            </w:rPr>
            <w:t>[32]</w:t>
          </w:r>
          <w:r w:rsidR="00F61D70" w:rsidRPr="00755E0C">
            <w:rPr>
              <w:rFonts w:asciiTheme="majorBidi" w:hAnsiTheme="majorBidi" w:cstheme="majorBidi"/>
              <w:sz w:val="24"/>
              <w:szCs w:val="24"/>
            </w:rPr>
            <w:fldChar w:fldCharType="end"/>
          </w:r>
        </w:sdtContent>
      </w:sdt>
      <w:r w:rsidR="00C96E87" w:rsidRPr="00755E0C">
        <w:rPr>
          <w:rFonts w:asciiTheme="majorBidi" w:hAnsiTheme="majorBidi" w:cstheme="majorBidi"/>
          <w:sz w:val="24"/>
          <w:szCs w:val="24"/>
        </w:rPr>
        <w:t>.</w:t>
      </w:r>
    </w:p>
    <w:p w14:paraId="54EDA6A7" w14:textId="4EEF0A0A" w:rsidR="002154AF" w:rsidRPr="00486510" w:rsidRDefault="00486510" w:rsidP="00486510">
      <w:pPr>
        <w:pStyle w:val="Heading5"/>
        <w:rPr>
          <w:rFonts w:asciiTheme="majorBidi" w:hAnsiTheme="majorBidi"/>
          <w:b/>
          <w:bCs/>
          <w:color w:val="auto"/>
        </w:rPr>
      </w:pPr>
      <w:r w:rsidRPr="00486510">
        <w:rPr>
          <w:rFonts w:asciiTheme="majorBidi" w:hAnsiTheme="majorBidi"/>
          <w:b/>
          <w:bCs/>
          <w:color w:val="auto"/>
          <w:sz w:val="24"/>
          <w:szCs w:val="24"/>
        </w:rPr>
        <w:t xml:space="preserve">3.1.2.1.1 </w:t>
      </w:r>
      <w:r w:rsidR="002154AF" w:rsidRPr="00486510">
        <w:rPr>
          <w:rFonts w:asciiTheme="majorBidi" w:hAnsiTheme="majorBidi"/>
          <w:b/>
          <w:bCs/>
          <w:color w:val="auto"/>
        </w:rPr>
        <w:t xml:space="preserve">Machine learning </w:t>
      </w:r>
      <w:r w:rsidR="00755E0C" w:rsidRPr="00486510">
        <w:rPr>
          <w:rFonts w:asciiTheme="majorBidi" w:hAnsiTheme="majorBidi"/>
          <w:b/>
          <w:bCs/>
          <w:color w:val="auto"/>
        </w:rPr>
        <w:t>models</w:t>
      </w:r>
      <w:r w:rsidR="002154AF" w:rsidRPr="00486510">
        <w:rPr>
          <w:rFonts w:asciiTheme="majorBidi" w:hAnsiTheme="majorBidi"/>
          <w:b/>
          <w:bCs/>
          <w:color w:val="auto"/>
        </w:rPr>
        <w:t xml:space="preserve"> </w:t>
      </w:r>
    </w:p>
    <w:p w14:paraId="1686BD87" w14:textId="4A4041FA" w:rsidR="002154AF" w:rsidRPr="00755E0C" w:rsidRDefault="002154AF" w:rsidP="00755E0C">
      <w:pPr>
        <w:spacing w:line="360" w:lineRule="auto"/>
        <w:rPr>
          <w:rFonts w:asciiTheme="majorBidi" w:hAnsiTheme="majorBidi" w:cstheme="majorBidi"/>
          <w:sz w:val="24"/>
          <w:szCs w:val="24"/>
        </w:rPr>
      </w:pPr>
      <w:r w:rsidRPr="00755E0C">
        <w:rPr>
          <w:rFonts w:asciiTheme="majorBidi" w:hAnsiTheme="majorBidi" w:cstheme="majorBidi"/>
          <w:sz w:val="24"/>
          <w:szCs w:val="24"/>
        </w:rPr>
        <w:t xml:space="preserve">Machine learning models are used to classify vulnerabilities from codes in some researches such as random forest and </w:t>
      </w:r>
      <w:r w:rsidR="00E41DCA" w:rsidRPr="00755E0C">
        <w:rPr>
          <w:rFonts w:asciiTheme="majorBidi" w:hAnsiTheme="majorBidi" w:cstheme="majorBidi"/>
          <w:sz w:val="24"/>
          <w:szCs w:val="24"/>
        </w:rPr>
        <w:t>SVM</w:t>
      </w:r>
      <w:r w:rsidRPr="00755E0C">
        <w:rPr>
          <w:rFonts w:asciiTheme="majorBidi" w:hAnsiTheme="majorBidi" w:cstheme="majorBidi"/>
          <w:sz w:val="24"/>
          <w:szCs w:val="24"/>
        </w:rPr>
        <w:t xml:space="preserve"> </w:t>
      </w:r>
      <w:sdt>
        <w:sdtPr>
          <w:rPr>
            <w:rFonts w:asciiTheme="majorBidi" w:hAnsiTheme="majorBidi" w:cstheme="majorBidi"/>
            <w:sz w:val="24"/>
            <w:szCs w:val="24"/>
          </w:rPr>
          <w:id w:val="1672452233"/>
          <w:citation/>
        </w:sdtPr>
        <w:sdtEndPr/>
        <w:sdtContent>
          <w:r w:rsidR="00F61D70" w:rsidRPr="00755E0C">
            <w:rPr>
              <w:rFonts w:asciiTheme="majorBidi" w:hAnsiTheme="majorBidi" w:cstheme="majorBidi"/>
              <w:sz w:val="24"/>
              <w:szCs w:val="24"/>
            </w:rPr>
            <w:fldChar w:fldCharType="begin"/>
          </w:r>
          <w:r w:rsidR="004C10D6">
            <w:rPr>
              <w:rFonts w:asciiTheme="majorBidi" w:hAnsiTheme="majorBidi" w:cstheme="majorBidi"/>
              <w:sz w:val="24"/>
              <w:szCs w:val="24"/>
            </w:rPr>
            <w:instrText xml:space="preserve">CITATION AreWeThereYet \l 1033 </w:instrText>
          </w:r>
          <w:r w:rsidR="00F61D70" w:rsidRPr="00755E0C">
            <w:rPr>
              <w:rFonts w:asciiTheme="majorBidi" w:hAnsiTheme="majorBidi" w:cstheme="majorBidi"/>
              <w:sz w:val="24"/>
              <w:szCs w:val="24"/>
            </w:rPr>
            <w:fldChar w:fldCharType="separate"/>
          </w:r>
          <w:r w:rsidR="00827051" w:rsidRPr="00827051">
            <w:rPr>
              <w:rFonts w:asciiTheme="majorBidi" w:hAnsiTheme="majorBidi" w:cstheme="majorBidi"/>
              <w:noProof/>
              <w:sz w:val="24"/>
              <w:szCs w:val="24"/>
            </w:rPr>
            <w:t>[13]</w:t>
          </w:r>
          <w:r w:rsidR="00F61D70" w:rsidRPr="00755E0C">
            <w:rPr>
              <w:rFonts w:asciiTheme="majorBidi" w:hAnsiTheme="majorBidi" w:cstheme="majorBidi"/>
              <w:sz w:val="24"/>
              <w:szCs w:val="24"/>
            </w:rPr>
            <w:fldChar w:fldCharType="end"/>
          </w:r>
        </w:sdtContent>
      </w:sdt>
      <w:r w:rsidR="00F61D70" w:rsidRPr="00755E0C">
        <w:rPr>
          <w:rFonts w:asciiTheme="majorBidi" w:hAnsiTheme="majorBidi" w:cstheme="majorBidi"/>
          <w:sz w:val="24"/>
          <w:szCs w:val="24"/>
        </w:rPr>
        <w:t xml:space="preserve"> </w:t>
      </w:r>
      <w:r w:rsidRPr="00755E0C">
        <w:rPr>
          <w:rFonts w:asciiTheme="majorBidi" w:hAnsiTheme="majorBidi" w:cstheme="majorBidi"/>
          <w:sz w:val="24"/>
          <w:szCs w:val="24"/>
        </w:rPr>
        <w:t xml:space="preserve">in while logistic regression was used in </w:t>
      </w:r>
      <w:sdt>
        <w:sdtPr>
          <w:rPr>
            <w:rFonts w:asciiTheme="majorBidi" w:hAnsiTheme="majorBidi" w:cstheme="majorBidi"/>
            <w:sz w:val="24"/>
            <w:szCs w:val="24"/>
          </w:rPr>
          <w:id w:val="1919976505"/>
          <w:citation/>
        </w:sdtPr>
        <w:sdtEndPr/>
        <w:sdtContent>
          <w:r w:rsidR="00F61D70" w:rsidRPr="00755E0C">
            <w:rPr>
              <w:rFonts w:asciiTheme="majorBidi" w:hAnsiTheme="majorBidi" w:cstheme="majorBidi"/>
              <w:sz w:val="24"/>
              <w:szCs w:val="24"/>
            </w:rPr>
            <w:fldChar w:fldCharType="begin"/>
          </w:r>
          <w:r w:rsidR="00025045">
            <w:rPr>
              <w:rFonts w:asciiTheme="majorBidi" w:hAnsiTheme="majorBidi" w:cstheme="majorBidi"/>
              <w:sz w:val="24"/>
              <w:szCs w:val="24"/>
            </w:rPr>
            <w:instrText xml:space="preserve">CITATION SyseVRpaper \l 1033 </w:instrText>
          </w:r>
          <w:r w:rsidR="00F61D70" w:rsidRPr="00755E0C">
            <w:rPr>
              <w:rFonts w:asciiTheme="majorBidi" w:hAnsiTheme="majorBidi" w:cstheme="majorBidi"/>
              <w:sz w:val="24"/>
              <w:szCs w:val="24"/>
            </w:rPr>
            <w:fldChar w:fldCharType="separate"/>
          </w:r>
          <w:r w:rsidR="00827051" w:rsidRPr="00827051">
            <w:rPr>
              <w:rFonts w:asciiTheme="majorBidi" w:hAnsiTheme="majorBidi" w:cstheme="majorBidi"/>
              <w:noProof/>
              <w:sz w:val="24"/>
              <w:szCs w:val="24"/>
            </w:rPr>
            <w:t>[31]</w:t>
          </w:r>
          <w:r w:rsidR="00F61D70" w:rsidRPr="00755E0C">
            <w:rPr>
              <w:rFonts w:asciiTheme="majorBidi" w:hAnsiTheme="majorBidi" w:cstheme="majorBidi"/>
              <w:sz w:val="24"/>
              <w:szCs w:val="24"/>
            </w:rPr>
            <w:fldChar w:fldCharType="end"/>
          </w:r>
        </w:sdtContent>
      </w:sdt>
      <w:r w:rsidRPr="00755E0C">
        <w:rPr>
          <w:rFonts w:asciiTheme="majorBidi" w:hAnsiTheme="majorBidi" w:cstheme="majorBidi"/>
          <w:sz w:val="24"/>
          <w:szCs w:val="24"/>
        </w:rPr>
        <w:t>.</w:t>
      </w:r>
      <w:r w:rsidR="00EA3C7D" w:rsidRPr="00755E0C">
        <w:rPr>
          <w:rFonts w:asciiTheme="majorBidi" w:hAnsiTheme="majorBidi" w:cstheme="majorBidi"/>
          <w:sz w:val="24"/>
          <w:szCs w:val="24"/>
        </w:rPr>
        <w:t xml:space="preserve"> </w:t>
      </w:r>
      <w:r w:rsidRPr="00755E0C">
        <w:rPr>
          <w:rFonts w:asciiTheme="majorBidi" w:hAnsiTheme="majorBidi" w:cstheme="majorBidi"/>
          <w:sz w:val="24"/>
          <w:szCs w:val="24"/>
        </w:rPr>
        <w:t>The feature engineering stage extracted from code includes the following features:</w:t>
      </w:r>
    </w:p>
    <w:p w14:paraId="4A219558" w14:textId="77777777" w:rsidR="002154AF" w:rsidRPr="00755E0C" w:rsidRDefault="002154AF" w:rsidP="00755E0C">
      <w:pPr>
        <w:spacing w:line="360" w:lineRule="auto"/>
        <w:ind w:firstLine="720"/>
        <w:rPr>
          <w:rFonts w:asciiTheme="majorBidi" w:hAnsiTheme="majorBidi" w:cstheme="majorBidi"/>
          <w:sz w:val="24"/>
          <w:szCs w:val="24"/>
        </w:rPr>
      </w:pPr>
      <w:r w:rsidRPr="00755E0C">
        <w:rPr>
          <w:rFonts w:asciiTheme="majorBidi" w:hAnsiTheme="majorBidi" w:cstheme="majorBidi"/>
          <w:sz w:val="24"/>
          <w:szCs w:val="24"/>
        </w:rPr>
        <w:t>1. Gated Graph Neural Networks (GGNN)</w:t>
      </w:r>
    </w:p>
    <w:p w14:paraId="630490E0" w14:textId="1C0852FB" w:rsidR="002154AF" w:rsidRPr="00755E0C" w:rsidRDefault="002154AF" w:rsidP="00755E0C">
      <w:pPr>
        <w:spacing w:line="360" w:lineRule="auto"/>
        <w:rPr>
          <w:rFonts w:asciiTheme="majorBidi" w:hAnsiTheme="majorBidi" w:cstheme="majorBidi"/>
          <w:sz w:val="24"/>
          <w:szCs w:val="24"/>
        </w:rPr>
      </w:pPr>
      <w:r w:rsidRPr="00755E0C">
        <w:rPr>
          <w:rFonts w:asciiTheme="majorBidi" w:hAnsiTheme="majorBidi" w:cstheme="majorBidi"/>
          <w:sz w:val="24"/>
          <w:szCs w:val="24"/>
        </w:rPr>
        <w:lastRenderedPageBreak/>
        <w:t xml:space="preserve">Saikat Chakraborty et al. </w:t>
      </w:r>
      <w:sdt>
        <w:sdtPr>
          <w:rPr>
            <w:rFonts w:asciiTheme="majorBidi" w:hAnsiTheme="majorBidi" w:cstheme="majorBidi"/>
            <w:sz w:val="24"/>
            <w:szCs w:val="24"/>
          </w:rPr>
          <w:id w:val="1258174324"/>
          <w:citation/>
        </w:sdtPr>
        <w:sdtEndPr/>
        <w:sdtContent>
          <w:r w:rsidR="00F61D70" w:rsidRPr="00755E0C">
            <w:rPr>
              <w:rFonts w:asciiTheme="majorBidi" w:hAnsiTheme="majorBidi" w:cstheme="majorBidi"/>
              <w:sz w:val="24"/>
              <w:szCs w:val="24"/>
            </w:rPr>
            <w:fldChar w:fldCharType="begin"/>
          </w:r>
          <w:r w:rsidR="004C10D6">
            <w:rPr>
              <w:rFonts w:asciiTheme="majorBidi" w:hAnsiTheme="majorBidi" w:cstheme="majorBidi"/>
              <w:sz w:val="24"/>
              <w:szCs w:val="24"/>
            </w:rPr>
            <w:instrText xml:space="preserve">CITATION AreWeThereYet \l 1033 </w:instrText>
          </w:r>
          <w:r w:rsidR="00F61D70" w:rsidRPr="00755E0C">
            <w:rPr>
              <w:rFonts w:asciiTheme="majorBidi" w:hAnsiTheme="majorBidi" w:cstheme="majorBidi"/>
              <w:sz w:val="24"/>
              <w:szCs w:val="24"/>
            </w:rPr>
            <w:fldChar w:fldCharType="separate"/>
          </w:r>
          <w:r w:rsidR="00827051" w:rsidRPr="00827051">
            <w:rPr>
              <w:rFonts w:asciiTheme="majorBidi" w:hAnsiTheme="majorBidi" w:cstheme="majorBidi"/>
              <w:noProof/>
              <w:sz w:val="24"/>
              <w:szCs w:val="24"/>
            </w:rPr>
            <w:t>[13]</w:t>
          </w:r>
          <w:r w:rsidR="00F61D70" w:rsidRPr="00755E0C">
            <w:rPr>
              <w:rFonts w:asciiTheme="majorBidi" w:hAnsiTheme="majorBidi" w:cstheme="majorBidi"/>
              <w:sz w:val="24"/>
              <w:szCs w:val="24"/>
            </w:rPr>
            <w:fldChar w:fldCharType="end"/>
          </w:r>
        </w:sdtContent>
      </w:sdt>
      <w:r w:rsidR="00F61D70" w:rsidRPr="00755E0C">
        <w:rPr>
          <w:rFonts w:asciiTheme="majorBidi" w:hAnsiTheme="majorBidi" w:cstheme="majorBidi"/>
          <w:sz w:val="24"/>
          <w:szCs w:val="24"/>
        </w:rPr>
        <w:t xml:space="preserve"> </w:t>
      </w:r>
      <w:r w:rsidRPr="00755E0C">
        <w:rPr>
          <w:rFonts w:asciiTheme="majorBidi" w:hAnsiTheme="majorBidi" w:cstheme="majorBidi"/>
          <w:sz w:val="24"/>
          <w:szCs w:val="24"/>
        </w:rPr>
        <w:t>in used Code Property Graph to represent the original code, then they use GGNN that assigns a Gated Recurring Unit (GRU) to update the current vertex embedding by assimilating the embedding of all its neighbors.</w:t>
      </w:r>
    </w:p>
    <w:p w14:paraId="7E52B678" w14:textId="1D9FB14B" w:rsidR="002154AF" w:rsidRPr="00486510" w:rsidRDefault="00486510" w:rsidP="00486510">
      <w:pPr>
        <w:pStyle w:val="Heading5"/>
        <w:rPr>
          <w:rFonts w:asciiTheme="majorBidi" w:hAnsiTheme="majorBidi"/>
          <w:b/>
          <w:bCs/>
          <w:color w:val="auto"/>
        </w:rPr>
      </w:pPr>
      <w:r w:rsidRPr="00486510">
        <w:rPr>
          <w:rFonts w:asciiTheme="majorBidi" w:hAnsiTheme="majorBidi"/>
          <w:b/>
          <w:bCs/>
          <w:color w:val="auto"/>
          <w:sz w:val="24"/>
          <w:szCs w:val="24"/>
        </w:rPr>
        <w:t xml:space="preserve">3.1.2.1.2 </w:t>
      </w:r>
      <w:r w:rsidR="002154AF" w:rsidRPr="00486510">
        <w:rPr>
          <w:rFonts w:asciiTheme="majorBidi" w:hAnsiTheme="majorBidi"/>
          <w:b/>
          <w:bCs/>
          <w:color w:val="auto"/>
        </w:rPr>
        <w:t xml:space="preserve">Deep learning </w:t>
      </w:r>
      <w:r w:rsidR="00755E0C" w:rsidRPr="00486510">
        <w:rPr>
          <w:rFonts w:asciiTheme="majorBidi" w:hAnsiTheme="majorBidi"/>
          <w:b/>
          <w:bCs/>
          <w:color w:val="auto"/>
        </w:rPr>
        <w:t>models</w:t>
      </w:r>
    </w:p>
    <w:p w14:paraId="462F0351" w14:textId="510F8232" w:rsidR="002154AF" w:rsidRPr="00755E0C" w:rsidRDefault="002154AF" w:rsidP="00755E0C">
      <w:pPr>
        <w:spacing w:line="360" w:lineRule="auto"/>
        <w:rPr>
          <w:rFonts w:asciiTheme="majorBidi" w:hAnsiTheme="majorBidi" w:cstheme="majorBidi"/>
          <w:sz w:val="24"/>
          <w:szCs w:val="24"/>
        </w:rPr>
      </w:pPr>
      <w:r w:rsidRPr="00755E0C">
        <w:rPr>
          <w:rFonts w:asciiTheme="majorBidi" w:hAnsiTheme="majorBidi" w:cstheme="majorBidi"/>
          <w:sz w:val="24"/>
          <w:szCs w:val="24"/>
        </w:rPr>
        <w:t xml:space="preserve">Some researchers used deep learning-based vulnerability detection to relieve human experts from the tedious and subjective task of manually defining features such as MLP in </w:t>
      </w:r>
      <w:sdt>
        <w:sdtPr>
          <w:rPr>
            <w:rFonts w:asciiTheme="majorBidi" w:hAnsiTheme="majorBidi" w:cstheme="majorBidi"/>
            <w:sz w:val="24"/>
            <w:szCs w:val="24"/>
          </w:rPr>
          <w:id w:val="-1576207685"/>
          <w:citation/>
        </w:sdtPr>
        <w:sdtEndPr/>
        <w:sdtContent>
          <w:r w:rsidR="00BD1759" w:rsidRPr="00755E0C">
            <w:rPr>
              <w:rFonts w:asciiTheme="majorBidi" w:hAnsiTheme="majorBidi" w:cstheme="majorBidi"/>
              <w:sz w:val="24"/>
              <w:szCs w:val="24"/>
            </w:rPr>
            <w:fldChar w:fldCharType="begin"/>
          </w:r>
          <w:r w:rsidR="004C10D6">
            <w:rPr>
              <w:rFonts w:asciiTheme="majorBidi" w:hAnsiTheme="majorBidi" w:cstheme="majorBidi"/>
              <w:sz w:val="24"/>
              <w:szCs w:val="24"/>
            </w:rPr>
            <w:instrText xml:space="preserve">CITATION AreWeThereYet \l 1033 </w:instrText>
          </w:r>
          <w:r w:rsidR="00BD1759" w:rsidRPr="00755E0C">
            <w:rPr>
              <w:rFonts w:asciiTheme="majorBidi" w:hAnsiTheme="majorBidi" w:cstheme="majorBidi"/>
              <w:sz w:val="24"/>
              <w:szCs w:val="24"/>
            </w:rPr>
            <w:fldChar w:fldCharType="separate"/>
          </w:r>
          <w:r w:rsidR="00827051" w:rsidRPr="00827051">
            <w:rPr>
              <w:rFonts w:asciiTheme="majorBidi" w:hAnsiTheme="majorBidi" w:cstheme="majorBidi"/>
              <w:noProof/>
              <w:sz w:val="24"/>
              <w:szCs w:val="24"/>
            </w:rPr>
            <w:t>[13]</w:t>
          </w:r>
          <w:r w:rsidR="00BD1759" w:rsidRPr="00755E0C">
            <w:rPr>
              <w:rFonts w:asciiTheme="majorBidi" w:hAnsiTheme="majorBidi" w:cstheme="majorBidi"/>
              <w:sz w:val="24"/>
              <w:szCs w:val="24"/>
            </w:rPr>
            <w:fldChar w:fldCharType="end"/>
          </w:r>
        </w:sdtContent>
      </w:sdt>
      <w:r w:rsidR="00BD1759" w:rsidRPr="00755E0C">
        <w:rPr>
          <w:rFonts w:asciiTheme="majorBidi" w:hAnsiTheme="majorBidi" w:cstheme="majorBidi"/>
          <w:sz w:val="24"/>
          <w:szCs w:val="24"/>
        </w:rPr>
        <w:t xml:space="preserve"> </w:t>
      </w:r>
      <w:r w:rsidRPr="00755E0C">
        <w:rPr>
          <w:rFonts w:asciiTheme="majorBidi" w:hAnsiTheme="majorBidi" w:cstheme="majorBidi"/>
          <w:sz w:val="24"/>
          <w:szCs w:val="24"/>
        </w:rPr>
        <w:t xml:space="preserve">and CNN, DBN, LSTM, GRU in </w:t>
      </w:r>
      <w:sdt>
        <w:sdtPr>
          <w:rPr>
            <w:rFonts w:asciiTheme="majorBidi" w:hAnsiTheme="majorBidi" w:cstheme="majorBidi"/>
            <w:sz w:val="24"/>
            <w:szCs w:val="24"/>
          </w:rPr>
          <w:id w:val="-947773061"/>
          <w:citation/>
        </w:sdtPr>
        <w:sdtEndPr/>
        <w:sdtContent>
          <w:r w:rsidR="00407FA4" w:rsidRPr="00755E0C">
            <w:rPr>
              <w:rFonts w:asciiTheme="majorBidi" w:hAnsiTheme="majorBidi" w:cstheme="majorBidi"/>
              <w:sz w:val="24"/>
              <w:szCs w:val="24"/>
            </w:rPr>
            <w:fldChar w:fldCharType="begin"/>
          </w:r>
          <w:r w:rsidR="00025045">
            <w:rPr>
              <w:rFonts w:asciiTheme="majorBidi" w:hAnsiTheme="majorBidi" w:cstheme="majorBidi"/>
              <w:sz w:val="24"/>
              <w:szCs w:val="24"/>
            </w:rPr>
            <w:instrText xml:space="preserve">CITATION SyseVRpaper \l 1033 </w:instrText>
          </w:r>
          <w:r w:rsidR="00407FA4" w:rsidRPr="00755E0C">
            <w:rPr>
              <w:rFonts w:asciiTheme="majorBidi" w:hAnsiTheme="majorBidi" w:cstheme="majorBidi"/>
              <w:sz w:val="24"/>
              <w:szCs w:val="24"/>
            </w:rPr>
            <w:fldChar w:fldCharType="separate"/>
          </w:r>
          <w:r w:rsidR="00827051" w:rsidRPr="00827051">
            <w:rPr>
              <w:rFonts w:asciiTheme="majorBidi" w:hAnsiTheme="majorBidi" w:cstheme="majorBidi"/>
              <w:noProof/>
              <w:sz w:val="24"/>
              <w:szCs w:val="24"/>
            </w:rPr>
            <w:t>[31]</w:t>
          </w:r>
          <w:r w:rsidR="00407FA4" w:rsidRPr="00755E0C">
            <w:rPr>
              <w:rFonts w:asciiTheme="majorBidi" w:hAnsiTheme="majorBidi" w:cstheme="majorBidi"/>
              <w:sz w:val="24"/>
              <w:szCs w:val="24"/>
            </w:rPr>
            <w:fldChar w:fldCharType="end"/>
          </w:r>
        </w:sdtContent>
      </w:sdt>
      <w:r w:rsidR="00407FA4" w:rsidRPr="00755E0C">
        <w:rPr>
          <w:rFonts w:asciiTheme="majorBidi" w:hAnsiTheme="majorBidi" w:cstheme="majorBidi"/>
          <w:sz w:val="24"/>
          <w:szCs w:val="24"/>
        </w:rPr>
        <w:t xml:space="preserve"> </w:t>
      </w:r>
      <w:r w:rsidRPr="00755E0C">
        <w:rPr>
          <w:rFonts w:asciiTheme="majorBidi" w:hAnsiTheme="majorBidi" w:cstheme="majorBidi"/>
          <w:sz w:val="24"/>
          <w:szCs w:val="24"/>
        </w:rPr>
        <w:t xml:space="preserve">and in </w:t>
      </w:r>
      <w:sdt>
        <w:sdtPr>
          <w:rPr>
            <w:rFonts w:asciiTheme="majorBidi" w:hAnsiTheme="majorBidi" w:cstheme="majorBidi"/>
            <w:sz w:val="24"/>
            <w:szCs w:val="24"/>
          </w:rPr>
          <w:id w:val="-1163007406"/>
          <w:citation/>
        </w:sdtPr>
        <w:sdtEndPr/>
        <w:sdtContent>
          <w:r w:rsidR="00407FA4" w:rsidRPr="00755E0C">
            <w:rPr>
              <w:rFonts w:asciiTheme="majorBidi" w:hAnsiTheme="majorBidi" w:cstheme="majorBidi"/>
              <w:sz w:val="24"/>
              <w:szCs w:val="24"/>
            </w:rPr>
            <w:fldChar w:fldCharType="begin"/>
          </w:r>
          <w:r w:rsidR="00DD186D">
            <w:rPr>
              <w:rFonts w:asciiTheme="majorBidi" w:hAnsiTheme="majorBidi" w:cstheme="majorBidi"/>
              <w:sz w:val="24"/>
              <w:szCs w:val="24"/>
            </w:rPr>
            <w:instrText xml:space="preserve">CITATION Ans \l 1033 </w:instrText>
          </w:r>
          <w:r w:rsidR="00407FA4" w:rsidRPr="00755E0C">
            <w:rPr>
              <w:rFonts w:asciiTheme="majorBidi" w:hAnsiTheme="majorBidi" w:cstheme="majorBidi"/>
              <w:sz w:val="24"/>
              <w:szCs w:val="24"/>
            </w:rPr>
            <w:fldChar w:fldCharType="separate"/>
          </w:r>
          <w:r w:rsidR="00827051" w:rsidRPr="00827051">
            <w:rPr>
              <w:rFonts w:asciiTheme="majorBidi" w:hAnsiTheme="majorBidi" w:cstheme="majorBidi"/>
              <w:noProof/>
              <w:sz w:val="24"/>
              <w:szCs w:val="24"/>
            </w:rPr>
            <w:t>[32]</w:t>
          </w:r>
          <w:r w:rsidR="00407FA4" w:rsidRPr="00755E0C">
            <w:rPr>
              <w:rFonts w:asciiTheme="majorBidi" w:hAnsiTheme="majorBidi" w:cstheme="majorBidi"/>
              <w:sz w:val="24"/>
              <w:szCs w:val="24"/>
            </w:rPr>
            <w:fldChar w:fldCharType="end"/>
          </w:r>
        </w:sdtContent>
      </w:sdt>
      <w:r w:rsidRPr="00755E0C">
        <w:rPr>
          <w:rFonts w:asciiTheme="majorBidi" w:hAnsiTheme="majorBidi" w:cstheme="majorBidi"/>
          <w:sz w:val="24"/>
          <w:szCs w:val="24"/>
        </w:rPr>
        <w:t xml:space="preserve"> encoder-decoder architecture was used while RNN, LSTM, GRU, GCN, DR-GCN as in </w:t>
      </w:r>
      <w:sdt>
        <w:sdtPr>
          <w:rPr>
            <w:rFonts w:asciiTheme="majorBidi" w:hAnsiTheme="majorBidi" w:cstheme="majorBidi"/>
            <w:sz w:val="24"/>
            <w:szCs w:val="24"/>
          </w:rPr>
          <w:id w:val="-1983994187"/>
          <w:citation/>
        </w:sdtPr>
        <w:sdtEndPr/>
        <w:sdtContent>
          <w:r w:rsidR="00187BB7" w:rsidRPr="00755E0C">
            <w:rPr>
              <w:rFonts w:asciiTheme="majorBidi" w:hAnsiTheme="majorBidi" w:cstheme="majorBidi"/>
              <w:sz w:val="24"/>
              <w:szCs w:val="24"/>
            </w:rPr>
            <w:fldChar w:fldCharType="begin"/>
          </w:r>
          <w:r w:rsidR="004C10D6">
            <w:rPr>
              <w:rFonts w:asciiTheme="majorBidi" w:hAnsiTheme="majorBidi" w:cstheme="majorBidi"/>
              <w:sz w:val="24"/>
              <w:szCs w:val="24"/>
            </w:rPr>
            <w:instrText xml:space="preserve">CITATION Placeholder1 \l 1033 </w:instrText>
          </w:r>
          <w:r w:rsidR="00187BB7" w:rsidRPr="00755E0C">
            <w:rPr>
              <w:rFonts w:asciiTheme="majorBidi" w:hAnsiTheme="majorBidi" w:cstheme="majorBidi"/>
              <w:sz w:val="24"/>
              <w:szCs w:val="24"/>
            </w:rPr>
            <w:fldChar w:fldCharType="separate"/>
          </w:r>
          <w:r w:rsidR="00827051" w:rsidRPr="00827051">
            <w:rPr>
              <w:rFonts w:asciiTheme="majorBidi" w:hAnsiTheme="majorBidi" w:cstheme="majorBidi"/>
              <w:noProof/>
              <w:sz w:val="24"/>
              <w:szCs w:val="24"/>
            </w:rPr>
            <w:t>[33]</w:t>
          </w:r>
          <w:r w:rsidR="00187BB7" w:rsidRPr="00755E0C">
            <w:rPr>
              <w:rFonts w:asciiTheme="majorBidi" w:hAnsiTheme="majorBidi" w:cstheme="majorBidi"/>
              <w:sz w:val="24"/>
              <w:szCs w:val="24"/>
            </w:rPr>
            <w:fldChar w:fldCharType="end"/>
          </w:r>
        </w:sdtContent>
      </w:sdt>
      <w:r w:rsidRPr="00755E0C">
        <w:rPr>
          <w:rFonts w:asciiTheme="majorBidi" w:hAnsiTheme="majorBidi" w:cstheme="majorBidi"/>
          <w:sz w:val="24"/>
          <w:szCs w:val="24"/>
        </w:rPr>
        <w:t>.</w:t>
      </w:r>
    </w:p>
    <w:p w14:paraId="149F1FA8" w14:textId="77777777" w:rsidR="002154AF" w:rsidRPr="00755E0C" w:rsidRDefault="002154AF" w:rsidP="00755E0C">
      <w:pPr>
        <w:spacing w:line="360" w:lineRule="auto"/>
        <w:ind w:firstLine="720"/>
        <w:rPr>
          <w:rFonts w:asciiTheme="majorBidi" w:hAnsiTheme="majorBidi" w:cstheme="majorBidi"/>
          <w:sz w:val="24"/>
          <w:szCs w:val="24"/>
        </w:rPr>
      </w:pPr>
      <w:r w:rsidRPr="00755E0C">
        <w:rPr>
          <w:rFonts w:asciiTheme="majorBidi" w:hAnsiTheme="majorBidi" w:cstheme="majorBidi"/>
          <w:sz w:val="24"/>
          <w:szCs w:val="24"/>
        </w:rPr>
        <w:t>1. Abstract Syntax Tree (AST)</w:t>
      </w:r>
    </w:p>
    <w:p w14:paraId="653C89A5" w14:textId="35414FCE" w:rsidR="002154AF" w:rsidRPr="00755E0C" w:rsidRDefault="002154AF" w:rsidP="00755E0C">
      <w:pPr>
        <w:spacing w:line="360" w:lineRule="auto"/>
        <w:rPr>
          <w:rFonts w:asciiTheme="majorBidi" w:hAnsiTheme="majorBidi" w:cstheme="majorBidi"/>
          <w:sz w:val="24"/>
          <w:szCs w:val="24"/>
        </w:rPr>
      </w:pPr>
      <w:r w:rsidRPr="00755E0C">
        <w:rPr>
          <w:rFonts w:asciiTheme="majorBidi" w:hAnsiTheme="majorBidi" w:cstheme="majorBidi"/>
          <w:sz w:val="24"/>
          <w:szCs w:val="24"/>
        </w:rPr>
        <w:t>Zhen Lis et al. in</w:t>
      </w:r>
      <w:r w:rsidR="00187BB7" w:rsidRPr="00755E0C">
        <w:rPr>
          <w:rFonts w:asciiTheme="majorBidi" w:hAnsiTheme="majorBidi" w:cstheme="majorBidi"/>
          <w:sz w:val="24"/>
          <w:szCs w:val="24"/>
        </w:rPr>
        <w:t xml:space="preserve"> </w:t>
      </w:r>
      <w:sdt>
        <w:sdtPr>
          <w:rPr>
            <w:rFonts w:asciiTheme="majorBidi" w:hAnsiTheme="majorBidi" w:cstheme="majorBidi"/>
            <w:sz w:val="24"/>
            <w:szCs w:val="24"/>
          </w:rPr>
          <w:id w:val="683485043"/>
          <w:citation/>
        </w:sdtPr>
        <w:sdtEndPr/>
        <w:sdtContent>
          <w:r w:rsidR="00187BB7" w:rsidRPr="00755E0C">
            <w:rPr>
              <w:rFonts w:asciiTheme="majorBidi" w:hAnsiTheme="majorBidi" w:cstheme="majorBidi"/>
              <w:sz w:val="24"/>
              <w:szCs w:val="24"/>
            </w:rPr>
            <w:fldChar w:fldCharType="begin"/>
          </w:r>
          <w:r w:rsidR="00025045">
            <w:rPr>
              <w:rFonts w:asciiTheme="majorBidi" w:hAnsiTheme="majorBidi" w:cstheme="majorBidi"/>
              <w:sz w:val="24"/>
              <w:szCs w:val="24"/>
            </w:rPr>
            <w:instrText xml:space="preserve">CITATION SyseVRpaper \l 1033 </w:instrText>
          </w:r>
          <w:r w:rsidR="00187BB7" w:rsidRPr="00755E0C">
            <w:rPr>
              <w:rFonts w:asciiTheme="majorBidi" w:hAnsiTheme="majorBidi" w:cstheme="majorBidi"/>
              <w:sz w:val="24"/>
              <w:szCs w:val="24"/>
            </w:rPr>
            <w:fldChar w:fldCharType="separate"/>
          </w:r>
          <w:r w:rsidR="00827051" w:rsidRPr="00827051">
            <w:rPr>
              <w:rFonts w:asciiTheme="majorBidi" w:hAnsiTheme="majorBidi" w:cstheme="majorBidi"/>
              <w:noProof/>
              <w:sz w:val="24"/>
              <w:szCs w:val="24"/>
            </w:rPr>
            <w:t>[31]</w:t>
          </w:r>
          <w:r w:rsidR="00187BB7" w:rsidRPr="00755E0C">
            <w:rPr>
              <w:rFonts w:asciiTheme="majorBidi" w:hAnsiTheme="majorBidi" w:cstheme="majorBidi"/>
              <w:sz w:val="24"/>
              <w:szCs w:val="24"/>
            </w:rPr>
            <w:fldChar w:fldCharType="end"/>
          </w:r>
        </w:sdtContent>
      </w:sdt>
      <w:r w:rsidRPr="00755E0C">
        <w:rPr>
          <w:rFonts w:asciiTheme="majorBidi" w:hAnsiTheme="majorBidi" w:cstheme="majorBidi"/>
          <w:sz w:val="24"/>
          <w:szCs w:val="24"/>
        </w:rPr>
        <w:t xml:space="preserve"> represented program as vector using the notation of Syntax-based Vulnerability Candidates (SyVCs) and Semantics-based Vulnerability Candidates (SeVCs) depending on Abstract Syntax Tree (AST).</w:t>
      </w:r>
      <w:r w:rsidR="00EA3C7D" w:rsidRPr="00755E0C">
        <w:rPr>
          <w:rFonts w:asciiTheme="majorBidi" w:hAnsiTheme="majorBidi" w:cstheme="majorBidi"/>
          <w:sz w:val="24"/>
          <w:szCs w:val="24"/>
        </w:rPr>
        <w:t xml:space="preserve"> </w:t>
      </w:r>
      <w:r w:rsidRPr="00755E0C">
        <w:rPr>
          <w:rFonts w:asciiTheme="majorBidi" w:hAnsiTheme="majorBidi" w:cstheme="majorBidi"/>
          <w:sz w:val="24"/>
          <w:szCs w:val="24"/>
        </w:rPr>
        <w:t xml:space="preserve">Anshul Tanwa et al. in </w:t>
      </w:r>
      <w:sdt>
        <w:sdtPr>
          <w:rPr>
            <w:rFonts w:asciiTheme="majorBidi" w:hAnsiTheme="majorBidi" w:cstheme="majorBidi"/>
            <w:sz w:val="24"/>
            <w:szCs w:val="24"/>
          </w:rPr>
          <w:id w:val="2061890356"/>
          <w:citation/>
        </w:sdtPr>
        <w:sdtEndPr/>
        <w:sdtContent>
          <w:r w:rsidR="00187BB7" w:rsidRPr="00755E0C">
            <w:rPr>
              <w:rFonts w:asciiTheme="majorBidi" w:hAnsiTheme="majorBidi" w:cstheme="majorBidi"/>
              <w:sz w:val="24"/>
              <w:szCs w:val="24"/>
            </w:rPr>
            <w:fldChar w:fldCharType="begin"/>
          </w:r>
          <w:r w:rsidR="00DD186D">
            <w:rPr>
              <w:rFonts w:asciiTheme="majorBidi" w:hAnsiTheme="majorBidi" w:cstheme="majorBidi"/>
              <w:sz w:val="24"/>
              <w:szCs w:val="24"/>
            </w:rPr>
            <w:instrText xml:space="preserve">CITATION Ans \l 1033 </w:instrText>
          </w:r>
          <w:r w:rsidR="00187BB7" w:rsidRPr="00755E0C">
            <w:rPr>
              <w:rFonts w:asciiTheme="majorBidi" w:hAnsiTheme="majorBidi" w:cstheme="majorBidi"/>
              <w:sz w:val="24"/>
              <w:szCs w:val="24"/>
            </w:rPr>
            <w:fldChar w:fldCharType="separate"/>
          </w:r>
          <w:r w:rsidR="00827051" w:rsidRPr="00827051">
            <w:rPr>
              <w:rFonts w:asciiTheme="majorBidi" w:hAnsiTheme="majorBidi" w:cstheme="majorBidi"/>
              <w:noProof/>
              <w:sz w:val="24"/>
              <w:szCs w:val="24"/>
            </w:rPr>
            <w:t>[32]</w:t>
          </w:r>
          <w:r w:rsidR="00187BB7" w:rsidRPr="00755E0C">
            <w:rPr>
              <w:rFonts w:asciiTheme="majorBidi" w:hAnsiTheme="majorBidi" w:cstheme="majorBidi"/>
              <w:sz w:val="24"/>
              <w:szCs w:val="24"/>
            </w:rPr>
            <w:fldChar w:fldCharType="end"/>
          </w:r>
        </w:sdtContent>
      </w:sdt>
      <w:r w:rsidRPr="00755E0C">
        <w:rPr>
          <w:rFonts w:asciiTheme="majorBidi" w:hAnsiTheme="majorBidi" w:cstheme="majorBidi"/>
          <w:sz w:val="24"/>
          <w:szCs w:val="24"/>
        </w:rPr>
        <w:t xml:space="preserve"> used Abstract Syntax Tree (AST) to extract features from the code then embedded the features vector to fit them in encoder that consists of self-attention module, BLSTM and Conv layer.</w:t>
      </w:r>
    </w:p>
    <w:p w14:paraId="5E795FBF" w14:textId="77777777" w:rsidR="002154AF" w:rsidRPr="00755E0C" w:rsidRDefault="002154AF" w:rsidP="00755E0C">
      <w:pPr>
        <w:spacing w:line="360" w:lineRule="auto"/>
        <w:ind w:firstLine="720"/>
        <w:rPr>
          <w:rFonts w:asciiTheme="majorBidi" w:hAnsiTheme="majorBidi" w:cstheme="majorBidi"/>
          <w:sz w:val="24"/>
          <w:szCs w:val="24"/>
        </w:rPr>
      </w:pPr>
      <w:r w:rsidRPr="00755E0C">
        <w:rPr>
          <w:rFonts w:asciiTheme="majorBidi" w:hAnsiTheme="majorBidi" w:cstheme="majorBidi"/>
          <w:sz w:val="24"/>
          <w:szCs w:val="24"/>
        </w:rPr>
        <w:t>2. Expert Pattern Extraction</w:t>
      </w:r>
    </w:p>
    <w:p w14:paraId="715B164C" w14:textId="14F46495" w:rsidR="002154AF" w:rsidRPr="00755E0C" w:rsidRDefault="002154AF" w:rsidP="00755E0C">
      <w:pPr>
        <w:spacing w:line="360" w:lineRule="auto"/>
        <w:rPr>
          <w:rFonts w:asciiTheme="majorBidi" w:hAnsiTheme="majorBidi" w:cstheme="majorBidi"/>
          <w:sz w:val="24"/>
          <w:szCs w:val="24"/>
        </w:rPr>
      </w:pPr>
      <w:r w:rsidRPr="00755E0C">
        <w:rPr>
          <w:rFonts w:asciiTheme="majorBidi" w:hAnsiTheme="majorBidi" w:cstheme="majorBidi"/>
          <w:sz w:val="24"/>
          <w:szCs w:val="24"/>
        </w:rPr>
        <w:t xml:space="preserve">Design new patterns for the vulnerabilities, and implement them to automatically extract these patterns as in </w:t>
      </w:r>
      <w:sdt>
        <w:sdtPr>
          <w:rPr>
            <w:rFonts w:asciiTheme="majorBidi" w:hAnsiTheme="majorBidi" w:cstheme="majorBidi"/>
            <w:sz w:val="24"/>
            <w:szCs w:val="24"/>
          </w:rPr>
          <w:id w:val="-1621599399"/>
          <w:citation/>
        </w:sdtPr>
        <w:sdtEndPr/>
        <w:sdtContent>
          <w:r w:rsidR="00187BB7" w:rsidRPr="00755E0C">
            <w:rPr>
              <w:rFonts w:asciiTheme="majorBidi" w:hAnsiTheme="majorBidi" w:cstheme="majorBidi"/>
              <w:sz w:val="24"/>
              <w:szCs w:val="24"/>
            </w:rPr>
            <w:fldChar w:fldCharType="begin"/>
          </w:r>
          <w:r w:rsidR="004C10D6">
            <w:rPr>
              <w:rFonts w:asciiTheme="majorBidi" w:hAnsiTheme="majorBidi" w:cstheme="majorBidi"/>
              <w:sz w:val="24"/>
              <w:szCs w:val="24"/>
            </w:rPr>
            <w:instrText xml:space="preserve">CITATION Placeholder1 \l 1033 </w:instrText>
          </w:r>
          <w:r w:rsidR="00187BB7" w:rsidRPr="00755E0C">
            <w:rPr>
              <w:rFonts w:asciiTheme="majorBidi" w:hAnsiTheme="majorBidi" w:cstheme="majorBidi"/>
              <w:sz w:val="24"/>
              <w:szCs w:val="24"/>
            </w:rPr>
            <w:fldChar w:fldCharType="separate"/>
          </w:r>
          <w:r w:rsidR="00827051" w:rsidRPr="00827051">
            <w:rPr>
              <w:rFonts w:asciiTheme="majorBidi" w:hAnsiTheme="majorBidi" w:cstheme="majorBidi"/>
              <w:noProof/>
              <w:sz w:val="24"/>
              <w:szCs w:val="24"/>
            </w:rPr>
            <w:t>[33]</w:t>
          </w:r>
          <w:r w:rsidR="00187BB7" w:rsidRPr="00755E0C">
            <w:rPr>
              <w:rFonts w:asciiTheme="majorBidi" w:hAnsiTheme="majorBidi" w:cstheme="majorBidi"/>
              <w:sz w:val="24"/>
              <w:szCs w:val="24"/>
            </w:rPr>
            <w:fldChar w:fldCharType="end"/>
          </w:r>
        </w:sdtContent>
      </w:sdt>
      <w:r w:rsidRPr="00755E0C">
        <w:rPr>
          <w:rFonts w:asciiTheme="majorBidi" w:hAnsiTheme="majorBidi" w:cstheme="majorBidi"/>
          <w:sz w:val="24"/>
          <w:szCs w:val="24"/>
        </w:rPr>
        <w:t>.</w:t>
      </w:r>
    </w:p>
    <w:p w14:paraId="4E7361BC" w14:textId="77777777" w:rsidR="002154AF" w:rsidRPr="00755E0C" w:rsidRDefault="002154AF" w:rsidP="00755E0C">
      <w:pPr>
        <w:spacing w:line="360" w:lineRule="auto"/>
        <w:ind w:firstLine="720"/>
        <w:rPr>
          <w:rFonts w:asciiTheme="majorBidi" w:hAnsiTheme="majorBidi" w:cstheme="majorBidi"/>
          <w:sz w:val="24"/>
          <w:szCs w:val="24"/>
        </w:rPr>
      </w:pPr>
      <w:r w:rsidRPr="00755E0C">
        <w:rPr>
          <w:rFonts w:asciiTheme="majorBidi" w:hAnsiTheme="majorBidi" w:cstheme="majorBidi"/>
          <w:sz w:val="24"/>
          <w:szCs w:val="24"/>
        </w:rPr>
        <w:t>3. Contract Graph Construction and Normalization</w:t>
      </w:r>
    </w:p>
    <w:p w14:paraId="3B795A84" w14:textId="5B1FBA75" w:rsidR="002154AF" w:rsidRPr="00755E0C" w:rsidRDefault="002154AF" w:rsidP="00755E0C">
      <w:pPr>
        <w:spacing w:line="360" w:lineRule="auto"/>
        <w:rPr>
          <w:rFonts w:asciiTheme="majorBidi" w:hAnsiTheme="majorBidi" w:cstheme="majorBidi"/>
          <w:sz w:val="24"/>
          <w:szCs w:val="24"/>
        </w:rPr>
      </w:pPr>
      <w:r w:rsidRPr="00755E0C">
        <w:rPr>
          <w:rFonts w:asciiTheme="majorBidi" w:hAnsiTheme="majorBidi" w:cstheme="majorBidi"/>
          <w:sz w:val="24"/>
          <w:szCs w:val="24"/>
        </w:rPr>
        <w:t xml:space="preserve">A contract graph construction with normalization has been used to extracts the control flow and data flow semantics from the source code and highlights the critical nodes as in </w:t>
      </w:r>
      <w:sdt>
        <w:sdtPr>
          <w:rPr>
            <w:rFonts w:asciiTheme="majorBidi" w:hAnsiTheme="majorBidi" w:cstheme="majorBidi"/>
            <w:sz w:val="24"/>
            <w:szCs w:val="24"/>
          </w:rPr>
          <w:id w:val="-2140322907"/>
          <w:citation/>
        </w:sdtPr>
        <w:sdtEndPr/>
        <w:sdtContent>
          <w:r w:rsidR="00187BB7" w:rsidRPr="00755E0C">
            <w:rPr>
              <w:rFonts w:asciiTheme="majorBidi" w:hAnsiTheme="majorBidi" w:cstheme="majorBidi"/>
              <w:sz w:val="24"/>
              <w:szCs w:val="24"/>
            </w:rPr>
            <w:fldChar w:fldCharType="begin"/>
          </w:r>
          <w:r w:rsidR="004C10D6">
            <w:rPr>
              <w:rFonts w:asciiTheme="majorBidi" w:hAnsiTheme="majorBidi" w:cstheme="majorBidi"/>
              <w:sz w:val="24"/>
              <w:szCs w:val="24"/>
            </w:rPr>
            <w:instrText xml:space="preserve">CITATION Placeholder1 \l 1033 </w:instrText>
          </w:r>
          <w:r w:rsidR="00187BB7" w:rsidRPr="00755E0C">
            <w:rPr>
              <w:rFonts w:asciiTheme="majorBidi" w:hAnsiTheme="majorBidi" w:cstheme="majorBidi"/>
              <w:sz w:val="24"/>
              <w:szCs w:val="24"/>
            </w:rPr>
            <w:fldChar w:fldCharType="separate"/>
          </w:r>
          <w:r w:rsidR="00827051" w:rsidRPr="00827051">
            <w:rPr>
              <w:rFonts w:asciiTheme="majorBidi" w:hAnsiTheme="majorBidi" w:cstheme="majorBidi"/>
              <w:noProof/>
              <w:sz w:val="24"/>
              <w:szCs w:val="24"/>
            </w:rPr>
            <w:t>[33]</w:t>
          </w:r>
          <w:r w:rsidR="00187BB7" w:rsidRPr="00755E0C">
            <w:rPr>
              <w:rFonts w:asciiTheme="majorBidi" w:hAnsiTheme="majorBidi" w:cstheme="majorBidi"/>
              <w:sz w:val="24"/>
              <w:szCs w:val="24"/>
            </w:rPr>
            <w:fldChar w:fldCharType="end"/>
          </w:r>
        </w:sdtContent>
      </w:sdt>
      <w:r w:rsidRPr="00755E0C">
        <w:rPr>
          <w:rFonts w:asciiTheme="majorBidi" w:hAnsiTheme="majorBidi" w:cstheme="majorBidi"/>
          <w:sz w:val="24"/>
          <w:szCs w:val="24"/>
        </w:rPr>
        <w:t>.</w:t>
      </w:r>
    </w:p>
    <w:p w14:paraId="39923F0A" w14:textId="707C5171" w:rsidR="002154AF" w:rsidRPr="00755E0C" w:rsidRDefault="002154AF" w:rsidP="00755E0C">
      <w:pPr>
        <w:spacing w:line="360" w:lineRule="auto"/>
        <w:ind w:firstLine="720"/>
        <w:rPr>
          <w:rFonts w:asciiTheme="majorBidi" w:hAnsiTheme="majorBidi" w:cstheme="majorBidi"/>
          <w:sz w:val="24"/>
          <w:szCs w:val="24"/>
        </w:rPr>
      </w:pPr>
      <w:r w:rsidRPr="00755E0C">
        <w:rPr>
          <w:rFonts w:asciiTheme="majorBidi" w:hAnsiTheme="majorBidi" w:cstheme="majorBidi"/>
          <w:sz w:val="24"/>
          <w:szCs w:val="24"/>
        </w:rPr>
        <w:t xml:space="preserve">4. </w:t>
      </w:r>
      <w:r w:rsidR="006C35C7" w:rsidRPr="00755E0C">
        <w:rPr>
          <w:rFonts w:asciiTheme="majorBidi" w:hAnsiTheme="majorBidi" w:cstheme="majorBidi"/>
          <w:sz w:val="24"/>
          <w:szCs w:val="24"/>
        </w:rPr>
        <w:t>Graph + Expert patterns</w:t>
      </w:r>
    </w:p>
    <w:p w14:paraId="449D9B9D" w14:textId="0ACA9E0C" w:rsidR="00755E0C" w:rsidRDefault="002154AF" w:rsidP="002D67A5">
      <w:pPr>
        <w:spacing w:line="360" w:lineRule="auto"/>
        <w:rPr>
          <w:rFonts w:asciiTheme="majorBidi" w:hAnsiTheme="majorBidi" w:cstheme="majorBidi"/>
          <w:sz w:val="24"/>
          <w:szCs w:val="24"/>
        </w:rPr>
      </w:pPr>
      <w:r w:rsidRPr="00755E0C">
        <w:rPr>
          <w:rFonts w:asciiTheme="majorBidi" w:hAnsiTheme="majorBidi" w:cstheme="majorBidi"/>
          <w:sz w:val="24"/>
          <w:szCs w:val="24"/>
        </w:rPr>
        <w:t xml:space="preserve">CGE (Combining Graph feature and Expert patterns) as in </w:t>
      </w:r>
      <w:sdt>
        <w:sdtPr>
          <w:rPr>
            <w:rFonts w:asciiTheme="majorBidi" w:hAnsiTheme="majorBidi" w:cstheme="majorBidi"/>
            <w:sz w:val="24"/>
            <w:szCs w:val="24"/>
          </w:rPr>
          <w:id w:val="-1590070355"/>
          <w:citation/>
        </w:sdtPr>
        <w:sdtEndPr/>
        <w:sdtContent>
          <w:r w:rsidR="006C35C7" w:rsidRPr="00755E0C">
            <w:rPr>
              <w:rFonts w:asciiTheme="majorBidi" w:hAnsiTheme="majorBidi" w:cstheme="majorBidi"/>
              <w:sz w:val="24"/>
              <w:szCs w:val="24"/>
            </w:rPr>
            <w:fldChar w:fldCharType="begin"/>
          </w:r>
          <w:r w:rsidR="004C10D6">
            <w:rPr>
              <w:rFonts w:asciiTheme="majorBidi" w:hAnsiTheme="majorBidi" w:cstheme="majorBidi"/>
              <w:sz w:val="24"/>
              <w:szCs w:val="24"/>
            </w:rPr>
            <w:instrText xml:space="preserve">CITATION Placeholder1 \l 1033 </w:instrText>
          </w:r>
          <w:r w:rsidR="006C35C7" w:rsidRPr="00755E0C">
            <w:rPr>
              <w:rFonts w:asciiTheme="majorBidi" w:hAnsiTheme="majorBidi" w:cstheme="majorBidi"/>
              <w:sz w:val="24"/>
              <w:szCs w:val="24"/>
            </w:rPr>
            <w:fldChar w:fldCharType="separate"/>
          </w:r>
          <w:r w:rsidR="00827051" w:rsidRPr="00827051">
            <w:rPr>
              <w:rFonts w:asciiTheme="majorBidi" w:hAnsiTheme="majorBidi" w:cstheme="majorBidi"/>
              <w:noProof/>
              <w:sz w:val="24"/>
              <w:szCs w:val="24"/>
            </w:rPr>
            <w:t>[33]</w:t>
          </w:r>
          <w:r w:rsidR="006C35C7" w:rsidRPr="00755E0C">
            <w:rPr>
              <w:rFonts w:asciiTheme="majorBidi" w:hAnsiTheme="majorBidi" w:cstheme="majorBidi"/>
              <w:sz w:val="24"/>
              <w:szCs w:val="24"/>
            </w:rPr>
            <w:fldChar w:fldCharType="end"/>
          </w:r>
        </w:sdtContent>
      </w:sdt>
      <w:r w:rsidRPr="00755E0C">
        <w:rPr>
          <w:rFonts w:asciiTheme="majorBidi" w:hAnsiTheme="majorBidi" w:cstheme="majorBidi"/>
          <w:sz w:val="24"/>
          <w:szCs w:val="24"/>
        </w:rPr>
        <w:t>.</w:t>
      </w:r>
    </w:p>
    <w:p w14:paraId="3CCDE924" w14:textId="4275F11B" w:rsidR="002D67A5" w:rsidRDefault="002D67A5" w:rsidP="002D67A5">
      <w:pPr>
        <w:spacing w:line="360" w:lineRule="auto"/>
        <w:rPr>
          <w:rFonts w:asciiTheme="majorBidi" w:hAnsiTheme="majorBidi" w:cstheme="majorBidi"/>
          <w:sz w:val="24"/>
          <w:szCs w:val="24"/>
        </w:rPr>
      </w:pPr>
    </w:p>
    <w:p w14:paraId="41AF6948" w14:textId="0166CC25" w:rsidR="002D67A5" w:rsidRDefault="002D67A5" w:rsidP="002D67A5">
      <w:pPr>
        <w:spacing w:line="360" w:lineRule="auto"/>
        <w:rPr>
          <w:rFonts w:asciiTheme="majorBidi" w:hAnsiTheme="majorBidi" w:cstheme="majorBidi"/>
          <w:sz w:val="24"/>
          <w:szCs w:val="24"/>
        </w:rPr>
      </w:pPr>
    </w:p>
    <w:p w14:paraId="5FB26AE0" w14:textId="77777777" w:rsidR="002D67A5" w:rsidRPr="00755E0C" w:rsidRDefault="002D67A5" w:rsidP="002D67A5">
      <w:pPr>
        <w:spacing w:line="360" w:lineRule="auto"/>
        <w:rPr>
          <w:rFonts w:asciiTheme="majorBidi" w:hAnsiTheme="majorBidi" w:cstheme="majorBidi"/>
          <w:sz w:val="24"/>
          <w:szCs w:val="24"/>
        </w:rPr>
      </w:pPr>
    </w:p>
    <w:p w14:paraId="4A3DAE66" w14:textId="5F25BC7D" w:rsidR="002154AF" w:rsidRPr="00182F95" w:rsidRDefault="00EA3C7D" w:rsidP="00EA3C7D">
      <w:pPr>
        <w:pStyle w:val="Heading4"/>
        <w:rPr>
          <w:rFonts w:asciiTheme="majorBidi" w:hAnsiTheme="majorBidi"/>
          <w:b/>
          <w:bCs/>
          <w:i w:val="0"/>
          <w:iCs w:val="0"/>
          <w:color w:val="auto"/>
          <w:sz w:val="24"/>
          <w:szCs w:val="24"/>
        </w:rPr>
      </w:pPr>
      <w:r w:rsidRPr="00182F95">
        <w:rPr>
          <w:rFonts w:asciiTheme="majorBidi" w:hAnsiTheme="majorBidi"/>
          <w:b/>
          <w:bCs/>
          <w:i w:val="0"/>
          <w:iCs w:val="0"/>
          <w:color w:val="auto"/>
          <w:sz w:val="24"/>
          <w:szCs w:val="24"/>
        </w:rPr>
        <w:lastRenderedPageBreak/>
        <w:t xml:space="preserve">3.1.2.2 NLP based solutions </w:t>
      </w:r>
    </w:p>
    <w:p w14:paraId="3B585B38" w14:textId="418E49B9" w:rsidR="002154AF" w:rsidRPr="00755E0C" w:rsidRDefault="002154AF" w:rsidP="00755E0C">
      <w:pPr>
        <w:spacing w:line="360" w:lineRule="auto"/>
        <w:rPr>
          <w:rFonts w:asciiTheme="majorBidi" w:hAnsiTheme="majorBidi" w:cstheme="majorBidi"/>
          <w:sz w:val="24"/>
          <w:szCs w:val="24"/>
        </w:rPr>
      </w:pPr>
      <w:r w:rsidRPr="00755E0C">
        <w:rPr>
          <w:rFonts w:asciiTheme="majorBidi" w:hAnsiTheme="majorBidi" w:cstheme="majorBidi"/>
          <w:sz w:val="24"/>
          <w:szCs w:val="24"/>
        </w:rPr>
        <w:t xml:space="preserve">Several works have been done using natural language processing as in </w:t>
      </w:r>
      <w:sdt>
        <w:sdtPr>
          <w:rPr>
            <w:rFonts w:asciiTheme="majorBidi" w:hAnsiTheme="majorBidi" w:cstheme="majorBidi"/>
            <w:sz w:val="24"/>
            <w:szCs w:val="24"/>
          </w:rPr>
          <w:id w:val="1431231880"/>
          <w:citation/>
        </w:sdtPr>
        <w:sdtEndPr/>
        <w:sdtContent>
          <w:r w:rsidR="00CA6C63" w:rsidRPr="00755E0C">
            <w:rPr>
              <w:rFonts w:asciiTheme="majorBidi" w:hAnsiTheme="majorBidi" w:cstheme="majorBidi"/>
              <w:sz w:val="24"/>
              <w:szCs w:val="24"/>
            </w:rPr>
            <w:fldChar w:fldCharType="begin"/>
          </w:r>
          <w:r w:rsidR="00DD186D">
            <w:rPr>
              <w:rFonts w:asciiTheme="majorBidi" w:hAnsiTheme="majorBidi" w:cstheme="majorBidi"/>
              <w:sz w:val="24"/>
              <w:szCs w:val="24"/>
            </w:rPr>
            <w:instrText xml:space="preserve">CITATION Bha21 \l 1033 </w:instrText>
          </w:r>
          <w:r w:rsidR="00CA6C63" w:rsidRPr="00755E0C">
            <w:rPr>
              <w:rFonts w:asciiTheme="majorBidi" w:hAnsiTheme="majorBidi" w:cstheme="majorBidi"/>
              <w:sz w:val="24"/>
              <w:szCs w:val="24"/>
            </w:rPr>
            <w:fldChar w:fldCharType="separate"/>
          </w:r>
          <w:r w:rsidR="00827051" w:rsidRPr="00827051">
            <w:rPr>
              <w:rFonts w:asciiTheme="majorBidi" w:hAnsiTheme="majorBidi" w:cstheme="majorBidi"/>
              <w:noProof/>
              <w:sz w:val="24"/>
              <w:szCs w:val="24"/>
            </w:rPr>
            <w:t>[34]</w:t>
          </w:r>
          <w:r w:rsidR="00CA6C63" w:rsidRPr="00755E0C">
            <w:rPr>
              <w:rFonts w:asciiTheme="majorBidi" w:hAnsiTheme="majorBidi" w:cstheme="majorBidi"/>
              <w:sz w:val="24"/>
              <w:szCs w:val="24"/>
            </w:rPr>
            <w:fldChar w:fldCharType="end"/>
          </w:r>
        </w:sdtContent>
      </w:sdt>
      <w:sdt>
        <w:sdtPr>
          <w:rPr>
            <w:rFonts w:asciiTheme="majorBidi" w:hAnsiTheme="majorBidi" w:cstheme="majorBidi"/>
            <w:sz w:val="24"/>
            <w:szCs w:val="24"/>
          </w:rPr>
          <w:id w:val="-2039968056"/>
          <w:citation/>
        </w:sdtPr>
        <w:sdtEndPr/>
        <w:sdtContent>
          <w:r w:rsidR="00CA6C63" w:rsidRPr="00755E0C">
            <w:rPr>
              <w:rFonts w:asciiTheme="majorBidi" w:hAnsiTheme="majorBidi" w:cstheme="majorBidi"/>
              <w:sz w:val="24"/>
              <w:szCs w:val="24"/>
            </w:rPr>
            <w:fldChar w:fldCharType="begin"/>
          </w:r>
          <w:r w:rsidR="00025045">
            <w:rPr>
              <w:rFonts w:asciiTheme="majorBidi" w:hAnsiTheme="majorBidi" w:cstheme="majorBidi"/>
              <w:sz w:val="24"/>
              <w:szCs w:val="24"/>
            </w:rPr>
            <w:instrText xml:space="preserve">CITATION Reb \l 1033 </w:instrText>
          </w:r>
          <w:r w:rsidR="00CA6C63" w:rsidRPr="00755E0C">
            <w:rPr>
              <w:rFonts w:asciiTheme="majorBidi" w:hAnsiTheme="majorBidi" w:cstheme="majorBidi"/>
              <w:sz w:val="24"/>
              <w:szCs w:val="24"/>
            </w:rPr>
            <w:fldChar w:fldCharType="separate"/>
          </w:r>
          <w:r w:rsidR="00827051">
            <w:rPr>
              <w:rFonts w:asciiTheme="majorBidi" w:hAnsiTheme="majorBidi" w:cstheme="majorBidi"/>
              <w:noProof/>
              <w:sz w:val="24"/>
              <w:szCs w:val="24"/>
            </w:rPr>
            <w:t xml:space="preserve"> </w:t>
          </w:r>
          <w:r w:rsidR="00827051" w:rsidRPr="00827051">
            <w:rPr>
              <w:rFonts w:asciiTheme="majorBidi" w:hAnsiTheme="majorBidi" w:cstheme="majorBidi"/>
              <w:noProof/>
              <w:sz w:val="24"/>
              <w:szCs w:val="24"/>
            </w:rPr>
            <w:t>[35]</w:t>
          </w:r>
          <w:r w:rsidR="00CA6C63" w:rsidRPr="00755E0C">
            <w:rPr>
              <w:rFonts w:asciiTheme="majorBidi" w:hAnsiTheme="majorBidi" w:cstheme="majorBidi"/>
              <w:sz w:val="24"/>
              <w:szCs w:val="24"/>
            </w:rPr>
            <w:fldChar w:fldCharType="end"/>
          </w:r>
        </w:sdtContent>
      </w:sdt>
      <w:sdt>
        <w:sdtPr>
          <w:rPr>
            <w:rFonts w:asciiTheme="majorBidi" w:hAnsiTheme="majorBidi" w:cstheme="majorBidi"/>
            <w:sz w:val="24"/>
            <w:szCs w:val="24"/>
          </w:rPr>
          <w:id w:val="682323577"/>
          <w:citation/>
        </w:sdtPr>
        <w:sdtEndPr/>
        <w:sdtContent>
          <w:r w:rsidR="00CA6C63" w:rsidRPr="00755E0C">
            <w:rPr>
              <w:rFonts w:asciiTheme="majorBidi" w:hAnsiTheme="majorBidi" w:cstheme="majorBidi"/>
              <w:sz w:val="24"/>
              <w:szCs w:val="24"/>
            </w:rPr>
            <w:fldChar w:fldCharType="begin"/>
          </w:r>
          <w:r w:rsidR="00DD186D">
            <w:rPr>
              <w:rFonts w:asciiTheme="majorBidi" w:hAnsiTheme="majorBidi" w:cstheme="majorBidi"/>
              <w:sz w:val="24"/>
              <w:szCs w:val="24"/>
            </w:rPr>
            <w:instrText xml:space="preserve">CITATION Noa21 \l 1033 </w:instrText>
          </w:r>
          <w:r w:rsidR="00CA6C63" w:rsidRPr="00755E0C">
            <w:rPr>
              <w:rFonts w:asciiTheme="majorBidi" w:hAnsiTheme="majorBidi" w:cstheme="majorBidi"/>
              <w:sz w:val="24"/>
              <w:szCs w:val="24"/>
            </w:rPr>
            <w:fldChar w:fldCharType="separate"/>
          </w:r>
          <w:r w:rsidR="00827051">
            <w:rPr>
              <w:rFonts w:asciiTheme="majorBidi" w:hAnsiTheme="majorBidi" w:cstheme="majorBidi"/>
              <w:noProof/>
              <w:sz w:val="24"/>
              <w:szCs w:val="24"/>
            </w:rPr>
            <w:t xml:space="preserve"> </w:t>
          </w:r>
          <w:r w:rsidR="00827051" w:rsidRPr="00827051">
            <w:rPr>
              <w:rFonts w:asciiTheme="majorBidi" w:hAnsiTheme="majorBidi" w:cstheme="majorBidi"/>
              <w:noProof/>
              <w:sz w:val="24"/>
              <w:szCs w:val="24"/>
            </w:rPr>
            <w:t>[36]</w:t>
          </w:r>
          <w:r w:rsidR="00CA6C63" w:rsidRPr="00755E0C">
            <w:rPr>
              <w:rFonts w:asciiTheme="majorBidi" w:hAnsiTheme="majorBidi" w:cstheme="majorBidi"/>
              <w:sz w:val="24"/>
              <w:szCs w:val="24"/>
            </w:rPr>
            <w:fldChar w:fldCharType="end"/>
          </w:r>
        </w:sdtContent>
      </w:sdt>
      <w:r w:rsidRPr="00755E0C">
        <w:rPr>
          <w:rFonts w:asciiTheme="majorBidi" w:hAnsiTheme="majorBidi" w:cstheme="majorBidi"/>
          <w:sz w:val="24"/>
          <w:szCs w:val="24"/>
        </w:rPr>
        <w:t>.</w:t>
      </w:r>
    </w:p>
    <w:p w14:paraId="47B036DB" w14:textId="33C28343" w:rsidR="002154AF" w:rsidRPr="00486510" w:rsidRDefault="00486510" w:rsidP="00486510">
      <w:pPr>
        <w:pStyle w:val="Heading5"/>
        <w:rPr>
          <w:rFonts w:asciiTheme="majorBidi" w:hAnsiTheme="majorBidi"/>
          <w:b/>
          <w:bCs/>
          <w:color w:val="auto"/>
        </w:rPr>
      </w:pPr>
      <w:r w:rsidRPr="00486510">
        <w:rPr>
          <w:rFonts w:asciiTheme="majorBidi" w:hAnsiTheme="majorBidi"/>
          <w:b/>
          <w:bCs/>
          <w:color w:val="auto"/>
        </w:rPr>
        <w:t xml:space="preserve">3.1.2.2.1 </w:t>
      </w:r>
      <w:r w:rsidR="002154AF" w:rsidRPr="00486510">
        <w:rPr>
          <w:rFonts w:asciiTheme="majorBidi" w:hAnsiTheme="majorBidi"/>
          <w:b/>
          <w:bCs/>
          <w:color w:val="auto"/>
        </w:rPr>
        <w:t xml:space="preserve">Machine learning </w:t>
      </w:r>
      <w:r w:rsidRPr="00486510">
        <w:rPr>
          <w:rFonts w:asciiTheme="majorBidi" w:hAnsiTheme="majorBidi"/>
          <w:b/>
          <w:bCs/>
          <w:color w:val="auto"/>
        </w:rPr>
        <w:t>models</w:t>
      </w:r>
      <w:r w:rsidR="002154AF" w:rsidRPr="00486510">
        <w:rPr>
          <w:rFonts w:asciiTheme="majorBidi" w:hAnsiTheme="majorBidi"/>
          <w:b/>
          <w:bCs/>
          <w:color w:val="auto"/>
        </w:rPr>
        <w:t xml:space="preserve"> </w:t>
      </w:r>
    </w:p>
    <w:p w14:paraId="33502B12" w14:textId="6702EA64" w:rsidR="00EA3C7D" w:rsidRPr="00755E0C" w:rsidRDefault="002154AF" w:rsidP="00755E0C">
      <w:pPr>
        <w:spacing w:line="360" w:lineRule="auto"/>
        <w:ind w:firstLine="360"/>
        <w:rPr>
          <w:rFonts w:asciiTheme="majorBidi" w:hAnsiTheme="majorBidi" w:cstheme="majorBidi"/>
          <w:sz w:val="24"/>
          <w:szCs w:val="24"/>
        </w:rPr>
      </w:pPr>
      <w:r w:rsidRPr="00755E0C">
        <w:rPr>
          <w:rFonts w:asciiTheme="majorBidi" w:hAnsiTheme="majorBidi" w:cstheme="majorBidi"/>
          <w:sz w:val="24"/>
          <w:szCs w:val="24"/>
        </w:rPr>
        <w:t xml:space="preserve">Machine learning models are used to classify vulnerabilities from codes in some researches such as random forest in </w:t>
      </w:r>
      <w:sdt>
        <w:sdtPr>
          <w:rPr>
            <w:rFonts w:asciiTheme="majorBidi" w:hAnsiTheme="majorBidi" w:cstheme="majorBidi"/>
            <w:sz w:val="24"/>
            <w:szCs w:val="24"/>
          </w:rPr>
          <w:id w:val="-1095172443"/>
          <w:citation/>
        </w:sdtPr>
        <w:sdtEndPr/>
        <w:sdtContent>
          <w:r w:rsidR="00CA6C63" w:rsidRPr="00755E0C">
            <w:rPr>
              <w:rFonts w:asciiTheme="majorBidi" w:hAnsiTheme="majorBidi" w:cstheme="majorBidi"/>
              <w:sz w:val="24"/>
              <w:szCs w:val="24"/>
            </w:rPr>
            <w:fldChar w:fldCharType="begin"/>
          </w:r>
          <w:r w:rsidR="00025045">
            <w:rPr>
              <w:rFonts w:asciiTheme="majorBidi" w:hAnsiTheme="majorBidi" w:cstheme="majorBidi"/>
              <w:sz w:val="24"/>
              <w:szCs w:val="24"/>
            </w:rPr>
            <w:instrText xml:space="preserve">CITATION Reb \l 1033 </w:instrText>
          </w:r>
          <w:r w:rsidR="00CA6C63" w:rsidRPr="00755E0C">
            <w:rPr>
              <w:rFonts w:asciiTheme="majorBidi" w:hAnsiTheme="majorBidi" w:cstheme="majorBidi"/>
              <w:sz w:val="24"/>
              <w:szCs w:val="24"/>
            </w:rPr>
            <w:fldChar w:fldCharType="separate"/>
          </w:r>
          <w:r w:rsidR="00827051" w:rsidRPr="00827051">
            <w:rPr>
              <w:rFonts w:asciiTheme="majorBidi" w:hAnsiTheme="majorBidi" w:cstheme="majorBidi"/>
              <w:noProof/>
              <w:sz w:val="24"/>
              <w:szCs w:val="24"/>
            </w:rPr>
            <w:t>[35]</w:t>
          </w:r>
          <w:r w:rsidR="00CA6C63" w:rsidRPr="00755E0C">
            <w:rPr>
              <w:rFonts w:asciiTheme="majorBidi" w:hAnsiTheme="majorBidi" w:cstheme="majorBidi"/>
              <w:sz w:val="24"/>
              <w:szCs w:val="24"/>
            </w:rPr>
            <w:fldChar w:fldCharType="end"/>
          </w:r>
        </w:sdtContent>
      </w:sdt>
      <w:r w:rsidR="00EA3C7D" w:rsidRPr="00755E0C">
        <w:rPr>
          <w:rFonts w:asciiTheme="majorBidi" w:hAnsiTheme="majorBidi" w:cstheme="majorBidi"/>
          <w:sz w:val="24"/>
          <w:szCs w:val="24"/>
        </w:rPr>
        <w:t xml:space="preserve">. </w:t>
      </w:r>
      <w:r w:rsidRPr="00755E0C">
        <w:rPr>
          <w:rFonts w:asciiTheme="majorBidi" w:hAnsiTheme="majorBidi" w:cstheme="majorBidi"/>
          <w:sz w:val="24"/>
          <w:szCs w:val="24"/>
        </w:rPr>
        <w:t>The feature engineering stage extracted from code includes the following features:</w:t>
      </w:r>
    </w:p>
    <w:p w14:paraId="73D31917" w14:textId="3022ECDF" w:rsidR="002154AF" w:rsidRPr="00755E0C" w:rsidRDefault="002154AF" w:rsidP="00755E0C">
      <w:pPr>
        <w:spacing w:line="360" w:lineRule="auto"/>
        <w:ind w:firstLine="360"/>
        <w:rPr>
          <w:rFonts w:asciiTheme="majorBidi" w:hAnsiTheme="majorBidi" w:cstheme="majorBidi"/>
          <w:sz w:val="24"/>
          <w:szCs w:val="24"/>
        </w:rPr>
      </w:pPr>
      <w:r w:rsidRPr="00755E0C">
        <w:rPr>
          <w:rFonts w:asciiTheme="majorBidi" w:hAnsiTheme="majorBidi" w:cstheme="majorBidi"/>
          <w:sz w:val="24"/>
          <w:szCs w:val="24"/>
        </w:rPr>
        <w:t>1.</w:t>
      </w:r>
      <w:r w:rsidR="00456FC2" w:rsidRPr="00755E0C">
        <w:rPr>
          <w:rFonts w:asciiTheme="majorBidi" w:hAnsiTheme="majorBidi" w:cstheme="majorBidi"/>
          <w:sz w:val="24"/>
          <w:szCs w:val="24"/>
          <w:rtl/>
        </w:rPr>
        <w:t xml:space="preserve"> </w:t>
      </w:r>
      <w:r w:rsidRPr="00755E0C">
        <w:rPr>
          <w:rFonts w:asciiTheme="majorBidi" w:hAnsiTheme="majorBidi" w:cstheme="majorBidi"/>
          <w:sz w:val="24"/>
          <w:szCs w:val="24"/>
        </w:rPr>
        <w:t>Bag of Words.</w:t>
      </w:r>
    </w:p>
    <w:p w14:paraId="04768743" w14:textId="40E742D4" w:rsidR="002154AF" w:rsidRPr="00755E0C" w:rsidRDefault="002154AF" w:rsidP="00755E0C">
      <w:pPr>
        <w:spacing w:line="360" w:lineRule="auto"/>
        <w:rPr>
          <w:rFonts w:asciiTheme="majorBidi" w:hAnsiTheme="majorBidi" w:cstheme="majorBidi"/>
          <w:sz w:val="24"/>
          <w:szCs w:val="24"/>
        </w:rPr>
      </w:pPr>
      <w:r w:rsidRPr="00755E0C">
        <w:rPr>
          <w:rFonts w:asciiTheme="majorBidi" w:hAnsiTheme="majorBidi" w:cstheme="majorBidi"/>
          <w:sz w:val="24"/>
          <w:szCs w:val="24"/>
        </w:rPr>
        <w:t xml:space="preserve"> Rebecca L. Russell et al. in </w:t>
      </w:r>
      <w:sdt>
        <w:sdtPr>
          <w:rPr>
            <w:rFonts w:asciiTheme="majorBidi" w:hAnsiTheme="majorBidi" w:cstheme="majorBidi"/>
            <w:sz w:val="24"/>
            <w:szCs w:val="24"/>
          </w:rPr>
          <w:id w:val="1904099365"/>
          <w:citation/>
        </w:sdtPr>
        <w:sdtEndPr/>
        <w:sdtContent>
          <w:r w:rsidR="00CA6C63" w:rsidRPr="00755E0C">
            <w:rPr>
              <w:rFonts w:asciiTheme="majorBidi" w:hAnsiTheme="majorBidi" w:cstheme="majorBidi"/>
              <w:sz w:val="24"/>
              <w:szCs w:val="24"/>
            </w:rPr>
            <w:fldChar w:fldCharType="begin"/>
          </w:r>
          <w:r w:rsidR="00025045">
            <w:rPr>
              <w:rFonts w:asciiTheme="majorBidi" w:hAnsiTheme="majorBidi" w:cstheme="majorBidi"/>
              <w:sz w:val="24"/>
              <w:szCs w:val="24"/>
            </w:rPr>
            <w:instrText xml:space="preserve">CITATION Reb \l 1033 </w:instrText>
          </w:r>
          <w:r w:rsidR="00CA6C63" w:rsidRPr="00755E0C">
            <w:rPr>
              <w:rFonts w:asciiTheme="majorBidi" w:hAnsiTheme="majorBidi" w:cstheme="majorBidi"/>
              <w:sz w:val="24"/>
              <w:szCs w:val="24"/>
            </w:rPr>
            <w:fldChar w:fldCharType="separate"/>
          </w:r>
          <w:r w:rsidR="00827051" w:rsidRPr="00827051">
            <w:rPr>
              <w:rFonts w:asciiTheme="majorBidi" w:hAnsiTheme="majorBidi" w:cstheme="majorBidi"/>
              <w:noProof/>
              <w:sz w:val="24"/>
              <w:szCs w:val="24"/>
            </w:rPr>
            <w:t>[35]</w:t>
          </w:r>
          <w:r w:rsidR="00CA6C63" w:rsidRPr="00755E0C">
            <w:rPr>
              <w:rFonts w:asciiTheme="majorBidi" w:hAnsiTheme="majorBidi" w:cstheme="majorBidi"/>
              <w:sz w:val="24"/>
              <w:szCs w:val="24"/>
            </w:rPr>
            <w:fldChar w:fldCharType="end"/>
          </w:r>
        </w:sdtContent>
      </w:sdt>
      <w:r w:rsidR="00CA6C63" w:rsidRPr="00755E0C">
        <w:rPr>
          <w:rFonts w:asciiTheme="majorBidi" w:hAnsiTheme="majorBidi" w:cstheme="majorBidi"/>
          <w:sz w:val="24"/>
          <w:szCs w:val="24"/>
        </w:rPr>
        <w:t xml:space="preserve"> </w:t>
      </w:r>
      <w:r w:rsidRPr="00755E0C">
        <w:rPr>
          <w:rFonts w:asciiTheme="majorBidi" w:hAnsiTheme="majorBidi" w:cstheme="majorBidi"/>
          <w:sz w:val="24"/>
          <w:szCs w:val="24"/>
        </w:rPr>
        <w:t>proposed using (BOW) because it is simple representing text data and has seen great success in problems such as language modeling and document classification.</w:t>
      </w:r>
    </w:p>
    <w:p w14:paraId="522FCB36" w14:textId="54EB7707" w:rsidR="002154AF" w:rsidRPr="00486510" w:rsidRDefault="00486510" w:rsidP="00486510">
      <w:pPr>
        <w:pStyle w:val="Heading5"/>
        <w:rPr>
          <w:rFonts w:asciiTheme="majorBidi" w:hAnsiTheme="majorBidi"/>
          <w:b/>
          <w:bCs/>
          <w:color w:val="auto"/>
        </w:rPr>
      </w:pPr>
      <w:r w:rsidRPr="00486510">
        <w:rPr>
          <w:rFonts w:asciiTheme="majorBidi" w:hAnsiTheme="majorBidi"/>
          <w:b/>
          <w:bCs/>
          <w:color w:val="auto"/>
        </w:rPr>
        <w:t xml:space="preserve">3.1.2.2.2 </w:t>
      </w:r>
      <w:r w:rsidR="002154AF" w:rsidRPr="00486510">
        <w:rPr>
          <w:rFonts w:asciiTheme="majorBidi" w:hAnsiTheme="majorBidi"/>
          <w:b/>
          <w:bCs/>
          <w:color w:val="auto"/>
        </w:rPr>
        <w:t xml:space="preserve">Deep learning </w:t>
      </w:r>
      <w:r w:rsidRPr="00486510">
        <w:rPr>
          <w:rFonts w:asciiTheme="majorBidi" w:hAnsiTheme="majorBidi"/>
          <w:b/>
          <w:bCs/>
          <w:color w:val="auto"/>
        </w:rPr>
        <w:t>models</w:t>
      </w:r>
    </w:p>
    <w:p w14:paraId="5657C279" w14:textId="592CE2A4" w:rsidR="002154AF" w:rsidRPr="00755E0C" w:rsidRDefault="002154AF" w:rsidP="00755E0C">
      <w:pPr>
        <w:spacing w:line="360" w:lineRule="auto"/>
        <w:rPr>
          <w:rFonts w:asciiTheme="majorBidi" w:hAnsiTheme="majorBidi" w:cstheme="majorBidi"/>
          <w:sz w:val="24"/>
          <w:szCs w:val="24"/>
        </w:rPr>
      </w:pPr>
      <w:r w:rsidRPr="00755E0C">
        <w:rPr>
          <w:rFonts w:asciiTheme="majorBidi" w:hAnsiTheme="majorBidi" w:cstheme="majorBidi"/>
          <w:sz w:val="24"/>
          <w:szCs w:val="24"/>
        </w:rPr>
        <w:t xml:space="preserve">Some researchers used deep learning-based vulnerability detection to relieve human experts from the tedious and subjective task of manually defining features such as LSTM in </w:t>
      </w:r>
      <w:sdt>
        <w:sdtPr>
          <w:rPr>
            <w:rFonts w:asciiTheme="majorBidi" w:hAnsiTheme="majorBidi" w:cstheme="majorBidi"/>
            <w:sz w:val="24"/>
            <w:szCs w:val="24"/>
          </w:rPr>
          <w:id w:val="-631404315"/>
          <w:citation/>
        </w:sdtPr>
        <w:sdtEndPr/>
        <w:sdtContent>
          <w:r w:rsidR="00CA6C63" w:rsidRPr="00755E0C">
            <w:rPr>
              <w:rFonts w:asciiTheme="majorBidi" w:hAnsiTheme="majorBidi" w:cstheme="majorBidi"/>
              <w:sz w:val="24"/>
              <w:szCs w:val="24"/>
            </w:rPr>
            <w:fldChar w:fldCharType="begin"/>
          </w:r>
          <w:r w:rsidR="00DD186D">
            <w:rPr>
              <w:rFonts w:asciiTheme="majorBidi" w:hAnsiTheme="majorBidi" w:cstheme="majorBidi"/>
              <w:sz w:val="24"/>
              <w:szCs w:val="24"/>
            </w:rPr>
            <w:instrText xml:space="preserve">CITATION Noa21 \l 1033 </w:instrText>
          </w:r>
          <w:r w:rsidR="00CA6C63" w:rsidRPr="00755E0C">
            <w:rPr>
              <w:rFonts w:asciiTheme="majorBidi" w:hAnsiTheme="majorBidi" w:cstheme="majorBidi"/>
              <w:sz w:val="24"/>
              <w:szCs w:val="24"/>
            </w:rPr>
            <w:fldChar w:fldCharType="separate"/>
          </w:r>
          <w:r w:rsidR="00827051" w:rsidRPr="00827051">
            <w:rPr>
              <w:rFonts w:asciiTheme="majorBidi" w:hAnsiTheme="majorBidi" w:cstheme="majorBidi"/>
              <w:noProof/>
              <w:sz w:val="24"/>
              <w:szCs w:val="24"/>
            </w:rPr>
            <w:t>[36]</w:t>
          </w:r>
          <w:r w:rsidR="00CA6C63" w:rsidRPr="00755E0C">
            <w:rPr>
              <w:rFonts w:asciiTheme="majorBidi" w:hAnsiTheme="majorBidi" w:cstheme="majorBidi"/>
              <w:sz w:val="24"/>
              <w:szCs w:val="24"/>
            </w:rPr>
            <w:fldChar w:fldCharType="end"/>
          </w:r>
        </w:sdtContent>
      </w:sdt>
      <w:r w:rsidR="00CA6C63" w:rsidRPr="00755E0C">
        <w:rPr>
          <w:rFonts w:asciiTheme="majorBidi" w:hAnsiTheme="majorBidi" w:cstheme="majorBidi"/>
          <w:sz w:val="24"/>
          <w:szCs w:val="24"/>
        </w:rPr>
        <w:t xml:space="preserve"> </w:t>
      </w:r>
      <w:r w:rsidRPr="00755E0C">
        <w:rPr>
          <w:rFonts w:asciiTheme="majorBidi" w:hAnsiTheme="majorBidi" w:cstheme="majorBidi"/>
          <w:sz w:val="24"/>
          <w:szCs w:val="24"/>
        </w:rPr>
        <w:t>and BLSTM as in [14].</w:t>
      </w:r>
      <w:r w:rsidR="00EA3C7D" w:rsidRPr="00755E0C">
        <w:rPr>
          <w:rFonts w:asciiTheme="majorBidi" w:hAnsiTheme="majorBidi" w:cstheme="majorBidi"/>
          <w:sz w:val="24"/>
          <w:szCs w:val="24"/>
        </w:rPr>
        <w:t xml:space="preserve"> </w:t>
      </w:r>
      <w:r w:rsidRPr="00755E0C">
        <w:rPr>
          <w:rFonts w:asciiTheme="majorBidi" w:hAnsiTheme="majorBidi" w:cstheme="majorBidi"/>
          <w:sz w:val="24"/>
          <w:szCs w:val="24"/>
        </w:rPr>
        <w:t>The feature engineering stage for extracted from code include the following features:</w:t>
      </w:r>
    </w:p>
    <w:p w14:paraId="7FCC762B" w14:textId="46E5EFC4" w:rsidR="002154AF" w:rsidRPr="00755E0C" w:rsidRDefault="002154AF" w:rsidP="00755E0C">
      <w:pPr>
        <w:spacing w:line="360" w:lineRule="auto"/>
        <w:ind w:firstLine="720"/>
        <w:rPr>
          <w:rFonts w:asciiTheme="majorBidi" w:hAnsiTheme="majorBidi" w:cstheme="majorBidi"/>
          <w:sz w:val="24"/>
          <w:szCs w:val="24"/>
        </w:rPr>
      </w:pPr>
      <w:r w:rsidRPr="00755E0C">
        <w:rPr>
          <w:rFonts w:asciiTheme="majorBidi" w:hAnsiTheme="majorBidi" w:cstheme="majorBidi"/>
          <w:sz w:val="24"/>
          <w:szCs w:val="24"/>
        </w:rPr>
        <w:t>1.</w:t>
      </w:r>
      <w:r w:rsidR="00456FC2" w:rsidRPr="00755E0C">
        <w:rPr>
          <w:rFonts w:asciiTheme="majorBidi" w:hAnsiTheme="majorBidi" w:cstheme="majorBidi"/>
          <w:sz w:val="24"/>
          <w:szCs w:val="24"/>
          <w:rtl/>
        </w:rPr>
        <w:t xml:space="preserve"> </w:t>
      </w:r>
      <w:r w:rsidRPr="00755E0C">
        <w:rPr>
          <w:rFonts w:asciiTheme="majorBidi" w:hAnsiTheme="majorBidi" w:cstheme="majorBidi"/>
          <w:sz w:val="24"/>
          <w:szCs w:val="24"/>
        </w:rPr>
        <w:t xml:space="preserve">BERT </w:t>
      </w:r>
    </w:p>
    <w:p w14:paraId="6198FA92" w14:textId="737AE5A2" w:rsidR="002154AF" w:rsidRPr="00755E0C" w:rsidRDefault="002154AF" w:rsidP="00755E0C">
      <w:pPr>
        <w:spacing w:line="360" w:lineRule="auto"/>
        <w:rPr>
          <w:rFonts w:asciiTheme="majorBidi" w:hAnsiTheme="majorBidi" w:cstheme="majorBidi"/>
          <w:sz w:val="24"/>
          <w:szCs w:val="24"/>
        </w:rPr>
      </w:pPr>
      <w:r w:rsidRPr="00755E0C">
        <w:rPr>
          <w:rFonts w:asciiTheme="majorBidi" w:hAnsiTheme="majorBidi" w:cstheme="majorBidi"/>
          <w:sz w:val="24"/>
          <w:szCs w:val="24"/>
        </w:rPr>
        <w:t xml:space="preserve">Noah Ziems and Shaoen Wu. In </w:t>
      </w:r>
      <w:sdt>
        <w:sdtPr>
          <w:rPr>
            <w:rFonts w:asciiTheme="majorBidi" w:hAnsiTheme="majorBidi" w:cstheme="majorBidi"/>
            <w:sz w:val="24"/>
            <w:szCs w:val="24"/>
          </w:rPr>
          <w:id w:val="1841121577"/>
          <w:citation/>
        </w:sdtPr>
        <w:sdtEndPr/>
        <w:sdtContent>
          <w:r w:rsidR="00CA6C63" w:rsidRPr="00755E0C">
            <w:rPr>
              <w:rFonts w:asciiTheme="majorBidi" w:hAnsiTheme="majorBidi" w:cstheme="majorBidi"/>
              <w:sz w:val="24"/>
              <w:szCs w:val="24"/>
            </w:rPr>
            <w:fldChar w:fldCharType="begin"/>
          </w:r>
          <w:r w:rsidR="00DD186D">
            <w:rPr>
              <w:rFonts w:asciiTheme="majorBidi" w:hAnsiTheme="majorBidi" w:cstheme="majorBidi"/>
              <w:sz w:val="24"/>
              <w:szCs w:val="24"/>
            </w:rPr>
            <w:instrText xml:space="preserve">CITATION Noa21 \l 1033 </w:instrText>
          </w:r>
          <w:r w:rsidR="00CA6C63" w:rsidRPr="00755E0C">
            <w:rPr>
              <w:rFonts w:asciiTheme="majorBidi" w:hAnsiTheme="majorBidi" w:cstheme="majorBidi"/>
              <w:sz w:val="24"/>
              <w:szCs w:val="24"/>
            </w:rPr>
            <w:fldChar w:fldCharType="separate"/>
          </w:r>
          <w:r w:rsidR="00827051" w:rsidRPr="00827051">
            <w:rPr>
              <w:rFonts w:asciiTheme="majorBidi" w:hAnsiTheme="majorBidi" w:cstheme="majorBidi"/>
              <w:noProof/>
              <w:sz w:val="24"/>
              <w:szCs w:val="24"/>
            </w:rPr>
            <w:t>[36]</w:t>
          </w:r>
          <w:r w:rsidR="00CA6C63" w:rsidRPr="00755E0C">
            <w:rPr>
              <w:rFonts w:asciiTheme="majorBidi" w:hAnsiTheme="majorBidi" w:cstheme="majorBidi"/>
              <w:sz w:val="24"/>
              <w:szCs w:val="24"/>
            </w:rPr>
            <w:fldChar w:fldCharType="end"/>
          </w:r>
        </w:sdtContent>
      </w:sdt>
      <w:r w:rsidRPr="00755E0C">
        <w:rPr>
          <w:rFonts w:asciiTheme="majorBidi" w:hAnsiTheme="majorBidi" w:cstheme="majorBidi"/>
          <w:sz w:val="24"/>
          <w:szCs w:val="24"/>
        </w:rPr>
        <w:t xml:space="preserve"> used BERT because it was designed to help computers understand the meaning of ambiguous language in text by using surrounding text to establish context.</w:t>
      </w:r>
    </w:p>
    <w:p w14:paraId="48D75978" w14:textId="7E2C1A5A" w:rsidR="002154AF" w:rsidRPr="00755E0C" w:rsidRDefault="002154AF" w:rsidP="00755E0C">
      <w:pPr>
        <w:spacing w:line="360" w:lineRule="auto"/>
        <w:ind w:firstLine="720"/>
        <w:rPr>
          <w:rFonts w:asciiTheme="majorBidi" w:hAnsiTheme="majorBidi" w:cstheme="majorBidi"/>
          <w:sz w:val="24"/>
          <w:szCs w:val="24"/>
        </w:rPr>
      </w:pPr>
      <w:r w:rsidRPr="00755E0C">
        <w:rPr>
          <w:rFonts w:asciiTheme="majorBidi" w:hAnsiTheme="majorBidi" w:cstheme="majorBidi"/>
          <w:sz w:val="24"/>
          <w:szCs w:val="24"/>
        </w:rPr>
        <w:t>2.</w:t>
      </w:r>
      <w:r w:rsidR="00456FC2" w:rsidRPr="00755E0C">
        <w:rPr>
          <w:rFonts w:asciiTheme="majorBidi" w:hAnsiTheme="majorBidi" w:cstheme="majorBidi"/>
          <w:sz w:val="24"/>
          <w:szCs w:val="24"/>
          <w:rtl/>
        </w:rPr>
        <w:t xml:space="preserve"> </w:t>
      </w:r>
      <w:r w:rsidRPr="00755E0C">
        <w:rPr>
          <w:rFonts w:asciiTheme="majorBidi" w:hAnsiTheme="majorBidi" w:cstheme="majorBidi"/>
          <w:sz w:val="24"/>
          <w:szCs w:val="24"/>
        </w:rPr>
        <w:t>Tokenization</w:t>
      </w:r>
    </w:p>
    <w:p w14:paraId="1E1A719A" w14:textId="309D8A29" w:rsidR="002154AF" w:rsidRPr="00755E0C" w:rsidRDefault="002154AF" w:rsidP="00755E0C">
      <w:pPr>
        <w:spacing w:line="360" w:lineRule="auto"/>
        <w:rPr>
          <w:rFonts w:asciiTheme="majorBidi" w:hAnsiTheme="majorBidi" w:cstheme="majorBidi"/>
          <w:sz w:val="24"/>
          <w:szCs w:val="24"/>
        </w:rPr>
      </w:pPr>
      <w:r w:rsidRPr="00755E0C">
        <w:rPr>
          <w:rFonts w:asciiTheme="majorBidi" w:hAnsiTheme="majorBidi" w:cstheme="majorBidi"/>
          <w:sz w:val="24"/>
          <w:szCs w:val="24"/>
        </w:rPr>
        <w:t xml:space="preserve">Noah Ziems and Shaoen Wu. In </w:t>
      </w:r>
      <w:sdt>
        <w:sdtPr>
          <w:rPr>
            <w:rFonts w:asciiTheme="majorBidi" w:hAnsiTheme="majorBidi" w:cstheme="majorBidi"/>
            <w:sz w:val="24"/>
            <w:szCs w:val="24"/>
          </w:rPr>
          <w:id w:val="-1806299888"/>
          <w:citation/>
        </w:sdtPr>
        <w:sdtEndPr/>
        <w:sdtContent>
          <w:r w:rsidR="00CA6C63" w:rsidRPr="00755E0C">
            <w:rPr>
              <w:rFonts w:asciiTheme="majorBidi" w:hAnsiTheme="majorBidi" w:cstheme="majorBidi"/>
              <w:sz w:val="24"/>
              <w:szCs w:val="24"/>
            </w:rPr>
            <w:fldChar w:fldCharType="begin"/>
          </w:r>
          <w:r w:rsidR="00DD186D">
            <w:rPr>
              <w:rFonts w:asciiTheme="majorBidi" w:hAnsiTheme="majorBidi" w:cstheme="majorBidi"/>
              <w:sz w:val="24"/>
              <w:szCs w:val="24"/>
            </w:rPr>
            <w:instrText xml:space="preserve">CITATION Noa21 \l 1033 </w:instrText>
          </w:r>
          <w:r w:rsidR="00CA6C63" w:rsidRPr="00755E0C">
            <w:rPr>
              <w:rFonts w:asciiTheme="majorBidi" w:hAnsiTheme="majorBidi" w:cstheme="majorBidi"/>
              <w:sz w:val="24"/>
              <w:szCs w:val="24"/>
            </w:rPr>
            <w:fldChar w:fldCharType="separate"/>
          </w:r>
          <w:r w:rsidR="00827051" w:rsidRPr="00827051">
            <w:rPr>
              <w:rFonts w:asciiTheme="majorBidi" w:hAnsiTheme="majorBidi" w:cstheme="majorBidi"/>
              <w:noProof/>
              <w:sz w:val="24"/>
              <w:szCs w:val="24"/>
            </w:rPr>
            <w:t>[36]</w:t>
          </w:r>
          <w:r w:rsidR="00CA6C63" w:rsidRPr="00755E0C">
            <w:rPr>
              <w:rFonts w:asciiTheme="majorBidi" w:hAnsiTheme="majorBidi" w:cstheme="majorBidi"/>
              <w:sz w:val="24"/>
              <w:szCs w:val="24"/>
            </w:rPr>
            <w:fldChar w:fldCharType="end"/>
          </w:r>
        </w:sdtContent>
      </w:sdt>
      <w:r w:rsidR="00CA6C63" w:rsidRPr="00755E0C">
        <w:rPr>
          <w:rFonts w:asciiTheme="majorBidi" w:hAnsiTheme="majorBidi" w:cstheme="majorBidi"/>
          <w:sz w:val="24"/>
          <w:szCs w:val="24"/>
        </w:rPr>
        <w:t xml:space="preserve"> </w:t>
      </w:r>
      <w:r w:rsidRPr="00755E0C">
        <w:rPr>
          <w:rFonts w:asciiTheme="majorBidi" w:hAnsiTheme="majorBidi" w:cstheme="majorBidi"/>
          <w:sz w:val="24"/>
          <w:szCs w:val="24"/>
        </w:rPr>
        <w:t>also tokenized the input source code into words called tokens. These tokens help in understanding the context or developing the model for the NLP</w:t>
      </w:r>
      <w:r w:rsidR="00EA3C7D" w:rsidRPr="00755E0C">
        <w:rPr>
          <w:rFonts w:asciiTheme="majorBidi" w:hAnsiTheme="majorBidi" w:cstheme="majorBidi"/>
          <w:sz w:val="24"/>
          <w:szCs w:val="24"/>
        </w:rPr>
        <w:t xml:space="preserve">. </w:t>
      </w:r>
      <w:r w:rsidRPr="00755E0C">
        <w:rPr>
          <w:rFonts w:asciiTheme="majorBidi" w:hAnsiTheme="majorBidi" w:cstheme="majorBidi"/>
          <w:sz w:val="24"/>
          <w:szCs w:val="24"/>
        </w:rPr>
        <w:t xml:space="preserve">Rebecca L. Russell et al. in </w:t>
      </w:r>
      <w:sdt>
        <w:sdtPr>
          <w:rPr>
            <w:rFonts w:asciiTheme="majorBidi" w:hAnsiTheme="majorBidi" w:cstheme="majorBidi"/>
            <w:sz w:val="24"/>
            <w:szCs w:val="24"/>
          </w:rPr>
          <w:id w:val="502782500"/>
          <w:citation/>
        </w:sdtPr>
        <w:sdtEndPr/>
        <w:sdtContent>
          <w:r w:rsidR="00CA6C63" w:rsidRPr="00755E0C">
            <w:rPr>
              <w:rFonts w:asciiTheme="majorBidi" w:hAnsiTheme="majorBidi" w:cstheme="majorBidi"/>
              <w:sz w:val="24"/>
              <w:szCs w:val="24"/>
            </w:rPr>
            <w:fldChar w:fldCharType="begin"/>
          </w:r>
          <w:r w:rsidR="00025045">
            <w:rPr>
              <w:rFonts w:asciiTheme="majorBidi" w:hAnsiTheme="majorBidi" w:cstheme="majorBidi"/>
              <w:sz w:val="24"/>
              <w:szCs w:val="24"/>
            </w:rPr>
            <w:instrText xml:space="preserve">CITATION Reb \l 1033 </w:instrText>
          </w:r>
          <w:r w:rsidR="00CA6C63" w:rsidRPr="00755E0C">
            <w:rPr>
              <w:rFonts w:asciiTheme="majorBidi" w:hAnsiTheme="majorBidi" w:cstheme="majorBidi"/>
              <w:sz w:val="24"/>
              <w:szCs w:val="24"/>
            </w:rPr>
            <w:fldChar w:fldCharType="separate"/>
          </w:r>
          <w:r w:rsidR="00827051" w:rsidRPr="00827051">
            <w:rPr>
              <w:rFonts w:asciiTheme="majorBidi" w:hAnsiTheme="majorBidi" w:cstheme="majorBidi"/>
              <w:noProof/>
              <w:sz w:val="24"/>
              <w:szCs w:val="24"/>
            </w:rPr>
            <w:t>[35]</w:t>
          </w:r>
          <w:r w:rsidR="00CA6C63" w:rsidRPr="00755E0C">
            <w:rPr>
              <w:rFonts w:asciiTheme="majorBidi" w:hAnsiTheme="majorBidi" w:cstheme="majorBidi"/>
              <w:sz w:val="24"/>
              <w:szCs w:val="24"/>
            </w:rPr>
            <w:fldChar w:fldCharType="end"/>
          </w:r>
        </w:sdtContent>
      </w:sdt>
      <w:r w:rsidRPr="00755E0C">
        <w:rPr>
          <w:rFonts w:asciiTheme="majorBidi" w:hAnsiTheme="majorBidi" w:cstheme="majorBidi"/>
          <w:sz w:val="24"/>
          <w:szCs w:val="24"/>
        </w:rPr>
        <w:t xml:space="preserve">  also applied Convolution Neural Network (CNN) on tokens because it automatically detects the important features without any human supervision and they also used Recurrent Neural Network (RNN) because its architecture allows to exhibit temporal behavior and capture sequential data which makes it a more 'natural' approach when dealing with textual data since text is naturally sequential.</w:t>
      </w:r>
    </w:p>
    <w:p w14:paraId="7784E14E" w14:textId="7CFBDAF7" w:rsidR="002154AF" w:rsidRPr="00755E0C" w:rsidRDefault="002154AF" w:rsidP="00755E0C">
      <w:pPr>
        <w:spacing w:line="360" w:lineRule="auto"/>
        <w:ind w:firstLine="720"/>
        <w:rPr>
          <w:rFonts w:asciiTheme="majorBidi" w:hAnsiTheme="majorBidi" w:cstheme="majorBidi"/>
          <w:sz w:val="24"/>
          <w:szCs w:val="24"/>
        </w:rPr>
      </w:pPr>
      <w:r w:rsidRPr="00755E0C">
        <w:rPr>
          <w:rFonts w:asciiTheme="majorBidi" w:hAnsiTheme="majorBidi" w:cstheme="majorBidi"/>
          <w:sz w:val="24"/>
          <w:szCs w:val="24"/>
        </w:rPr>
        <w:t>3.</w:t>
      </w:r>
      <w:r w:rsidR="00456FC2" w:rsidRPr="00755E0C">
        <w:rPr>
          <w:rFonts w:asciiTheme="majorBidi" w:hAnsiTheme="majorBidi" w:cstheme="majorBidi"/>
          <w:sz w:val="24"/>
          <w:szCs w:val="24"/>
          <w:rtl/>
        </w:rPr>
        <w:t xml:space="preserve"> </w:t>
      </w:r>
      <w:r w:rsidRPr="00755E0C">
        <w:rPr>
          <w:rFonts w:asciiTheme="majorBidi" w:hAnsiTheme="majorBidi" w:cstheme="majorBidi"/>
          <w:sz w:val="24"/>
          <w:szCs w:val="24"/>
        </w:rPr>
        <w:t>Code Gadget:</w:t>
      </w:r>
    </w:p>
    <w:p w14:paraId="6DD63703" w14:textId="066A9A34" w:rsidR="002154AF" w:rsidRPr="00755E0C" w:rsidRDefault="002154AF" w:rsidP="00755E0C">
      <w:pPr>
        <w:spacing w:line="360" w:lineRule="auto"/>
        <w:rPr>
          <w:rFonts w:asciiTheme="majorBidi" w:hAnsiTheme="majorBidi" w:cstheme="majorBidi"/>
          <w:sz w:val="24"/>
          <w:szCs w:val="24"/>
        </w:rPr>
      </w:pPr>
      <w:r w:rsidRPr="00755E0C">
        <w:rPr>
          <w:rFonts w:asciiTheme="majorBidi" w:hAnsiTheme="majorBidi" w:cstheme="majorBidi"/>
          <w:sz w:val="24"/>
          <w:szCs w:val="24"/>
        </w:rPr>
        <w:lastRenderedPageBreak/>
        <w:t xml:space="preserve">In order to represent programs in vectors that are suitable for the input to neural networks, in </w:t>
      </w:r>
      <w:sdt>
        <w:sdtPr>
          <w:rPr>
            <w:rFonts w:asciiTheme="majorBidi" w:hAnsiTheme="majorBidi" w:cstheme="majorBidi"/>
            <w:sz w:val="24"/>
            <w:szCs w:val="24"/>
          </w:rPr>
          <w:id w:val="1458532523"/>
          <w:citation/>
        </w:sdtPr>
        <w:sdtEndPr/>
        <w:sdtContent>
          <w:r w:rsidR="00CA6C63" w:rsidRPr="00755E0C">
            <w:rPr>
              <w:rFonts w:asciiTheme="majorBidi" w:hAnsiTheme="majorBidi" w:cstheme="majorBidi"/>
              <w:sz w:val="24"/>
              <w:szCs w:val="24"/>
            </w:rPr>
            <w:fldChar w:fldCharType="begin"/>
          </w:r>
          <w:r w:rsidR="00DD186D">
            <w:rPr>
              <w:rFonts w:asciiTheme="majorBidi" w:hAnsiTheme="majorBidi" w:cstheme="majorBidi"/>
              <w:sz w:val="24"/>
              <w:szCs w:val="24"/>
            </w:rPr>
            <w:instrText xml:space="preserve">CITATION Bha21 \l 1033 </w:instrText>
          </w:r>
          <w:r w:rsidR="00CA6C63" w:rsidRPr="00755E0C">
            <w:rPr>
              <w:rFonts w:asciiTheme="majorBidi" w:hAnsiTheme="majorBidi" w:cstheme="majorBidi"/>
              <w:sz w:val="24"/>
              <w:szCs w:val="24"/>
            </w:rPr>
            <w:fldChar w:fldCharType="separate"/>
          </w:r>
          <w:r w:rsidR="00827051" w:rsidRPr="00827051">
            <w:rPr>
              <w:rFonts w:asciiTheme="majorBidi" w:hAnsiTheme="majorBidi" w:cstheme="majorBidi"/>
              <w:noProof/>
              <w:sz w:val="24"/>
              <w:szCs w:val="24"/>
            </w:rPr>
            <w:t>[34]</w:t>
          </w:r>
          <w:r w:rsidR="00CA6C63" w:rsidRPr="00755E0C">
            <w:rPr>
              <w:rFonts w:asciiTheme="majorBidi" w:hAnsiTheme="majorBidi" w:cstheme="majorBidi"/>
              <w:sz w:val="24"/>
              <w:szCs w:val="24"/>
            </w:rPr>
            <w:fldChar w:fldCharType="end"/>
          </w:r>
        </w:sdtContent>
      </w:sdt>
      <w:r w:rsidRPr="00755E0C">
        <w:rPr>
          <w:rFonts w:asciiTheme="majorBidi" w:hAnsiTheme="majorBidi" w:cstheme="majorBidi"/>
          <w:sz w:val="24"/>
          <w:szCs w:val="24"/>
        </w:rPr>
        <w:t xml:space="preserve"> They proposed transforming programs into a representation of code gadget, which is composed of a number of program statements (i.e., lines of code), which are semantically related to each other in terms of data dependency or control dependency.</w:t>
      </w:r>
    </w:p>
    <w:p w14:paraId="4E096453" w14:textId="650C21B3" w:rsidR="002154AF" w:rsidRPr="00755E0C" w:rsidRDefault="002154AF" w:rsidP="00755E0C">
      <w:pPr>
        <w:spacing w:line="360" w:lineRule="auto"/>
        <w:ind w:firstLine="720"/>
        <w:rPr>
          <w:rFonts w:asciiTheme="majorBidi" w:hAnsiTheme="majorBidi" w:cstheme="majorBidi"/>
          <w:sz w:val="24"/>
          <w:szCs w:val="24"/>
        </w:rPr>
      </w:pPr>
      <w:r w:rsidRPr="00755E0C">
        <w:rPr>
          <w:rFonts w:asciiTheme="majorBidi" w:hAnsiTheme="majorBidi" w:cstheme="majorBidi"/>
          <w:sz w:val="24"/>
          <w:szCs w:val="24"/>
        </w:rPr>
        <w:t xml:space="preserve">4. </w:t>
      </w:r>
      <w:r w:rsidR="00456FC2" w:rsidRPr="00755E0C">
        <w:rPr>
          <w:rFonts w:asciiTheme="majorBidi" w:hAnsiTheme="majorBidi" w:cstheme="majorBidi"/>
          <w:sz w:val="24"/>
          <w:szCs w:val="24"/>
          <w:rtl/>
        </w:rPr>
        <w:t xml:space="preserve"> </w:t>
      </w:r>
      <w:r w:rsidRPr="00755E0C">
        <w:rPr>
          <w:rFonts w:asciiTheme="majorBidi" w:hAnsiTheme="majorBidi" w:cstheme="majorBidi"/>
          <w:sz w:val="24"/>
          <w:szCs w:val="24"/>
        </w:rPr>
        <w:t xml:space="preserve">Key Point: </w:t>
      </w:r>
    </w:p>
    <w:p w14:paraId="595AB644" w14:textId="413CD377" w:rsidR="002154AF" w:rsidRPr="00755E0C" w:rsidRDefault="002154AF" w:rsidP="00755E0C">
      <w:pPr>
        <w:spacing w:line="360" w:lineRule="auto"/>
        <w:rPr>
          <w:rFonts w:asciiTheme="majorBidi" w:hAnsiTheme="majorBidi" w:cstheme="majorBidi"/>
          <w:sz w:val="24"/>
          <w:szCs w:val="24"/>
        </w:rPr>
      </w:pPr>
      <w:r w:rsidRPr="00755E0C">
        <w:rPr>
          <w:rFonts w:asciiTheme="majorBidi" w:hAnsiTheme="majorBidi" w:cstheme="majorBidi"/>
          <w:sz w:val="24"/>
          <w:szCs w:val="24"/>
        </w:rPr>
        <w:t xml:space="preserve">In order to generate code gadgets, in </w:t>
      </w:r>
      <w:sdt>
        <w:sdtPr>
          <w:rPr>
            <w:rFonts w:asciiTheme="majorBidi" w:hAnsiTheme="majorBidi" w:cstheme="majorBidi"/>
            <w:sz w:val="24"/>
            <w:szCs w:val="24"/>
          </w:rPr>
          <w:id w:val="204685587"/>
          <w:citation/>
        </w:sdtPr>
        <w:sdtEndPr/>
        <w:sdtContent>
          <w:r w:rsidR="00CA6C63" w:rsidRPr="00755E0C">
            <w:rPr>
              <w:rFonts w:asciiTheme="majorBidi" w:hAnsiTheme="majorBidi" w:cstheme="majorBidi"/>
              <w:sz w:val="24"/>
              <w:szCs w:val="24"/>
            </w:rPr>
            <w:fldChar w:fldCharType="begin"/>
          </w:r>
          <w:r w:rsidR="00DD186D">
            <w:rPr>
              <w:rFonts w:asciiTheme="majorBidi" w:hAnsiTheme="majorBidi" w:cstheme="majorBidi"/>
              <w:sz w:val="24"/>
              <w:szCs w:val="24"/>
            </w:rPr>
            <w:instrText xml:space="preserve">CITATION Bha21 \l 1033 </w:instrText>
          </w:r>
          <w:r w:rsidR="00CA6C63" w:rsidRPr="00755E0C">
            <w:rPr>
              <w:rFonts w:asciiTheme="majorBidi" w:hAnsiTheme="majorBidi" w:cstheme="majorBidi"/>
              <w:sz w:val="24"/>
              <w:szCs w:val="24"/>
            </w:rPr>
            <w:fldChar w:fldCharType="separate"/>
          </w:r>
          <w:r w:rsidR="00827051" w:rsidRPr="00827051">
            <w:rPr>
              <w:rFonts w:asciiTheme="majorBidi" w:hAnsiTheme="majorBidi" w:cstheme="majorBidi"/>
              <w:noProof/>
              <w:sz w:val="24"/>
              <w:szCs w:val="24"/>
            </w:rPr>
            <w:t>[34]</w:t>
          </w:r>
          <w:r w:rsidR="00CA6C63" w:rsidRPr="00755E0C">
            <w:rPr>
              <w:rFonts w:asciiTheme="majorBidi" w:hAnsiTheme="majorBidi" w:cstheme="majorBidi"/>
              <w:sz w:val="24"/>
              <w:szCs w:val="24"/>
            </w:rPr>
            <w:fldChar w:fldCharType="end"/>
          </w:r>
        </w:sdtContent>
      </w:sdt>
      <w:r w:rsidR="00CA6C63" w:rsidRPr="00755E0C">
        <w:rPr>
          <w:rFonts w:asciiTheme="majorBidi" w:hAnsiTheme="majorBidi" w:cstheme="majorBidi"/>
          <w:sz w:val="24"/>
          <w:szCs w:val="24"/>
        </w:rPr>
        <w:t xml:space="preserve"> </w:t>
      </w:r>
      <w:r w:rsidRPr="00755E0C">
        <w:rPr>
          <w:rFonts w:asciiTheme="majorBidi" w:hAnsiTheme="majorBidi" w:cstheme="majorBidi"/>
          <w:sz w:val="24"/>
          <w:szCs w:val="24"/>
        </w:rPr>
        <w:t xml:space="preserve">they proposed the heuristic concept of key point, which can be seen as a “lens” through </w:t>
      </w:r>
      <w:r w:rsidR="00AA611E" w:rsidRPr="00AA611E">
        <w:rPr>
          <w:rFonts w:asciiTheme="majorBidi" w:hAnsiTheme="majorBidi" w:cstheme="majorBidi"/>
          <w:sz w:val="24"/>
          <w:szCs w:val="24"/>
        </w:rPr>
        <w:t>which programs can be represented from a certain perspective</w:t>
      </w:r>
      <w:r w:rsidRPr="00755E0C">
        <w:rPr>
          <w:rFonts w:asciiTheme="majorBidi" w:hAnsiTheme="majorBidi" w:cstheme="majorBidi"/>
          <w:sz w:val="24"/>
          <w:szCs w:val="24"/>
        </w:rPr>
        <w:t>. For example, for vulnerabilities that are caused by improper uses of arrays, the key points are the arrays.</w:t>
      </w:r>
    </w:p>
    <w:p w14:paraId="080F410C" w14:textId="4C665A01" w:rsidR="002154AF" w:rsidRPr="00486510" w:rsidRDefault="00486510" w:rsidP="00486510">
      <w:pPr>
        <w:pStyle w:val="Heading5"/>
        <w:rPr>
          <w:rFonts w:asciiTheme="majorBidi" w:hAnsiTheme="majorBidi"/>
          <w:b/>
          <w:bCs/>
          <w:color w:val="auto"/>
        </w:rPr>
      </w:pPr>
      <w:r w:rsidRPr="00486510">
        <w:rPr>
          <w:rFonts w:asciiTheme="majorBidi" w:hAnsiTheme="majorBidi"/>
          <w:b/>
          <w:bCs/>
          <w:color w:val="auto"/>
        </w:rPr>
        <w:t xml:space="preserve">3.1.2.2.3 </w:t>
      </w:r>
      <w:r w:rsidR="002154AF" w:rsidRPr="00486510">
        <w:rPr>
          <w:rFonts w:asciiTheme="majorBidi" w:hAnsiTheme="majorBidi"/>
          <w:b/>
          <w:bCs/>
          <w:color w:val="auto"/>
        </w:rPr>
        <w:t xml:space="preserve">Deep Learning </w:t>
      </w:r>
      <w:r w:rsidRPr="00486510">
        <w:rPr>
          <w:rFonts w:asciiTheme="majorBidi" w:hAnsiTheme="majorBidi"/>
          <w:b/>
          <w:bCs/>
          <w:color w:val="auto"/>
        </w:rPr>
        <w:t>&amp;</w:t>
      </w:r>
      <w:r w:rsidR="002154AF" w:rsidRPr="00486510">
        <w:rPr>
          <w:rFonts w:asciiTheme="majorBidi" w:hAnsiTheme="majorBidi"/>
          <w:b/>
          <w:bCs/>
          <w:color w:val="auto"/>
        </w:rPr>
        <w:t xml:space="preserve"> Machine Learning</w:t>
      </w:r>
      <w:r w:rsidRPr="00486510">
        <w:rPr>
          <w:rFonts w:asciiTheme="majorBidi" w:hAnsiTheme="majorBidi"/>
          <w:b/>
          <w:bCs/>
          <w:color w:val="auto"/>
        </w:rPr>
        <w:t xml:space="preserve"> models</w:t>
      </w:r>
      <w:r w:rsidR="002154AF" w:rsidRPr="00486510">
        <w:rPr>
          <w:rFonts w:asciiTheme="majorBidi" w:hAnsiTheme="majorBidi"/>
          <w:b/>
          <w:bCs/>
          <w:color w:val="auto"/>
        </w:rPr>
        <w:t>.</w:t>
      </w:r>
    </w:p>
    <w:p w14:paraId="2D504342" w14:textId="3ABD7139" w:rsidR="002154AF" w:rsidRPr="00755E0C" w:rsidRDefault="002154AF" w:rsidP="00755E0C">
      <w:pPr>
        <w:spacing w:line="360" w:lineRule="auto"/>
        <w:rPr>
          <w:rFonts w:asciiTheme="majorBidi" w:hAnsiTheme="majorBidi" w:cstheme="majorBidi"/>
          <w:sz w:val="24"/>
          <w:szCs w:val="24"/>
        </w:rPr>
      </w:pPr>
      <w:r w:rsidRPr="00755E0C">
        <w:rPr>
          <w:rFonts w:asciiTheme="majorBidi" w:hAnsiTheme="majorBidi" w:cstheme="majorBidi"/>
          <w:sz w:val="24"/>
          <w:szCs w:val="24"/>
        </w:rPr>
        <w:t xml:space="preserve">Some researchers used deep learning such as CNN and RNN and machine learning as Random Forest as in </w:t>
      </w:r>
      <w:sdt>
        <w:sdtPr>
          <w:rPr>
            <w:rFonts w:asciiTheme="majorBidi" w:hAnsiTheme="majorBidi" w:cstheme="majorBidi"/>
            <w:sz w:val="24"/>
            <w:szCs w:val="24"/>
          </w:rPr>
          <w:id w:val="872271841"/>
          <w:citation/>
        </w:sdtPr>
        <w:sdtEndPr/>
        <w:sdtContent>
          <w:r w:rsidR="00CA6C63" w:rsidRPr="00755E0C">
            <w:rPr>
              <w:rFonts w:asciiTheme="majorBidi" w:hAnsiTheme="majorBidi" w:cstheme="majorBidi"/>
              <w:sz w:val="24"/>
              <w:szCs w:val="24"/>
            </w:rPr>
            <w:fldChar w:fldCharType="begin"/>
          </w:r>
          <w:r w:rsidR="00025045">
            <w:rPr>
              <w:rFonts w:asciiTheme="majorBidi" w:hAnsiTheme="majorBidi" w:cstheme="majorBidi"/>
              <w:sz w:val="24"/>
              <w:szCs w:val="24"/>
            </w:rPr>
            <w:instrText xml:space="preserve">CITATION Reb \l 1033 </w:instrText>
          </w:r>
          <w:r w:rsidR="00CA6C63" w:rsidRPr="00755E0C">
            <w:rPr>
              <w:rFonts w:asciiTheme="majorBidi" w:hAnsiTheme="majorBidi" w:cstheme="majorBidi"/>
              <w:sz w:val="24"/>
              <w:szCs w:val="24"/>
            </w:rPr>
            <w:fldChar w:fldCharType="separate"/>
          </w:r>
          <w:r w:rsidR="00827051" w:rsidRPr="00827051">
            <w:rPr>
              <w:rFonts w:asciiTheme="majorBidi" w:hAnsiTheme="majorBidi" w:cstheme="majorBidi"/>
              <w:noProof/>
              <w:sz w:val="24"/>
              <w:szCs w:val="24"/>
            </w:rPr>
            <w:t>[35]</w:t>
          </w:r>
          <w:r w:rsidR="00CA6C63" w:rsidRPr="00755E0C">
            <w:rPr>
              <w:rFonts w:asciiTheme="majorBidi" w:hAnsiTheme="majorBidi" w:cstheme="majorBidi"/>
              <w:sz w:val="24"/>
              <w:szCs w:val="24"/>
            </w:rPr>
            <w:fldChar w:fldCharType="end"/>
          </w:r>
        </w:sdtContent>
      </w:sdt>
      <w:r w:rsidRPr="00755E0C">
        <w:rPr>
          <w:rFonts w:asciiTheme="majorBidi" w:hAnsiTheme="majorBidi" w:cstheme="majorBidi"/>
          <w:sz w:val="24"/>
          <w:szCs w:val="24"/>
        </w:rPr>
        <w:t>.</w:t>
      </w:r>
      <w:r w:rsidR="00583A21" w:rsidRPr="00755E0C">
        <w:rPr>
          <w:rFonts w:asciiTheme="majorBidi" w:hAnsiTheme="majorBidi" w:cstheme="majorBidi"/>
          <w:sz w:val="24"/>
          <w:szCs w:val="24"/>
        </w:rPr>
        <w:t xml:space="preserve"> </w:t>
      </w:r>
      <w:r w:rsidRPr="00755E0C">
        <w:rPr>
          <w:rFonts w:asciiTheme="majorBidi" w:hAnsiTheme="majorBidi" w:cstheme="majorBidi"/>
          <w:sz w:val="24"/>
          <w:szCs w:val="24"/>
        </w:rPr>
        <w:t>The feature engineering stage for extracted from code include the following features:</w:t>
      </w:r>
    </w:p>
    <w:p w14:paraId="7B31109E" w14:textId="326E4FC1" w:rsidR="002154AF" w:rsidRPr="00755E0C" w:rsidRDefault="00C771A0" w:rsidP="00755E0C">
      <w:pPr>
        <w:spacing w:line="360" w:lineRule="auto"/>
        <w:ind w:firstLine="720"/>
        <w:rPr>
          <w:rFonts w:asciiTheme="majorBidi" w:hAnsiTheme="majorBidi" w:cstheme="majorBidi"/>
          <w:sz w:val="24"/>
          <w:szCs w:val="24"/>
        </w:rPr>
      </w:pPr>
      <w:r w:rsidRPr="00755E0C">
        <w:rPr>
          <w:rFonts w:asciiTheme="majorBidi" w:hAnsiTheme="majorBidi" w:cstheme="majorBidi"/>
          <w:sz w:val="24"/>
          <w:szCs w:val="24"/>
        </w:rPr>
        <w:t xml:space="preserve">1. </w:t>
      </w:r>
      <w:r w:rsidR="002154AF" w:rsidRPr="00755E0C">
        <w:rPr>
          <w:rFonts w:asciiTheme="majorBidi" w:hAnsiTheme="majorBidi" w:cstheme="majorBidi"/>
          <w:sz w:val="24"/>
          <w:szCs w:val="24"/>
        </w:rPr>
        <w:t xml:space="preserve">Embedding: The tokens making up the lexed functions are first embedded into a fixed k-dimensional representation as in </w:t>
      </w:r>
      <w:sdt>
        <w:sdtPr>
          <w:rPr>
            <w:rFonts w:asciiTheme="majorBidi" w:hAnsiTheme="majorBidi" w:cstheme="majorBidi"/>
            <w:sz w:val="24"/>
            <w:szCs w:val="24"/>
          </w:rPr>
          <w:id w:val="1618031354"/>
          <w:citation/>
        </w:sdtPr>
        <w:sdtEndPr/>
        <w:sdtContent>
          <w:r w:rsidR="00CA6C63" w:rsidRPr="00755E0C">
            <w:rPr>
              <w:rFonts w:asciiTheme="majorBidi" w:hAnsiTheme="majorBidi" w:cstheme="majorBidi"/>
              <w:sz w:val="24"/>
              <w:szCs w:val="24"/>
            </w:rPr>
            <w:fldChar w:fldCharType="begin"/>
          </w:r>
          <w:r w:rsidR="00025045">
            <w:rPr>
              <w:rFonts w:asciiTheme="majorBidi" w:hAnsiTheme="majorBidi" w:cstheme="majorBidi"/>
              <w:sz w:val="24"/>
              <w:szCs w:val="24"/>
            </w:rPr>
            <w:instrText xml:space="preserve">CITATION Reb \l 1033 </w:instrText>
          </w:r>
          <w:r w:rsidR="00CA6C63" w:rsidRPr="00755E0C">
            <w:rPr>
              <w:rFonts w:asciiTheme="majorBidi" w:hAnsiTheme="majorBidi" w:cstheme="majorBidi"/>
              <w:sz w:val="24"/>
              <w:szCs w:val="24"/>
            </w:rPr>
            <w:fldChar w:fldCharType="separate"/>
          </w:r>
          <w:r w:rsidR="00827051" w:rsidRPr="00827051">
            <w:rPr>
              <w:rFonts w:asciiTheme="majorBidi" w:hAnsiTheme="majorBidi" w:cstheme="majorBidi"/>
              <w:noProof/>
              <w:sz w:val="24"/>
              <w:szCs w:val="24"/>
            </w:rPr>
            <w:t>[35]</w:t>
          </w:r>
          <w:r w:rsidR="00CA6C63" w:rsidRPr="00755E0C">
            <w:rPr>
              <w:rFonts w:asciiTheme="majorBidi" w:hAnsiTheme="majorBidi" w:cstheme="majorBidi"/>
              <w:sz w:val="24"/>
              <w:szCs w:val="24"/>
            </w:rPr>
            <w:fldChar w:fldCharType="end"/>
          </w:r>
        </w:sdtContent>
      </w:sdt>
      <w:r w:rsidR="002154AF" w:rsidRPr="00755E0C">
        <w:rPr>
          <w:rFonts w:asciiTheme="majorBidi" w:hAnsiTheme="majorBidi" w:cstheme="majorBidi"/>
          <w:sz w:val="24"/>
          <w:szCs w:val="24"/>
        </w:rPr>
        <w:t>.</w:t>
      </w:r>
    </w:p>
    <w:p w14:paraId="4944083E" w14:textId="5044F623" w:rsidR="002154AF" w:rsidRPr="00755E0C" w:rsidRDefault="00C771A0" w:rsidP="00755E0C">
      <w:pPr>
        <w:spacing w:line="360" w:lineRule="auto"/>
        <w:ind w:firstLine="720"/>
        <w:rPr>
          <w:rFonts w:asciiTheme="majorBidi" w:hAnsiTheme="majorBidi" w:cstheme="majorBidi"/>
          <w:sz w:val="24"/>
          <w:szCs w:val="24"/>
        </w:rPr>
      </w:pPr>
      <w:r w:rsidRPr="00755E0C">
        <w:rPr>
          <w:rFonts w:asciiTheme="majorBidi" w:hAnsiTheme="majorBidi" w:cstheme="majorBidi"/>
          <w:sz w:val="24"/>
          <w:szCs w:val="24"/>
        </w:rPr>
        <w:t xml:space="preserve">2. </w:t>
      </w:r>
      <w:r w:rsidR="002154AF" w:rsidRPr="00755E0C">
        <w:rPr>
          <w:rFonts w:asciiTheme="majorBidi" w:hAnsiTheme="majorBidi" w:cstheme="majorBidi"/>
          <w:sz w:val="24"/>
          <w:szCs w:val="24"/>
        </w:rPr>
        <w:t xml:space="preserve">Pooling: As the length of functions found in the wild can vary dramatically, both the convolutional and recurrent features are maxpooled along the sequence length in order to generate a fixed-size representation as in </w:t>
      </w:r>
      <w:sdt>
        <w:sdtPr>
          <w:rPr>
            <w:rFonts w:asciiTheme="majorBidi" w:hAnsiTheme="majorBidi" w:cstheme="majorBidi"/>
            <w:sz w:val="24"/>
            <w:szCs w:val="24"/>
          </w:rPr>
          <w:id w:val="566921395"/>
          <w:citation/>
        </w:sdtPr>
        <w:sdtEndPr/>
        <w:sdtContent>
          <w:r w:rsidR="00CA6C63" w:rsidRPr="00755E0C">
            <w:rPr>
              <w:rFonts w:asciiTheme="majorBidi" w:hAnsiTheme="majorBidi" w:cstheme="majorBidi"/>
              <w:sz w:val="24"/>
              <w:szCs w:val="24"/>
            </w:rPr>
            <w:fldChar w:fldCharType="begin"/>
          </w:r>
          <w:r w:rsidR="00025045">
            <w:rPr>
              <w:rFonts w:asciiTheme="majorBidi" w:hAnsiTheme="majorBidi" w:cstheme="majorBidi"/>
              <w:sz w:val="24"/>
              <w:szCs w:val="24"/>
            </w:rPr>
            <w:instrText xml:space="preserve">CITATION Reb \l 1033 </w:instrText>
          </w:r>
          <w:r w:rsidR="00CA6C63" w:rsidRPr="00755E0C">
            <w:rPr>
              <w:rFonts w:asciiTheme="majorBidi" w:hAnsiTheme="majorBidi" w:cstheme="majorBidi"/>
              <w:sz w:val="24"/>
              <w:szCs w:val="24"/>
            </w:rPr>
            <w:fldChar w:fldCharType="separate"/>
          </w:r>
          <w:r w:rsidR="00827051" w:rsidRPr="00827051">
            <w:rPr>
              <w:rFonts w:asciiTheme="majorBidi" w:hAnsiTheme="majorBidi" w:cstheme="majorBidi"/>
              <w:noProof/>
              <w:sz w:val="24"/>
              <w:szCs w:val="24"/>
            </w:rPr>
            <w:t>[35]</w:t>
          </w:r>
          <w:r w:rsidR="00CA6C63" w:rsidRPr="00755E0C">
            <w:rPr>
              <w:rFonts w:asciiTheme="majorBidi" w:hAnsiTheme="majorBidi" w:cstheme="majorBidi"/>
              <w:sz w:val="24"/>
              <w:szCs w:val="24"/>
            </w:rPr>
            <w:fldChar w:fldCharType="end"/>
          </w:r>
        </w:sdtContent>
      </w:sdt>
      <w:r w:rsidR="00CA6C63" w:rsidRPr="00755E0C">
        <w:rPr>
          <w:rFonts w:asciiTheme="majorBidi" w:hAnsiTheme="majorBidi" w:cstheme="majorBidi"/>
          <w:sz w:val="24"/>
          <w:szCs w:val="24"/>
        </w:rPr>
        <w:t>.</w:t>
      </w:r>
    </w:p>
    <w:p w14:paraId="696C9195" w14:textId="60FF51E4" w:rsidR="00EB03E9" w:rsidRDefault="002154AF" w:rsidP="00EB03E9">
      <w:pPr>
        <w:spacing w:line="360" w:lineRule="auto"/>
        <w:rPr>
          <w:rFonts w:asciiTheme="majorBidi" w:hAnsiTheme="majorBidi" w:cstheme="majorBidi"/>
          <w:sz w:val="24"/>
          <w:szCs w:val="24"/>
        </w:rPr>
      </w:pPr>
      <w:r w:rsidRPr="00755E0C">
        <w:rPr>
          <w:rFonts w:asciiTheme="majorBidi" w:hAnsiTheme="majorBidi" w:cstheme="majorBidi"/>
          <w:sz w:val="24"/>
          <w:szCs w:val="24"/>
        </w:rPr>
        <w:t>In they found that using the neural features (outputs from the sequence-maxpooled convolution layer in the CNN and sequence-maxpooled output states in the RNN) as inputs to a powerful ensemble classifier such as random forest or extremely randomized trees yielded the best results on our full dataset</w:t>
      </w:r>
      <w:r w:rsidR="00B10770" w:rsidRPr="00755E0C">
        <w:rPr>
          <w:rFonts w:asciiTheme="majorBidi" w:hAnsiTheme="majorBidi" w:cstheme="majorBidi"/>
          <w:sz w:val="24"/>
          <w:szCs w:val="24"/>
        </w:rPr>
        <w:t>.</w:t>
      </w:r>
    </w:p>
    <w:p w14:paraId="3DF58D8A" w14:textId="1043CEB0" w:rsidR="00EB03E9" w:rsidRDefault="00EB03E9" w:rsidP="00EB03E9">
      <w:pPr>
        <w:spacing w:line="360" w:lineRule="auto"/>
        <w:rPr>
          <w:rFonts w:asciiTheme="majorBidi" w:hAnsiTheme="majorBidi" w:cstheme="majorBidi"/>
          <w:sz w:val="24"/>
          <w:szCs w:val="24"/>
        </w:rPr>
      </w:pPr>
    </w:p>
    <w:p w14:paraId="145CEA77" w14:textId="4B9B975E" w:rsidR="00EB03E9" w:rsidRDefault="00EB03E9" w:rsidP="00EB03E9">
      <w:pPr>
        <w:spacing w:line="360" w:lineRule="auto"/>
        <w:rPr>
          <w:rFonts w:asciiTheme="majorBidi" w:hAnsiTheme="majorBidi" w:cstheme="majorBidi"/>
          <w:sz w:val="24"/>
          <w:szCs w:val="24"/>
        </w:rPr>
      </w:pPr>
    </w:p>
    <w:p w14:paraId="2B0ADD92" w14:textId="5AE2FD82" w:rsidR="00EB03E9" w:rsidRDefault="00EB03E9" w:rsidP="00EB03E9">
      <w:pPr>
        <w:spacing w:line="360" w:lineRule="auto"/>
        <w:rPr>
          <w:rFonts w:asciiTheme="majorBidi" w:hAnsiTheme="majorBidi" w:cstheme="majorBidi"/>
          <w:sz w:val="24"/>
          <w:szCs w:val="24"/>
        </w:rPr>
      </w:pPr>
    </w:p>
    <w:p w14:paraId="51244B67" w14:textId="786D8CD3" w:rsidR="00EB03E9" w:rsidRDefault="00EB03E9" w:rsidP="00EB03E9">
      <w:pPr>
        <w:spacing w:line="360" w:lineRule="auto"/>
        <w:rPr>
          <w:rFonts w:asciiTheme="majorBidi" w:hAnsiTheme="majorBidi" w:cstheme="majorBidi"/>
          <w:sz w:val="24"/>
          <w:szCs w:val="24"/>
        </w:rPr>
      </w:pPr>
    </w:p>
    <w:p w14:paraId="1DC075C3" w14:textId="77777777" w:rsidR="00EB03E9" w:rsidRPr="00486510" w:rsidRDefault="00EB03E9" w:rsidP="00EB03E9">
      <w:pPr>
        <w:spacing w:line="360" w:lineRule="auto"/>
        <w:rPr>
          <w:rFonts w:asciiTheme="majorBidi" w:hAnsiTheme="majorBidi" w:cstheme="majorBidi"/>
          <w:sz w:val="24"/>
          <w:szCs w:val="24"/>
          <w:rtl/>
        </w:rPr>
      </w:pPr>
    </w:p>
    <w:p w14:paraId="022467FE" w14:textId="1CFEDA59" w:rsidR="00252CAA" w:rsidRDefault="00252CAA" w:rsidP="00252CAA">
      <w:pPr>
        <w:pStyle w:val="Caption"/>
        <w:keepNext/>
      </w:pPr>
      <w:r w:rsidRPr="00734A24">
        <w:lastRenderedPageBreak/>
        <w:t>Comparing the results of the vulnerability detection in previous researches</w:t>
      </w:r>
      <w:r w:rsidR="00C148C9">
        <w:t>.</w:t>
      </w:r>
    </w:p>
    <w:tbl>
      <w:tblPr>
        <w:tblStyle w:val="TableGrid"/>
        <w:tblW w:w="0" w:type="auto"/>
        <w:tblLook w:val="04A0" w:firstRow="1" w:lastRow="0" w:firstColumn="1" w:lastColumn="0" w:noHBand="0" w:noVBand="1"/>
      </w:tblPr>
      <w:tblGrid>
        <w:gridCol w:w="1685"/>
        <w:gridCol w:w="1697"/>
        <w:gridCol w:w="1765"/>
        <w:gridCol w:w="1206"/>
        <w:gridCol w:w="700"/>
        <w:gridCol w:w="1243"/>
      </w:tblGrid>
      <w:tr w:rsidR="00520734" w14:paraId="78EFCDA9" w14:textId="77777777" w:rsidTr="00EB03E9">
        <w:trPr>
          <w:trHeight w:val="530"/>
        </w:trPr>
        <w:tc>
          <w:tcPr>
            <w:tcW w:w="1685" w:type="dxa"/>
            <w:vMerge w:val="restart"/>
          </w:tcPr>
          <w:p w14:paraId="5A736115" w14:textId="7598E4D9" w:rsidR="00520734" w:rsidRPr="00EB03E9" w:rsidRDefault="00520734" w:rsidP="00EB03E9">
            <w:pPr>
              <w:spacing w:line="276" w:lineRule="auto"/>
              <w:rPr>
                <w:rFonts w:asciiTheme="majorBidi" w:hAnsiTheme="majorBidi" w:cstheme="majorBidi"/>
              </w:rPr>
            </w:pPr>
            <w:r w:rsidRPr="00EB03E9">
              <w:rPr>
                <w:rFonts w:asciiTheme="majorBidi" w:hAnsiTheme="majorBidi" w:cstheme="majorBidi"/>
              </w:rPr>
              <w:t>Paper</w:t>
            </w:r>
          </w:p>
        </w:tc>
        <w:tc>
          <w:tcPr>
            <w:tcW w:w="1697" w:type="dxa"/>
            <w:vMerge w:val="restart"/>
          </w:tcPr>
          <w:p w14:paraId="17603E0C" w14:textId="77777777" w:rsidR="00520734" w:rsidRPr="00EB03E9" w:rsidRDefault="00520734" w:rsidP="00EB03E9">
            <w:pPr>
              <w:spacing w:line="276" w:lineRule="auto"/>
              <w:rPr>
                <w:rFonts w:asciiTheme="majorBidi" w:hAnsiTheme="majorBidi" w:cstheme="majorBidi"/>
              </w:rPr>
            </w:pPr>
            <w:r w:rsidRPr="00EB03E9">
              <w:rPr>
                <w:rFonts w:asciiTheme="majorBidi" w:hAnsiTheme="majorBidi" w:cstheme="majorBidi"/>
              </w:rPr>
              <w:t>Dataset</w:t>
            </w:r>
          </w:p>
        </w:tc>
        <w:tc>
          <w:tcPr>
            <w:tcW w:w="1765" w:type="dxa"/>
            <w:vMerge w:val="restart"/>
          </w:tcPr>
          <w:p w14:paraId="63C63FD2" w14:textId="0A3F15ED" w:rsidR="00520734" w:rsidRPr="00EB03E9" w:rsidRDefault="00520734" w:rsidP="00EB03E9">
            <w:pPr>
              <w:spacing w:line="276" w:lineRule="auto"/>
              <w:rPr>
                <w:rFonts w:asciiTheme="majorBidi" w:hAnsiTheme="majorBidi" w:cstheme="majorBidi"/>
              </w:rPr>
            </w:pPr>
            <w:r w:rsidRPr="00EB03E9">
              <w:rPr>
                <w:rFonts w:asciiTheme="majorBidi" w:hAnsiTheme="majorBidi" w:cstheme="majorBidi"/>
              </w:rPr>
              <w:t>Model</w:t>
            </w:r>
          </w:p>
        </w:tc>
        <w:tc>
          <w:tcPr>
            <w:tcW w:w="1906" w:type="dxa"/>
            <w:gridSpan w:val="2"/>
          </w:tcPr>
          <w:p w14:paraId="4B104F18" w14:textId="13E41259" w:rsidR="00520734" w:rsidRPr="00EB03E9" w:rsidRDefault="00520734" w:rsidP="00EB03E9">
            <w:pPr>
              <w:spacing w:line="276" w:lineRule="auto"/>
              <w:rPr>
                <w:rFonts w:asciiTheme="majorBidi" w:hAnsiTheme="majorBidi" w:cstheme="majorBidi"/>
              </w:rPr>
            </w:pPr>
            <w:r w:rsidRPr="00EB03E9">
              <w:rPr>
                <w:rFonts w:asciiTheme="majorBidi" w:hAnsiTheme="majorBidi" w:cstheme="majorBidi"/>
              </w:rPr>
              <w:t>Result</w:t>
            </w:r>
          </w:p>
        </w:tc>
        <w:tc>
          <w:tcPr>
            <w:tcW w:w="1243" w:type="dxa"/>
            <w:vMerge w:val="restart"/>
          </w:tcPr>
          <w:p w14:paraId="74E7BAA2" w14:textId="62D583D8" w:rsidR="00EB03E9" w:rsidRPr="00EB03E9" w:rsidRDefault="00520734" w:rsidP="00EB03E9">
            <w:pPr>
              <w:spacing w:line="276" w:lineRule="auto"/>
              <w:rPr>
                <w:rFonts w:asciiTheme="majorBidi" w:hAnsiTheme="majorBidi" w:cstheme="majorBidi"/>
              </w:rPr>
            </w:pPr>
            <w:r w:rsidRPr="00EB03E9">
              <w:rPr>
                <w:rFonts w:asciiTheme="majorBidi" w:hAnsiTheme="majorBidi" w:cstheme="majorBidi"/>
              </w:rPr>
              <w:t>Publishing date</w:t>
            </w:r>
          </w:p>
        </w:tc>
      </w:tr>
      <w:tr w:rsidR="004D568D" w14:paraId="40C4A44E" w14:textId="77777777" w:rsidTr="00EB03E9">
        <w:trPr>
          <w:trHeight w:val="414"/>
        </w:trPr>
        <w:tc>
          <w:tcPr>
            <w:tcW w:w="1685" w:type="dxa"/>
            <w:vMerge/>
          </w:tcPr>
          <w:p w14:paraId="22B1D37E" w14:textId="77777777" w:rsidR="00520734" w:rsidRPr="00EB03E9" w:rsidRDefault="00520734" w:rsidP="00EB03E9">
            <w:pPr>
              <w:spacing w:line="276" w:lineRule="auto"/>
              <w:rPr>
                <w:rFonts w:asciiTheme="majorBidi" w:hAnsiTheme="majorBidi" w:cstheme="majorBidi"/>
              </w:rPr>
            </w:pPr>
          </w:p>
        </w:tc>
        <w:tc>
          <w:tcPr>
            <w:tcW w:w="1697" w:type="dxa"/>
            <w:vMerge/>
          </w:tcPr>
          <w:p w14:paraId="1B0B4F6F" w14:textId="77777777" w:rsidR="00520734" w:rsidRPr="00EB03E9" w:rsidRDefault="00520734" w:rsidP="00EB03E9">
            <w:pPr>
              <w:spacing w:line="276" w:lineRule="auto"/>
              <w:rPr>
                <w:rFonts w:asciiTheme="majorBidi" w:hAnsiTheme="majorBidi" w:cstheme="majorBidi"/>
              </w:rPr>
            </w:pPr>
          </w:p>
        </w:tc>
        <w:tc>
          <w:tcPr>
            <w:tcW w:w="1765" w:type="dxa"/>
            <w:vMerge/>
          </w:tcPr>
          <w:p w14:paraId="4561E38D" w14:textId="77777777" w:rsidR="00520734" w:rsidRPr="00EB03E9" w:rsidRDefault="00520734" w:rsidP="00EB03E9">
            <w:pPr>
              <w:spacing w:line="276" w:lineRule="auto"/>
              <w:rPr>
                <w:rFonts w:asciiTheme="majorBidi" w:hAnsiTheme="majorBidi" w:cstheme="majorBidi"/>
              </w:rPr>
            </w:pPr>
          </w:p>
        </w:tc>
        <w:tc>
          <w:tcPr>
            <w:tcW w:w="1206" w:type="dxa"/>
          </w:tcPr>
          <w:p w14:paraId="53399E4C" w14:textId="55878F00" w:rsidR="00520734" w:rsidRPr="00EB03E9" w:rsidRDefault="00520734" w:rsidP="00EB03E9">
            <w:pPr>
              <w:spacing w:line="276" w:lineRule="auto"/>
              <w:rPr>
                <w:rFonts w:asciiTheme="majorBidi" w:hAnsiTheme="majorBidi" w:cstheme="majorBidi"/>
              </w:rPr>
            </w:pPr>
            <w:r w:rsidRPr="00EB03E9">
              <w:rPr>
                <w:rFonts w:asciiTheme="majorBidi" w:hAnsiTheme="majorBidi" w:cstheme="majorBidi"/>
              </w:rPr>
              <w:t>Accuracy</w:t>
            </w:r>
          </w:p>
        </w:tc>
        <w:tc>
          <w:tcPr>
            <w:tcW w:w="700" w:type="dxa"/>
          </w:tcPr>
          <w:p w14:paraId="4C4B2F12" w14:textId="46BC46FF" w:rsidR="00520734" w:rsidRPr="00EB03E9" w:rsidRDefault="00520734" w:rsidP="00EB03E9">
            <w:pPr>
              <w:spacing w:line="276" w:lineRule="auto"/>
              <w:rPr>
                <w:rFonts w:asciiTheme="majorBidi" w:hAnsiTheme="majorBidi" w:cstheme="majorBidi"/>
              </w:rPr>
            </w:pPr>
            <w:r w:rsidRPr="00EB03E9">
              <w:rPr>
                <w:rFonts w:asciiTheme="majorBidi" w:hAnsiTheme="majorBidi" w:cstheme="majorBidi"/>
              </w:rPr>
              <w:t>F1</w:t>
            </w:r>
          </w:p>
        </w:tc>
        <w:tc>
          <w:tcPr>
            <w:tcW w:w="1243" w:type="dxa"/>
            <w:vMerge/>
          </w:tcPr>
          <w:p w14:paraId="02959D6A" w14:textId="4BB72675" w:rsidR="00520734" w:rsidRPr="00EB03E9" w:rsidRDefault="00520734" w:rsidP="00EB03E9">
            <w:pPr>
              <w:spacing w:line="276" w:lineRule="auto"/>
              <w:rPr>
                <w:rFonts w:asciiTheme="majorBidi" w:hAnsiTheme="majorBidi" w:cstheme="majorBidi"/>
              </w:rPr>
            </w:pPr>
          </w:p>
        </w:tc>
      </w:tr>
      <w:tr w:rsidR="00EB03E9" w14:paraId="3614216F" w14:textId="77777777" w:rsidTr="00EB03E9">
        <w:trPr>
          <w:trHeight w:val="1925"/>
        </w:trPr>
        <w:tc>
          <w:tcPr>
            <w:tcW w:w="1685" w:type="dxa"/>
          </w:tcPr>
          <w:p w14:paraId="600EB38A" w14:textId="7447C5C2" w:rsidR="00EB03E9" w:rsidRPr="00EB03E9" w:rsidRDefault="00EB03E9" w:rsidP="00EB03E9">
            <w:pPr>
              <w:spacing w:line="276" w:lineRule="auto"/>
              <w:rPr>
                <w:rFonts w:asciiTheme="majorBidi" w:hAnsiTheme="majorBidi" w:cstheme="majorBidi"/>
              </w:rPr>
            </w:pPr>
            <w:r w:rsidRPr="00EB03E9">
              <w:rPr>
                <w:rFonts w:asciiTheme="majorBidi" w:hAnsiTheme="majorBidi" w:cstheme="majorBidi"/>
              </w:rPr>
              <w:t xml:space="preserve">Applying CodeBERT for Automated Program Repair of Java Simple Bugs </w:t>
            </w:r>
            <w:sdt>
              <w:sdtPr>
                <w:rPr>
                  <w:rFonts w:asciiTheme="majorBidi" w:hAnsiTheme="majorBidi" w:cstheme="majorBidi"/>
                </w:rPr>
                <w:id w:val="-1498031193"/>
                <w:citation/>
              </w:sdtPr>
              <w:sdtEndPr/>
              <w:sdtContent>
                <w:r w:rsidRPr="00EB03E9">
                  <w:rPr>
                    <w:rFonts w:asciiTheme="majorBidi" w:hAnsiTheme="majorBidi" w:cstheme="majorBidi"/>
                  </w:rPr>
                  <w:fldChar w:fldCharType="begin"/>
                </w:r>
                <w:r w:rsidRPr="00EB03E9">
                  <w:rPr>
                    <w:rFonts w:asciiTheme="majorBidi" w:hAnsiTheme="majorBidi" w:cstheme="majorBidi"/>
                  </w:rPr>
                  <w:instrText xml:space="preserve">CITATION App \l 1033 </w:instrText>
                </w:r>
                <w:r w:rsidRPr="00EB03E9">
                  <w:rPr>
                    <w:rFonts w:asciiTheme="majorBidi" w:hAnsiTheme="majorBidi" w:cstheme="majorBidi"/>
                  </w:rPr>
                  <w:fldChar w:fldCharType="separate"/>
                </w:r>
                <w:r w:rsidRPr="00EB03E9">
                  <w:rPr>
                    <w:rFonts w:asciiTheme="majorBidi" w:hAnsiTheme="majorBidi" w:cstheme="majorBidi"/>
                    <w:noProof/>
                  </w:rPr>
                  <w:t>[37]</w:t>
                </w:r>
                <w:r w:rsidRPr="00EB03E9">
                  <w:rPr>
                    <w:rFonts w:asciiTheme="majorBidi" w:hAnsiTheme="majorBidi" w:cstheme="majorBidi"/>
                  </w:rPr>
                  <w:fldChar w:fldCharType="end"/>
                </w:r>
              </w:sdtContent>
            </w:sdt>
          </w:p>
        </w:tc>
        <w:tc>
          <w:tcPr>
            <w:tcW w:w="1697" w:type="dxa"/>
          </w:tcPr>
          <w:p w14:paraId="007AA7BB" w14:textId="77777777" w:rsidR="00EB03E9" w:rsidRPr="00EB03E9" w:rsidRDefault="00EB03E9" w:rsidP="00EB03E9">
            <w:pPr>
              <w:spacing w:line="276" w:lineRule="auto"/>
              <w:jc w:val="both"/>
              <w:rPr>
                <w:rFonts w:asciiTheme="majorBidi" w:hAnsiTheme="majorBidi" w:cstheme="majorBidi"/>
              </w:rPr>
            </w:pPr>
            <w:r w:rsidRPr="00EB03E9">
              <w:rPr>
                <w:rFonts w:asciiTheme="majorBidi" w:hAnsiTheme="majorBidi" w:cstheme="majorBidi"/>
              </w:rPr>
              <w:t>ManySStuBs4J</w:t>
            </w:r>
          </w:p>
          <w:p w14:paraId="2F0A9BDC" w14:textId="77777777" w:rsidR="00EB03E9" w:rsidRPr="00EB03E9" w:rsidRDefault="00EB03E9" w:rsidP="00EB03E9">
            <w:pPr>
              <w:spacing w:line="276" w:lineRule="auto"/>
              <w:rPr>
                <w:rFonts w:asciiTheme="majorBidi" w:hAnsiTheme="majorBidi" w:cstheme="majorBidi"/>
              </w:rPr>
            </w:pPr>
          </w:p>
        </w:tc>
        <w:tc>
          <w:tcPr>
            <w:tcW w:w="1765" w:type="dxa"/>
          </w:tcPr>
          <w:p w14:paraId="450A21E3" w14:textId="7C8154F9" w:rsidR="00EB03E9" w:rsidRPr="00EB03E9" w:rsidRDefault="00EB03E9" w:rsidP="00EB03E9">
            <w:pPr>
              <w:spacing w:line="276" w:lineRule="auto"/>
              <w:rPr>
                <w:rFonts w:asciiTheme="majorBidi" w:hAnsiTheme="majorBidi" w:cstheme="majorBidi"/>
              </w:rPr>
            </w:pPr>
            <w:r w:rsidRPr="00EB03E9">
              <w:rPr>
                <w:rFonts w:asciiTheme="majorBidi" w:hAnsiTheme="majorBidi" w:cstheme="majorBidi"/>
              </w:rPr>
              <w:t>Code BERT</w:t>
            </w:r>
          </w:p>
        </w:tc>
        <w:tc>
          <w:tcPr>
            <w:tcW w:w="1206" w:type="dxa"/>
          </w:tcPr>
          <w:p w14:paraId="30C2C893" w14:textId="08A5BC76" w:rsidR="00EB03E9" w:rsidRPr="00EB03E9" w:rsidRDefault="00EB03E9" w:rsidP="00EB03E9">
            <w:pPr>
              <w:spacing w:line="276" w:lineRule="auto"/>
              <w:rPr>
                <w:rFonts w:asciiTheme="majorBidi" w:hAnsiTheme="majorBidi" w:cstheme="majorBidi"/>
              </w:rPr>
            </w:pPr>
            <w:r w:rsidRPr="00EB03E9">
              <w:rPr>
                <w:rFonts w:asciiTheme="majorBidi" w:hAnsiTheme="majorBidi" w:cstheme="majorBidi"/>
              </w:rPr>
              <w:t>68%</w:t>
            </w:r>
          </w:p>
        </w:tc>
        <w:tc>
          <w:tcPr>
            <w:tcW w:w="700" w:type="dxa"/>
          </w:tcPr>
          <w:p w14:paraId="3B957157" w14:textId="593BBE60" w:rsidR="00EB03E9" w:rsidRPr="00EB03E9" w:rsidRDefault="00EB03E9" w:rsidP="00EB03E9">
            <w:pPr>
              <w:spacing w:line="276" w:lineRule="auto"/>
              <w:rPr>
                <w:rFonts w:asciiTheme="majorBidi" w:hAnsiTheme="majorBidi" w:cstheme="majorBidi"/>
              </w:rPr>
            </w:pPr>
            <w:r w:rsidRPr="00EB03E9">
              <w:rPr>
                <w:rFonts w:asciiTheme="majorBidi" w:hAnsiTheme="majorBidi" w:cstheme="majorBidi"/>
              </w:rPr>
              <w:t>-</w:t>
            </w:r>
          </w:p>
        </w:tc>
        <w:tc>
          <w:tcPr>
            <w:tcW w:w="1243" w:type="dxa"/>
          </w:tcPr>
          <w:p w14:paraId="6F29EA73" w14:textId="64035BF7" w:rsidR="00EB03E9" w:rsidRPr="00EB03E9" w:rsidRDefault="00EB03E9" w:rsidP="00EB03E9">
            <w:pPr>
              <w:spacing w:line="276" w:lineRule="auto"/>
              <w:rPr>
                <w:rFonts w:asciiTheme="majorBidi" w:hAnsiTheme="majorBidi" w:cstheme="majorBidi"/>
              </w:rPr>
            </w:pPr>
            <w:r w:rsidRPr="00EB03E9">
              <w:rPr>
                <w:rFonts w:asciiTheme="majorBidi" w:hAnsiTheme="majorBidi" w:cstheme="majorBidi"/>
              </w:rPr>
              <w:t>2021</w:t>
            </w:r>
          </w:p>
        </w:tc>
      </w:tr>
      <w:tr w:rsidR="00EB03E9" w14:paraId="670BBBF8" w14:textId="77777777" w:rsidTr="00EB03E9">
        <w:trPr>
          <w:trHeight w:val="278"/>
        </w:trPr>
        <w:tc>
          <w:tcPr>
            <w:tcW w:w="1685" w:type="dxa"/>
            <w:vMerge w:val="restart"/>
          </w:tcPr>
          <w:p w14:paraId="52E0120A" w14:textId="1F05E190" w:rsidR="00EB03E9" w:rsidRPr="00EB03E9" w:rsidRDefault="00EB03E9" w:rsidP="00EB03E9">
            <w:pPr>
              <w:spacing w:line="276" w:lineRule="auto"/>
              <w:rPr>
                <w:rFonts w:asciiTheme="majorBidi" w:hAnsiTheme="majorBidi" w:cstheme="majorBidi"/>
              </w:rPr>
            </w:pPr>
            <w:r w:rsidRPr="00EB03E9">
              <w:rPr>
                <w:rFonts w:asciiTheme="majorBidi" w:hAnsiTheme="majorBidi" w:cstheme="majorBidi"/>
              </w:rPr>
              <w:t>Deep Learning based Vulnerability Detection: Are We There Yet?</w:t>
            </w:r>
            <w:sdt>
              <w:sdtPr>
                <w:rPr>
                  <w:rFonts w:asciiTheme="majorBidi" w:hAnsiTheme="majorBidi" w:cstheme="majorBidi"/>
                </w:rPr>
                <w:id w:val="-1012762009"/>
                <w:citation/>
              </w:sdtPr>
              <w:sdtEndPr/>
              <w:sdtContent>
                <w:r w:rsidRPr="00EB03E9">
                  <w:rPr>
                    <w:rFonts w:asciiTheme="majorBidi" w:hAnsiTheme="majorBidi" w:cstheme="majorBidi"/>
                  </w:rPr>
                  <w:fldChar w:fldCharType="begin"/>
                </w:r>
                <w:r w:rsidRPr="00EB03E9">
                  <w:rPr>
                    <w:rFonts w:asciiTheme="majorBidi" w:hAnsiTheme="majorBidi" w:cstheme="majorBidi"/>
                  </w:rPr>
                  <w:instrText xml:space="preserve">CITATION AreWeThereYet \l 1033 </w:instrText>
                </w:r>
                <w:r w:rsidRPr="00EB03E9">
                  <w:rPr>
                    <w:rFonts w:asciiTheme="majorBidi" w:hAnsiTheme="majorBidi" w:cstheme="majorBidi"/>
                  </w:rPr>
                  <w:fldChar w:fldCharType="separate"/>
                </w:r>
                <w:r w:rsidRPr="00EB03E9">
                  <w:rPr>
                    <w:rFonts w:asciiTheme="majorBidi" w:hAnsiTheme="majorBidi" w:cstheme="majorBidi"/>
                    <w:noProof/>
                  </w:rPr>
                  <w:t xml:space="preserve"> [13]</w:t>
                </w:r>
                <w:r w:rsidRPr="00EB03E9">
                  <w:rPr>
                    <w:rFonts w:asciiTheme="majorBidi" w:hAnsiTheme="majorBidi" w:cstheme="majorBidi"/>
                  </w:rPr>
                  <w:fldChar w:fldCharType="end"/>
                </w:r>
              </w:sdtContent>
            </w:sdt>
          </w:p>
        </w:tc>
        <w:tc>
          <w:tcPr>
            <w:tcW w:w="1697" w:type="dxa"/>
            <w:vMerge w:val="restart"/>
          </w:tcPr>
          <w:p w14:paraId="7920E1F8" w14:textId="77777777" w:rsidR="00EB03E9" w:rsidRPr="00EB03E9" w:rsidRDefault="00EB03E9" w:rsidP="00EB03E9">
            <w:pPr>
              <w:spacing w:line="276" w:lineRule="auto"/>
              <w:rPr>
                <w:rFonts w:asciiTheme="majorBidi" w:hAnsiTheme="majorBidi" w:cstheme="majorBidi"/>
              </w:rPr>
            </w:pPr>
            <w:r w:rsidRPr="00EB03E9">
              <w:rPr>
                <w:rFonts w:asciiTheme="majorBidi" w:hAnsiTheme="majorBidi" w:cstheme="majorBidi"/>
              </w:rPr>
              <w:t>ReVeal</w:t>
            </w:r>
          </w:p>
        </w:tc>
        <w:tc>
          <w:tcPr>
            <w:tcW w:w="1765" w:type="dxa"/>
          </w:tcPr>
          <w:p w14:paraId="1FEA4128" w14:textId="10838FE6" w:rsidR="00EB03E9" w:rsidRPr="00EB03E9" w:rsidRDefault="00EB03E9" w:rsidP="00EB03E9">
            <w:pPr>
              <w:spacing w:line="276" w:lineRule="auto"/>
              <w:rPr>
                <w:rFonts w:asciiTheme="majorBidi" w:hAnsiTheme="majorBidi" w:cstheme="majorBidi"/>
              </w:rPr>
            </w:pPr>
            <w:r w:rsidRPr="00EB03E9">
              <w:rPr>
                <w:rFonts w:asciiTheme="majorBidi" w:hAnsiTheme="majorBidi" w:cstheme="majorBidi"/>
              </w:rPr>
              <w:t>RF</w:t>
            </w:r>
          </w:p>
        </w:tc>
        <w:tc>
          <w:tcPr>
            <w:tcW w:w="1206" w:type="dxa"/>
          </w:tcPr>
          <w:p w14:paraId="4F30CC35" w14:textId="536563A0" w:rsidR="00EB03E9" w:rsidRPr="00EB03E9" w:rsidRDefault="00EB03E9" w:rsidP="00EB03E9">
            <w:pPr>
              <w:spacing w:line="276" w:lineRule="auto"/>
              <w:rPr>
                <w:rFonts w:asciiTheme="majorBidi" w:hAnsiTheme="majorBidi" w:cstheme="majorBidi"/>
              </w:rPr>
            </w:pPr>
            <w:r w:rsidRPr="00EB03E9">
              <w:rPr>
                <w:rFonts w:asciiTheme="majorBidi" w:hAnsiTheme="majorBidi" w:cstheme="majorBidi"/>
              </w:rPr>
              <w:t>85%</w:t>
            </w:r>
          </w:p>
        </w:tc>
        <w:tc>
          <w:tcPr>
            <w:tcW w:w="700" w:type="dxa"/>
          </w:tcPr>
          <w:p w14:paraId="368971D4" w14:textId="73ABC830" w:rsidR="00EB03E9" w:rsidRPr="00EB03E9" w:rsidRDefault="00EB03E9" w:rsidP="00EB03E9">
            <w:pPr>
              <w:spacing w:line="276" w:lineRule="auto"/>
              <w:rPr>
                <w:rFonts w:asciiTheme="majorBidi" w:hAnsiTheme="majorBidi" w:cstheme="majorBidi"/>
              </w:rPr>
            </w:pPr>
            <w:r w:rsidRPr="00EB03E9">
              <w:rPr>
                <w:rFonts w:asciiTheme="majorBidi" w:hAnsiTheme="majorBidi" w:cstheme="majorBidi"/>
              </w:rPr>
              <w:t>25%</w:t>
            </w:r>
          </w:p>
        </w:tc>
        <w:tc>
          <w:tcPr>
            <w:tcW w:w="1243" w:type="dxa"/>
            <w:vMerge w:val="restart"/>
          </w:tcPr>
          <w:p w14:paraId="70A0E205" w14:textId="7B5993D6" w:rsidR="00EB03E9" w:rsidRPr="00EB03E9" w:rsidRDefault="00EB03E9" w:rsidP="00EB03E9">
            <w:pPr>
              <w:spacing w:line="276" w:lineRule="auto"/>
              <w:rPr>
                <w:rFonts w:asciiTheme="majorBidi" w:hAnsiTheme="majorBidi" w:cstheme="majorBidi"/>
              </w:rPr>
            </w:pPr>
            <w:r w:rsidRPr="00EB03E9">
              <w:rPr>
                <w:rFonts w:asciiTheme="majorBidi" w:hAnsiTheme="majorBidi" w:cstheme="majorBidi"/>
              </w:rPr>
              <w:t>2020</w:t>
            </w:r>
          </w:p>
        </w:tc>
      </w:tr>
      <w:tr w:rsidR="00EB03E9" w14:paraId="646D993C" w14:textId="77777777" w:rsidTr="00EB03E9">
        <w:trPr>
          <w:trHeight w:val="395"/>
        </w:trPr>
        <w:tc>
          <w:tcPr>
            <w:tcW w:w="1685" w:type="dxa"/>
            <w:vMerge/>
          </w:tcPr>
          <w:p w14:paraId="2E2EA25B" w14:textId="77777777" w:rsidR="00EB03E9" w:rsidRPr="00EB03E9" w:rsidRDefault="00EB03E9" w:rsidP="00EB03E9">
            <w:pPr>
              <w:spacing w:line="276" w:lineRule="auto"/>
              <w:rPr>
                <w:rFonts w:asciiTheme="majorBidi" w:hAnsiTheme="majorBidi" w:cstheme="majorBidi"/>
              </w:rPr>
            </w:pPr>
          </w:p>
        </w:tc>
        <w:tc>
          <w:tcPr>
            <w:tcW w:w="1697" w:type="dxa"/>
            <w:vMerge/>
          </w:tcPr>
          <w:p w14:paraId="4E1746A3" w14:textId="77777777" w:rsidR="00EB03E9" w:rsidRPr="00EB03E9" w:rsidRDefault="00EB03E9" w:rsidP="00EB03E9">
            <w:pPr>
              <w:spacing w:line="276" w:lineRule="auto"/>
              <w:rPr>
                <w:rFonts w:asciiTheme="majorBidi" w:hAnsiTheme="majorBidi" w:cstheme="majorBidi"/>
              </w:rPr>
            </w:pPr>
          </w:p>
        </w:tc>
        <w:tc>
          <w:tcPr>
            <w:tcW w:w="1765" w:type="dxa"/>
          </w:tcPr>
          <w:p w14:paraId="6DFDC34A" w14:textId="4A5963E1" w:rsidR="00EB03E9" w:rsidRPr="00EB03E9" w:rsidRDefault="00EB03E9" w:rsidP="00EB03E9">
            <w:pPr>
              <w:spacing w:line="276" w:lineRule="auto"/>
              <w:rPr>
                <w:rFonts w:asciiTheme="majorBidi" w:hAnsiTheme="majorBidi" w:cstheme="majorBidi"/>
              </w:rPr>
            </w:pPr>
            <w:r w:rsidRPr="00EB03E9">
              <w:rPr>
                <w:rFonts w:asciiTheme="majorBidi" w:hAnsiTheme="majorBidi" w:cstheme="majorBidi"/>
              </w:rPr>
              <w:t>MLP</w:t>
            </w:r>
          </w:p>
        </w:tc>
        <w:tc>
          <w:tcPr>
            <w:tcW w:w="1206" w:type="dxa"/>
          </w:tcPr>
          <w:p w14:paraId="3B39D330" w14:textId="0D120BA4" w:rsidR="00EB03E9" w:rsidRPr="00EB03E9" w:rsidRDefault="00EB03E9" w:rsidP="00EB03E9">
            <w:pPr>
              <w:spacing w:line="276" w:lineRule="auto"/>
              <w:rPr>
                <w:rFonts w:asciiTheme="majorBidi" w:hAnsiTheme="majorBidi" w:cstheme="majorBidi"/>
              </w:rPr>
            </w:pPr>
            <w:r w:rsidRPr="00EB03E9">
              <w:rPr>
                <w:rFonts w:asciiTheme="majorBidi" w:hAnsiTheme="majorBidi" w:cstheme="majorBidi"/>
              </w:rPr>
              <w:t>84%</w:t>
            </w:r>
          </w:p>
        </w:tc>
        <w:tc>
          <w:tcPr>
            <w:tcW w:w="700" w:type="dxa"/>
          </w:tcPr>
          <w:p w14:paraId="3467A218" w14:textId="202BDC31" w:rsidR="00EB03E9" w:rsidRPr="00EB03E9" w:rsidRDefault="00EB03E9" w:rsidP="00EB03E9">
            <w:pPr>
              <w:spacing w:line="276" w:lineRule="auto"/>
              <w:rPr>
                <w:rFonts w:asciiTheme="majorBidi" w:hAnsiTheme="majorBidi" w:cstheme="majorBidi"/>
              </w:rPr>
            </w:pPr>
            <w:r w:rsidRPr="00EB03E9">
              <w:rPr>
                <w:rFonts w:asciiTheme="majorBidi" w:hAnsiTheme="majorBidi" w:cstheme="majorBidi"/>
              </w:rPr>
              <w:t>36%</w:t>
            </w:r>
          </w:p>
        </w:tc>
        <w:tc>
          <w:tcPr>
            <w:tcW w:w="1243" w:type="dxa"/>
            <w:vMerge/>
          </w:tcPr>
          <w:p w14:paraId="06C23B67" w14:textId="77777777" w:rsidR="00EB03E9" w:rsidRPr="00EB03E9" w:rsidRDefault="00EB03E9" w:rsidP="00EB03E9">
            <w:pPr>
              <w:spacing w:line="276" w:lineRule="auto"/>
              <w:rPr>
                <w:rFonts w:asciiTheme="majorBidi" w:hAnsiTheme="majorBidi" w:cstheme="majorBidi"/>
              </w:rPr>
            </w:pPr>
          </w:p>
        </w:tc>
      </w:tr>
      <w:tr w:rsidR="00EB03E9" w14:paraId="427302A8" w14:textId="77777777" w:rsidTr="00EB03E9">
        <w:trPr>
          <w:trHeight w:val="251"/>
        </w:trPr>
        <w:tc>
          <w:tcPr>
            <w:tcW w:w="1685" w:type="dxa"/>
            <w:vMerge/>
          </w:tcPr>
          <w:p w14:paraId="5B9C8330" w14:textId="77777777" w:rsidR="00EB03E9" w:rsidRPr="00EB03E9" w:rsidRDefault="00EB03E9" w:rsidP="00EB03E9">
            <w:pPr>
              <w:spacing w:line="276" w:lineRule="auto"/>
              <w:rPr>
                <w:rFonts w:asciiTheme="majorBidi" w:hAnsiTheme="majorBidi" w:cstheme="majorBidi"/>
              </w:rPr>
            </w:pPr>
          </w:p>
        </w:tc>
        <w:tc>
          <w:tcPr>
            <w:tcW w:w="1697" w:type="dxa"/>
            <w:vMerge/>
          </w:tcPr>
          <w:p w14:paraId="1E61B3F6" w14:textId="77777777" w:rsidR="00EB03E9" w:rsidRPr="00EB03E9" w:rsidRDefault="00EB03E9" w:rsidP="00EB03E9">
            <w:pPr>
              <w:spacing w:line="276" w:lineRule="auto"/>
              <w:rPr>
                <w:rFonts w:asciiTheme="majorBidi" w:hAnsiTheme="majorBidi" w:cstheme="majorBidi"/>
              </w:rPr>
            </w:pPr>
          </w:p>
        </w:tc>
        <w:tc>
          <w:tcPr>
            <w:tcW w:w="1765" w:type="dxa"/>
          </w:tcPr>
          <w:p w14:paraId="2541B0F2" w14:textId="6E36EDA0" w:rsidR="00EB03E9" w:rsidRPr="00EB03E9" w:rsidRDefault="00EB03E9" w:rsidP="00EB03E9">
            <w:pPr>
              <w:spacing w:line="276" w:lineRule="auto"/>
              <w:rPr>
                <w:rFonts w:asciiTheme="majorBidi" w:hAnsiTheme="majorBidi" w:cstheme="majorBidi"/>
              </w:rPr>
            </w:pPr>
            <w:r w:rsidRPr="00EB03E9">
              <w:rPr>
                <w:rFonts w:asciiTheme="majorBidi" w:hAnsiTheme="majorBidi" w:cstheme="majorBidi"/>
              </w:rPr>
              <w:t>SVM</w:t>
            </w:r>
          </w:p>
        </w:tc>
        <w:tc>
          <w:tcPr>
            <w:tcW w:w="1206" w:type="dxa"/>
          </w:tcPr>
          <w:p w14:paraId="642DFFD1" w14:textId="085552A5" w:rsidR="00EB03E9" w:rsidRPr="00EB03E9" w:rsidRDefault="00EB03E9" w:rsidP="00EB03E9">
            <w:pPr>
              <w:spacing w:line="276" w:lineRule="auto"/>
              <w:rPr>
                <w:rFonts w:asciiTheme="majorBidi" w:hAnsiTheme="majorBidi" w:cstheme="majorBidi"/>
              </w:rPr>
            </w:pPr>
            <w:r w:rsidRPr="00EB03E9">
              <w:rPr>
                <w:rFonts w:asciiTheme="majorBidi" w:hAnsiTheme="majorBidi" w:cstheme="majorBidi"/>
              </w:rPr>
              <w:t>82%</w:t>
            </w:r>
          </w:p>
        </w:tc>
        <w:tc>
          <w:tcPr>
            <w:tcW w:w="700" w:type="dxa"/>
          </w:tcPr>
          <w:p w14:paraId="53BBCED7" w14:textId="4DAAF5ED" w:rsidR="00EB03E9" w:rsidRPr="00EB03E9" w:rsidRDefault="00EB03E9" w:rsidP="00EB03E9">
            <w:pPr>
              <w:spacing w:line="276" w:lineRule="auto"/>
              <w:rPr>
                <w:rFonts w:asciiTheme="majorBidi" w:hAnsiTheme="majorBidi" w:cstheme="majorBidi"/>
              </w:rPr>
            </w:pPr>
            <w:r w:rsidRPr="00EB03E9">
              <w:rPr>
                <w:rFonts w:asciiTheme="majorBidi" w:hAnsiTheme="majorBidi" w:cstheme="majorBidi"/>
              </w:rPr>
              <w:t>39%</w:t>
            </w:r>
          </w:p>
        </w:tc>
        <w:tc>
          <w:tcPr>
            <w:tcW w:w="1243" w:type="dxa"/>
            <w:vMerge/>
          </w:tcPr>
          <w:p w14:paraId="66FAE6BE" w14:textId="77777777" w:rsidR="00EB03E9" w:rsidRPr="00EB03E9" w:rsidRDefault="00EB03E9" w:rsidP="00EB03E9">
            <w:pPr>
              <w:spacing w:line="276" w:lineRule="auto"/>
              <w:rPr>
                <w:rFonts w:asciiTheme="majorBidi" w:hAnsiTheme="majorBidi" w:cstheme="majorBidi"/>
              </w:rPr>
            </w:pPr>
          </w:p>
        </w:tc>
      </w:tr>
      <w:tr w:rsidR="00EB03E9" w14:paraId="50DE76DB" w14:textId="77777777" w:rsidTr="00EB03E9">
        <w:trPr>
          <w:trHeight w:val="440"/>
        </w:trPr>
        <w:tc>
          <w:tcPr>
            <w:tcW w:w="1685" w:type="dxa"/>
            <w:vMerge/>
          </w:tcPr>
          <w:p w14:paraId="5139B5A1" w14:textId="77777777" w:rsidR="00EB03E9" w:rsidRPr="00EB03E9" w:rsidRDefault="00EB03E9" w:rsidP="00EB03E9">
            <w:pPr>
              <w:spacing w:line="276" w:lineRule="auto"/>
              <w:rPr>
                <w:rFonts w:asciiTheme="majorBidi" w:hAnsiTheme="majorBidi" w:cstheme="majorBidi"/>
              </w:rPr>
            </w:pPr>
          </w:p>
        </w:tc>
        <w:tc>
          <w:tcPr>
            <w:tcW w:w="1697" w:type="dxa"/>
            <w:vMerge/>
          </w:tcPr>
          <w:p w14:paraId="2DF9D015" w14:textId="77777777" w:rsidR="00EB03E9" w:rsidRPr="00EB03E9" w:rsidRDefault="00EB03E9" w:rsidP="00EB03E9">
            <w:pPr>
              <w:spacing w:line="276" w:lineRule="auto"/>
              <w:rPr>
                <w:rFonts w:asciiTheme="majorBidi" w:hAnsiTheme="majorBidi" w:cstheme="majorBidi"/>
              </w:rPr>
            </w:pPr>
          </w:p>
        </w:tc>
        <w:tc>
          <w:tcPr>
            <w:tcW w:w="1765" w:type="dxa"/>
          </w:tcPr>
          <w:p w14:paraId="63B0935D" w14:textId="5C491B62" w:rsidR="00EB03E9" w:rsidRPr="00EB03E9" w:rsidRDefault="00EB03E9" w:rsidP="00EB03E9">
            <w:pPr>
              <w:spacing w:line="276" w:lineRule="auto"/>
              <w:rPr>
                <w:rFonts w:asciiTheme="majorBidi" w:hAnsiTheme="majorBidi" w:cstheme="majorBidi"/>
              </w:rPr>
            </w:pPr>
            <w:r w:rsidRPr="00EB03E9">
              <w:rPr>
                <w:rFonts w:asciiTheme="majorBidi" w:hAnsiTheme="majorBidi" w:cstheme="majorBidi"/>
              </w:rPr>
              <w:t>ReVeal</w:t>
            </w:r>
          </w:p>
        </w:tc>
        <w:tc>
          <w:tcPr>
            <w:tcW w:w="1206" w:type="dxa"/>
          </w:tcPr>
          <w:p w14:paraId="0812398B" w14:textId="4C504308" w:rsidR="00EB03E9" w:rsidRPr="00EB03E9" w:rsidRDefault="00EB03E9" w:rsidP="00EB03E9">
            <w:pPr>
              <w:spacing w:line="276" w:lineRule="auto"/>
              <w:rPr>
                <w:rFonts w:asciiTheme="majorBidi" w:hAnsiTheme="majorBidi" w:cstheme="majorBidi"/>
              </w:rPr>
            </w:pPr>
            <w:r w:rsidRPr="00EB03E9">
              <w:rPr>
                <w:rFonts w:asciiTheme="majorBidi" w:hAnsiTheme="majorBidi" w:cstheme="majorBidi"/>
              </w:rPr>
              <w:t>84%</w:t>
            </w:r>
          </w:p>
        </w:tc>
        <w:tc>
          <w:tcPr>
            <w:tcW w:w="700" w:type="dxa"/>
          </w:tcPr>
          <w:p w14:paraId="3E364C68" w14:textId="32A972CB" w:rsidR="00EB03E9" w:rsidRPr="00EB03E9" w:rsidRDefault="00EB03E9" w:rsidP="00EB03E9">
            <w:pPr>
              <w:spacing w:line="276" w:lineRule="auto"/>
              <w:rPr>
                <w:rFonts w:asciiTheme="majorBidi" w:hAnsiTheme="majorBidi" w:cstheme="majorBidi"/>
              </w:rPr>
            </w:pPr>
            <w:r w:rsidRPr="00EB03E9">
              <w:rPr>
                <w:rFonts w:asciiTheme="majorBidi" w:hAnsiTheme="majorBidi" w:cstheme="majorBidi"/>
              </w:rPr>
              <w:t>41%</w:t>
            </w:r>
          </w:p>
        </w:tc>
        <w:tc>
          <w:tcPr>
            <w:tcW w:w="1243" w:type="dxa"/>
            <w:vMerge/>
          </w:tcPr>
          <w:p w14:paraId="441E137D" w14:textId="77777777" w:rsidR="00EB03E9" w:rsidRPr="00EB03E9" w:rsidRDefault="00EB03E9" w:rsidP="00EB03E9">
            <w:pPr>
              <w:spacing w:line="276" w:lineRule="auto"/>
              <w:rPr>
                <w:rFonts w:asciiTheme="majorBidi" w:hAnsiTheme="majorBidi" w:cstheme="majorBidi"/>
              </w:rPr>
            </w:pPr>
          </w:p>
        </w:tc>
      </w:tr>
      <w:tr w:rsidR="00EB03E9" w14:paraId="4A651027" w14:textId="77777777" w:rsidTr="00EB03E9">
        <w:trPr>
          <w:trHeight w:val="359"/>
        </w:trPr>
        <w:tc>
          <w:tcPr>
            <w:tcW w:w="1685" w:type="dxa"/>
            <w:vMerge/>
          </w:tcPr>
          <w:p w14:paraId="4837177F" w14:textId="77777777" w:rsidR="00EB03E9" w:rsidRPr="00EB03E9" w:rsidRDefault="00EB03E9" w:rsidP="00EB03E9">
            <w:pPr>
              <w:spacing w:line="276" w:lineRule="auto"/>
              <w:rPr>
                <w:rFonts w:asciiTheme="majorBidi" w:hAnsiTheme="majorBidi" w:cstheme="majorBidi"/>
              </w:rPr>
            </w:pPr>
          </w:p>
        </w:tc>
        <w:tc>
          <w:tcPr>
            <w:tcW w:w="1697" w:type="dxa"/>
            <w:vMerge w:val="restart"/>
          </w:tcPr>
          <w:p w14:paraId="048D4D64" w14:textId="77777777" w:rsidR="00EB03E9" w:rsidRPr="00EB03E9" w:rsidRDefault="00EB03E9" w:rsidP="00EB03E9">
            <w:pPr>
              <w:spacing w:line="276" w:lineRule="auto"/>
              <w:rPr>
                <w:rFonts w:asciiTheme="majorBidi" w:hAnsiTheme="majorBidi" w:cstheme="majorBidi"/>
              </w:rPr>
            </w:pPr>
            <w:r w:rsidRPr="00EB03E9">
              <w:rPr>
                <w:rFonts w:asciiTheme="majorBidi" w:hAnsiTheme="majorBidi" w:cstheme="majorBidi"/>
              </w:rPr>
              <w:t>FFMpeg + Qemu</w:t>
            </w:r>
          </w:p>
        </w:tc>
        <w:tc>
          <w:tcPr>
            <w:tcW w:w="1765" w:type="dxa"/>
          </w:tcPr>
          <w:p w14:paraId="37F1489B" w14:textId="6765CF5C" w:rsidR="00EB03E9" w:rsidRPr="00EB03E9" w:rsidRDefault="00EB03E9" w:rsidP="00EB03E9">
            <w:pPr>
              <w:spacing w:line="276" w:lineRule="auto"/>
              <w:rPr>
                <w:rFonts w:asciiTheme="majorBidi" w:hAnsiTheme="majorBidi" w:cstheme="majorBidi"/>
              </w:rPr>
            </w:pPr>
            <w:r w:rsidRPr="00EB03E9">
              <w:rPr>
                <w:rFonts w:asciiTheme="majorBidi" w:hAnsiTheme="majorBidi" w:cstheme="majorBidi"/>
              </w:rPr>
              <w:t>RF</w:t>
            </w:r>
          </w:p>
        </w:tc>
        <w:tc>
          <w:tcPr>
            <w:tcW w:w="1206" w:type="dxa"/>
          </w:tcPr>
          <w:p w14:paraId="722A78AD" w14:textId="3E28617F" w:rsidR="00EB03E9" w:rsidRPr="00EB03E9" w:rsidRDefault="00EB03E9" w:rsidP="00EB03E9">
            <w:pPr>
              <w:spacing w:line="276" w:lineRule="auto"/>
              <w:rPr>
                <w:rFonts w:asciiTheme="majorBidi" w:hAnsiTheme="majorBidi" w:cstheme="majorBidi"/>
              </w:rPr>
            </w:pPr>
            <w:r w:rsidRPr="00EB03E9">
              <w:rPr>
                <w:rFonts w:asciiTheme="majorBidi" w:hAnsiTheme="majorBidi" w:cstheme="majorBidi"/>
              </w:rPr>
              <w:t>57%</w:t>
            </w:r>
          </w:p>
        </w:tc>
        <w:tc>
          <w:tcPr>
            <w:tcW w:w="700" w:type="dxa"/>
          </w:tcPr>
          <w:p w14:paraId="307BE145" w14:textId="29A5AC97" w:rsidR="00EB03E9" w:rsidRPr="00EB03E9" w:rsidRDefault="00EB03E9" w:rsidP="00EB03E9">
            <w:pPr>
              <w:spacing w:line="276" w:lineRule="auto"/>
              <w:rPr>
                <w:rFonts w:asciiTheme="majorBidi" w:hAnsiTheme="majorBidi" w:cstheme="majorBidi"/>
              </w:rPr>
            </w:pPr>
            <w:r w:rsidRPr="00EB03E9">
              <w:rPr>
                <w:rFonts w:asciiTheme="majorBidi" w:hAnsiTheme="majorBidi" w:cstheme="majorBidi"/>
              </w:rPr>
              <w:t>52%</w:t>
            </w:r>
          </w:p>
        </w:tc>
        <w:tc>
          <w:tcPr>
            <w:tcW w:w="1243" w:type="dxa"/>
            <w:vMerge/>
          </w:tcPr>
          <w:p w14:paraId="280B0900" w14:textId="51E099DF" w:rsidR="00EB03E9" w:rsidRPr="00EB03E9" w:rsidRDefault="00EB03E9" w:rsidP="00EB03E9">
            <w:pPr>
              <w:spacing w:line="276" w:lineRule="auto"/>
              <w:rPr>
                <w:rFonts w:asciiTheme="majorBidi" w:hAnsiTheme="majorBidi" w:cstheme="majorBidi"/>
              </w:rPr>
            </w:pPr>
          </w:p>
        </w:tc>
      </w:tr>
      <w:tr w:rsidR="00EB03E9" w14:paraId="46902869" w14:textId="77777777" w:rsidTr="00EB03E9">
        <w:trPr>
          <w:trHeight w:val="386"/>
        </w:trPr>
        <w:tc>
          <w:tcPr>
            <w:tcW w:w="1685" w:type="dxa"/>
            <w:vMerge/>
          </w:tcPr>
          <w:p w14:paraId="55463918" w14:textId="77777777" w:rsidR="00EB03E9" w:rsidRPr="00EB03E9" w:rsidRDefault="00EB03E9" w:rsidP="00EB03E9">
            <w:pPr>
              <w:spacing w:line="276" w:lineRule="auto"/>
              <w:rPr>
                <w:rFonts w:asciiTheme="majorBidi" w:hAnsiTheme="majorBidi" w:cstheme="majorBidi"/>
              </w:rPr>
            </w:pPr>
          </w:p>
        </w:tc>
        <w:tc>
          <w:tcPr>
            <w:tcW w:w="1697" w:type="dxa"/>
            <w:vMerge/>
          </w:tcPr>
          <w:p w14:paraId="02093D84" w14:textId="77777777" w:rsidR="00EB03E9" w:rsidRPr="00EB03E9" w:rsidRDefault="00EB03E9" w:rsidP="00EB03E9">
            <w:pPr>
              <w:spacing w:line="276" w:lineRule="auto"/>
              <w:rPr>
                <w:rFonts w:asciiTheme="majorBidi" w:hAnsiTheme="majorBidi" w:cstheme="majorBidi"/>
              </w:rPr>
            </w:pPr>
          </w:p>
        </w:tc>
        <w:tc>
          <w:tcPr>
            <w:tcW w:w="1765" w:type="dxa"/>
          </w:tcPr>
          <w:p w14:paraId="3789A4BB" w14:textId="73BE4A06" w:rsidR="00EB03E9" w:rsidRPr="00EB03E9" w:rsidRDefault="00EB03E9" w:rsidP="00EB03E9">
            <w:pPr>
              <w:spacing w:line="276" w:lineRule="auto"/>
              <w:rPr>
                <w:rFonts w:asciiTheme="majorBidi" w:hAnsiTheme="majorBidi" w:cstheme="majorBidi"/>
              </w:rPr>
            </w:pPr>
            <w:r w:rsidRPr="00EB03E9">
              <w:rPr>
                <w:rFonts w:asciiTheme="majorBidi" w:hAnsiTheme="majorBidi" w:cstheme="majorBidi"/>
              </w:rPr>
              <w:t>MLP</w:t>
            </w:r>
          </w:p>
        </w:tc>
        <w:tc>
          <w:tcPr>
            <w:tcW w:w="1206" w:type="dxa"/>
          </w:tcPr>
          <w:p w14:paraId="3681611E" w14:textId="2E312BF1" w:rsidR="00EB03E9" w:rsidRPr="00EB03E9" w:rsidRDefault="00EB03E9" w:rsidP="00EB03E9">
            <w:pPr>
              <w:spacing w:line="276" w:lineRule="auto"/>
              <w:rPr>
                <w:rFonts w:asciiTheme="majorBidi" w:hAnsiTheme="majorBidi" w:cstheme="majorBidi"/>
              </w:rPr>
            </w:pPr>
            <w:r w:rsidRPr="00EB03E9">
              <w:rPr>
                <w:rFonts w:asciiTheme="majorBidi" w:hAnsiTheme="majorBidi" w:cstheme="majorBidi"/>
              </w:rPr>
              <w:t>61%</w:t>
            </w:r>
          </w:p>
        </w:tc>
        <w:tc>
          <w:tcPr>
            <w:tcW w:w="700" w:type="dxa"/>
          </w:tcPr>
          <w:p w14:paraId="1C779BCF" w14:textId="53DAE456" w:rsidR="00EB03E9" w:rsidRPr="00EB03E9" w:rsidRDefault="00EB03E9" w:rsidP="00EB03E9">
            <w:pPr>
              <w:spacing w:line="276" w:lineRule="auto"/>
              <w:rPr>
                <w:rFonts w:asciiTheme="majorBidi" w:hAnsiTheme="majorBidi" w:cstheme="majorBidi"/>
              </w:rPr>
            </w:pPr>
            <w:r w:rsidRPr="00EB03E9">
              <w:rPr>
                <w:rFonts w:asciiTheme="majorBidi" w:hAnsiTheme="majorBidi" w:cstheme="majorBidi"/>
              </w:rPr>
              <w:t>59%</w:t>
            </w:r>
          </w:p>
        </w:tc>
        <w:tc>
          <w:tcPr>
            <w:tcW w:w="1243" w:type="dxa"/>
            <w:vMerge/>
          </w:tcPr>
          <w:p w14:paraId="33A11ADC" w14:textId="77777777" w:rsidR="00EB03E9" w:rsidRPr="00EB03E9" w:rsidRDefault="00EB03E9" w:rsidP="00EB03E9">
            <w:pPr>
              <w:spacing w:line="276" w:lineRule="auto"/>
              <w:rPr>
                <w:rFonts w:asciiTheme="majorBidi" w:hAnsiTheme="majorBidi" w:cstheme="majorBidi"/>
              </w:rPr>
            </w:pPr>
          </w:p>
        </w:tc>
      </w:tr>
      <w:tr w:rsidR="00EB03E9" w14:paraId="3FD83C6A" w14:textId="77777777" w:rsidTr="00EB03E9">
        <w:trPr>
          <w:trHeight w:val="413"/>
        </w:trPr>
        <w:tc>
          <w:tcPr>
            <w:tcW w:w="1685" w:type="dxa"/>
            <w:vMerge/>
          </w:tcPr>
          <w:p w14:paraId="236B30B8" w14:textId="77777777" w:rsidR="00EB03E9" w:rsidRPr="00EB03E9" w:rsidRDefault="00EB03E9" w:rsidP="00EB03E9">
            <w:pPr>
              <w:spacing w:line="276" w:lineRule="auto"/>
              <w:rPr>
                <w:rFonts w:asciiTheme="majorBidi" w:hAnsiTheme="majorBidi" w:cstheme="majorBidi"/>
              </w:rPr>
            </w:pPr>
          </w:p>
        </w:tc>
        <w:tc>
          <w:tcPr>
            <w:tcW w:w="1697" w:type="dxa"/>
            <w:vMerge/>
          </w:tcPr>
          <w:p w14:paraId="6238BDE3" w14:textId="77777777" w:rsidR="00EB03E9" w:rsidRPr="00EB03E9" w:rsidRDefault="00EB03E9" w:rsidP="00EB03E9">
            <w:pPr>
              <w:spacing w:line="276" w:lineRule="auto"/>
              <w:rPr>
                <w:rFonts w:asciiTheme="majorBidi" w:hAnsiTheme="majorBidi" w:cstheme="majorBidi"/>
              </w:rPr>
            </w:pPr>
          </w:p>
        </w:tc>
        <w:tc>
          <w:tcPr>
            <w:tcW w:w="1765" w:type="dxa"/>
          </w:tcPr>
          <w:p w14:paraId="35D98C66" w14:textId="7F67F827" w:rsidR="00EB03E9" w:rsidRPr="00EB03E9" w:rsidRDefault="00EB03E9" w:rsidP="00EB03E9">
            <w:pPr>
              <w:spacing w:line="276" w:lineRule="auto"/>
              <w:rPr>
                <w:rFonts w:asciiTheme="majorBidi" w:hAnsiTheme="majorBidi" w:cstheme="majorBidi"/>
              </w:rPr>
            </w:pPr>
            <w:r w:rsidRPr="00EB03E9">
              <w:rPr>
                <w:rFonts w:asciiTheme="majorBidi" w:hAnsiTheme="majorBidi" w:cstheme="majorBidi"/>
              </w:rPr>
              <w:t>SVM</w:t>
            </w:r>
          </w:p>
        </w:tc>
        <w:tc>
          <w:tcPr>
            <w:tcW w:w="1206" w:type="dxa"/>
          </w:tcPr>
          <w:p w14:paraId="75EC0436" w14:textId="2F6F781F" w:rsidR="00EB03E9" w:rsidRPr="00EB03E9" w:rsidRDefault="00EB03E9" w:rsidP="00EB03E9">
            <w:pPr>
              <w:spacing w:line="276" w:lineRule="auto"/>
              <w:rPr>
                <w:rFonts w:asciiTheme="majorBidi" w:hAnsiTheme="majorBidi" w:cstheme="majorBidi"/>
              </w:rPr>
            </w:pPr>
            <w:r w:rsidRPr="00EB03E9">
              <w:rPr>
                <w:rFonts w:asciiTheme="majorBidi" w:hAnsiTheme="majorBidi" w:cstheme="majorBidi"/>
              </w:rPr>
              <w:t>61%</w:t>
            </w:r>
          </w:p>
        </w:tc>
        <w:tc>
          <w:tcPr>
            <w:tcW w:w="700" w:type="dxa"/>
          </w:tcPr>
          <w:p w14:paraId="7A6A7FAE" w14:textId="0F769C06" w:rsidR="00EB03E9" w:rsidRPr="00EB03E9" w:rsidRDefault="00EB03E9" w:rsidP="00EB03E9">
            <w:pPr>
              <w:spacing w:line="276" w:lineRule="auto"/>
              <w:rPr>
                <w:rFonts w:asciiTheme="majorBidi" w:hAnsiTheme="majorBidi" w:cstheme="majorBidi"/>
              </w:rPr>
            </w:pPr>
            <w:r w:rsidRPr="00EB03E9">
              <w:rPr>
                <w:rFonts w:asciiTheme="majorBidi" w:hAnsiTheme="majorBidi" w:cstheme="majorBidi"/>
              </w:rPr>
              <w:t>60%</w:t>
            </w:r>
          </w:p>
        </w:tc>
        <w:tc>
          <w:tcPr>
            <w:tcW w:w="1243" w:type="dxa"/>
            <w:vMerge/>
          </w:tcPr>
          <w:p w14:paraId="62B11DFC" w14:textId="77777777" w:rsidR="00EB03E9" w:rsidRPr="00EB03E9" w:rsidRDefault="00EB03E9" w:rsidP="00EB03E9">
            <w:pPr>
              <w:spacing w:line="276" w:lineRule="auto"/>
              <w:rPr>
                <w:rFonts w:asciiTheme="majorBidi" w:hAnsiTheme="majorBidi" w:cstheme="majorBidi"/>
              </w:rPr>
            </w:pPr>
          </w:p>
        </w:tc>
      </w:tr>
      <w:tr w:rsidR="00EB03E9" w14:paraId="0B0477EC" w14:textId="77777777" w:rsidTr="00EB03E9">
        <w:trPr>
          <w:trHeight w:val="395"/>
        </w:trPr>
        <w:tc>
          <w:tcPr>
            <w:tcW w:w="1685" w:type="dxa"/>
            <w:vMerge/>
          </w:tcPr>
          <w:p w14:paraId="65928F9D" w14:textId="77777777" w:rsidR="00EB03E9" w:rsidRPr="00EB03E9" w:rsidRDefault="00EB03E9" w:rsidP="00EB03E9">
            <w:pPr>
              <w:spacing w:line="276" w:lineRule="auto"/>
              <w:rPr>
                <w:rFonts w:asciiTheme="majorBidi" w:hAnsiTheme="majorBidi" w:cstheme="majorBidi"/>
              </w:rPr>
            </w:pPr>
          </w:p>
        </w:tc>
        <w:tc>
          <w:tcPr>
            <w:tcW w:w="1697" w:type="dxa"/>
            <w:vMerge/>
          </w:tcPr>
          <w:p w14:paraId="429C6376" w14:textId="77777777" w:rsidR="00EB03E9" w:rsidRPr="00EB03E9" w:rsidRDefault="00EB03E9" w:rsidP="00EB03E9">
            <w:pPr>
              <w:spacing w:line="276" w:lineRule="auto"/>
              <w:rPr>
                <w:rFonts w:asciiTheme="majorBidi" w:hAnsiTheme="majorBidi" w:cstheme="majorBidi"/>
              </w:rPr>
            </w:pPr>
          </w:p>
        </w:tc>
        <w:tc>
          <w:tcPr>
            <w:tcW w:w="1765" w:type="dxa"/>
          </w:tcPr>
          <w:p w14:paraId="04A06F27" w14:textId="2AFDBC5E" w:rsidR="00EB03E9" w:rsidRPr="00EB03E9" w:rsidRDefault="00EB03E9" w:rsidP="00EB03E9">
            <w:pPr>
              <w:spacing w:line="276" w:lineRule="auto"/>
              <w:rPr>
                <w:rFonts w:asciiTheme="majorBidi" w:hAnsiTheme="majorBidi" w:cstheme="majorBidi"/>
              </w:rPr>
            </w:pPr>
            <w:r w:rsidRPr="00EB03E9">
              <w:rPr>
                <w:rFonts w:asciiTheme="majorBidi" w:hAnsiTheme="majorBidi" w:cstheme="majorBidi"/>
              </w:rPr>
              <w:t>ReVeal</w:t>
            </w:r>
          </w:p>
        </w:tc>
        <w:tc>
          <w:tcPr>
            <w:tcW w:w="1206" w:type="dxa"/>
          </w:tcPr>
          <w:p w14:paraId="19D4D102" w14:textId="6260003F" w:rsidR="00EB03E9" w:rsidRPr="00EB03E9" w:rsidRDefault="00EB03E9" w:rsidP="00EB03E9">
            <w:pPr>
              <w:spacing w:line="276" w:lineRule="auto"/>
              <w:rPr>
                <w:rFonts w:asciiTheme="majorBidi" w:hAnsiTheme="majorBidi" w:cstheme="majorBidi"/>
              </w:rPr>
            </w:pPr>
            <w:r w:rsidRPr="00EB03E9">
              <w:rPr>
                <w:rFonts w:asciiTheme="majorBidi" w:hAnsiTheme="majorBidi" w:cstheme="majorBidi"/>
              </w:rPr>
              <w:t>62%</w:t>
            </w:r>
          </w:p>
        </w:tc>
        <w:tc>
          <w:tcPr>
            <w:tcW w:w="700" w:type="dxa"/>
          </w:tcPr>
          <w:p w14:paraId="14630927" w14:textId="544C516B" w:rsidR="00EB03E9" w:rsidRPr="00EB03E9" w:rsidRDefault="00EB03E9" w:rsidP="00EB03E9">
            <w:pPr>
              <w:spacing w:line="276" w:lineRule="auto"/>
              <w:rPr>
                <w:rFonts w:asciiTheme="majorBidi" w:hAnsiTheme="majorBidi" w:cstheme="majorBidi"/>
              </w:rPr>
            </w:pPr>
            <w:r w:rsidRPr="00EB03E9">
              <w:rPr>
                <w:rFonts w:asciiTheme="majorBidi" w:hAnsiTheme="majorBidi" w:cstheme="majorBidi"/>
              </w:rPr>
              <w:t>64%</w:t>
            </w:r>
          </w:p>
        </w:tc>
        <w:tc>
          <w:tcPr>
            <w:tcW w:w="1243" w:type="dxa"/>
            <w:vMerge/>
          </w:tcPr>
          <w:p w14:paraId="3662E553" w14:textId="77777777" w:rsidR="00EB03E9" w:rsidRPr="00EB03E9" w:rsidRDefault="00EB03E9" w:rsidP="00EB03E9">
            <w:pPr>
              <w:spacing w:line="276" w:lineRule="auto"/>
              <w:rPr>
                <w:rFonts w:asciiTheme="majorBidi" w:hAnsiTheme="majorBidi" w:cstheme="majorBidi"/>
              </w:rPr>
            </w:pPr>
          </w:p>
        </w:tc>
      </w:tr>
      <w:tr w:rsidR="00EB03E9" w14:paraId="74C62069" w14:textId="77777777" w:rsidTr="00EB03E9">
        <w:trPr>
          <w:trHeight w:val="340"/>
        </w:trPr>
        <w:tc>
          <w:tcPr>
            <w:tcW w:w="1685" w:type="dxa"/>
            <w:vMerge w:val="restart"/>
          </w:tcPr>
          <w:p w14:paraId="0E441079" w14:textId="0C47773B" w:rsidR="00EB03E9" w:rsidRPr="00EB03E9" w:rsidRDefault="00EB03E9" w:rsidP="00EB03E9">
            <w:pPr>
              <w:spacing w:line="276" w:lineRule="auto"/>
              <w:rPr>
                <w:rFonts w:asciiTheme="majorBidi" w:hAnsiTheme="majorBidi" w:cstheme="majorBidi"/>
              </w:rPr>
            </w:pPr>
            <w:r w:rsidRPr="00EB03E9">
              <w:rPr>
                <w:rFonts w:asciiTheme="majorBidi" w:hAnsiTheme="majorBidi" w:cstheme="majorBidi"/>
              </w:rPr>
              <w:t xml:space="preserve">SySeVR: A Framework for Using Deep Learning to Detect Software Vulnerabilities </w:t>
            </w:r>
            <w:sdt>
              <w:sdtPr>
                <w:rPr>
                  <w:rFonts w:asciiTheme="majorBidi" w:hAnsiTheme="majorBidi" w:cstheme="majorBidi"/>
                </w:rPr>
                <w:id w:val="1615485345"/>
                <w:citation/>
              </w:sdtPr>
              <w:sdtEndPr/>
              <w:sdtContent>
                <w:r w:rsidRPr="00EB03E9">
                  <w:rPr>
                    <w:rFonts w:asciiTheme="majorBidi" w:hAnsiTheme="majorBidi" w:cstheme="majorBidi"/>
                  </w:rPr>
                  <w:fldChar w:fldCharType="begin"/>
                </w:r>
                <w:r w:rsidRPr="00EB03E9">
                  <w:rPr>
                    <w:rFonts w:asciiTheme="majorBidi" w:hAnsiTheme="majorBidi" w:cstheme="majorBidi"/>
                    <w:b/>
                    <w:bCs/>
                  </w:rPr>
                  <w:instrText xml:space="preserve">CITATION SyseVRpaper \l 1033 </w:instrText>
                </w:r>
                <w:r w:rsidRPr="00EB03E9">
                  <w:rPr>
                    <w:rFonts w:asciiTheme="majorBidi" w:hAnsiTheme="majorBidi" w:cstheme="majorBidi"/>
                  </w:rPr>
                  <w:fldChar w:fldCharType="separate"/>
                </w:r>
                <w:r w:rsidRPr="00EB03E9">
                  <w:rPr>
                    <w:rFonts w:asciiTheme="majorBidi" w:hAnsiTheme="majorBidi" w:cstheme="majorBidi"/>
                    <w:noProof/>
                  </w:rPr>
                  <w:t>[31]</w:t>
                </w:r>
                <w:r w:rsidRPr="00EB03E9">
                  <w:rPr>
                    <w:rFonts w:asciiTheme="majorBidi" w:hAnsiTheme="majorBidi" w:cstheme="majorBidi"/>
                  </w:rPr>
                  <w:fldChar w:fldCharType="end"/>
                </w:r>
              </w:sdtContent>
            </w:sdt>
            <w:r w:rsidRPr="00EB03E9">
              <w:rPr>
                <w:rFonts w:asciiTheme="majorBidi" w:hAnsiTheme="majorBidi" w:cstheme="majorBidi"/>
              </w:rPr>
              <w:t xml:space="preserve"> </w:t>
            </w:r>
          </w:p>
        </w:tc>
        <w:tc>
          <w:tcPr>
            <w:tcW w:w="1697" w:type="dxa"/>
            <w:vMerge w:val="restart"/>
          </w:tcPr>
          <w:p w14:paraId="6438B9BD" w14:textId="77777777" w:rsidR="00EB03E9" w:rsidRPr="00EB03E9" w:rsidRDefault="00EB03E9" w:rsidP="00EB03E9">
            <w:pPr>
              <w:spacing w:line="276" w:lineRule="auto"/>
              <w:rPr>
                <w:rFonts w:asciiTheme="majorBidi" w:hAnsiTheme="majorBidi" w:cstheme="majorBidi"/>
              </w:rPr>
            </w:pPr>
            <w:r w:rsidRPr="00EB03E9">
              <w:rPr>
                <w:rFonts w:asciiTheme="majorBidi" w:hAnsiTheme="majorBidi" w:cstheme="majorBidi"/>
              </w:rPr>
              <w:t>SySeVR</w:t>
            </w:r>
          </w:p>
        </w:tc>
        <w:tc>
          <w:tcPr>
            <w:tcW w:w="1765" w:type="dxa"/>
          </w:tcPr>
          <w:p w14:paraId="2132F7E7" w14:textId="31DECEC2" w:rsidR="00EB03E9" w:rsidRPr="00EB03E9" w:rsidRDefault="00EB03E9" w:rsidP="00EB03E9">
            <w:pPr>
              <w:spacing w:line="276" w:lineRule="auto"/>
              <w:rPr>
                <w:rFonts w:asciiTheme="majorBidi" w:hAnsiTheme="majorBidi" w:cstheme="majorBidi"/>
              </w:rPr>
            </w:pPr>
            <w:r w:rsidRPr="00EB03E9">
              <w:rPr>
                <w:rFonts w:asciiTheme="majorBidi" w:hAnsiTheme="majorBidi" w:cstheme="majorBidi"/>
              </w:rPr>
              <w:t>LR</w:t>
            </w:r>
          </w:p>
        </w:tc>
        <w:tc>
          <w:tcPr>
            <w:tcW w:w="1206" w:type="dxa"/>
          </w:tcPr>
          <w:p w14:paraId="6B89F557" w14:textId="17F65990" w:rsidR="00EB03E9" w:rsidRPr="00EB03E9" w:rsidRDefault="00EB03E9" w:rsidP="00EB03E9">
            <w:pPr>
              <w:spacing w:line="276" w:lineRule="auto"/>
              <w:rPr>
                <w:rFonts w:asciiTheme="majorBidi" w:hAnsiTheme="majorBidi" w:cstheme="majorBidi"/>
              </w:rPr>
            </w:pPr>
            <w:r w:rsidRPr="00EB03E9">
              <w:rPr>
                <w:rFonts w:asciiTheme="majorBidi" w:hAnsiTheme="majorBidi" w:cstheme="majorBidi"/>
              </w:rPr>
              <w:t>92 %</w:t>
            </w:r>
          </w:p>
        </w:tc>
        <w:tc>
          <w:tcPr>
            <w:tcW w:w="700" w:type="dxa"/>
          </w:tcPr>
          <w:p w14:paraId="328B2935" w14:textId="0EDC5B67" w:rsidR="00EB03E9" w:rsidRPr="00EB03E9" w:rsidRDefault="00EB03E9" w:rsidP="00EB03E9">
            <w:pPr>
              <w:spacing w:line="276" w:lineRule="auto"/>
              <w:rPr>
                <w:rFonts w:asciiTheme="majorBidi" w:hAnsiTheme="majorBidi" w:cstheme="majorBidi"/>
              </w:rPr>
            </w:pPr>
            <w:r w:rsidRPr="00EB03E9">
              <w:rPr>
                <w:rFonts w:asciiTheme="majorBidi" w:hAnsiTheme="majorBidi" w:cstheme="majorBidi"/>
              </w:rPr>
              <w:t>62%</w:t>
            </w:r>
          </w:p>
        </w:tc>
        <w:tc>
          <w:tcPr>
            <w:tcW w:w="1243" w:type="dxa"/>
            <w:vMerge w:val="restart"/>
          </w:tcPr>
          <w:p w14:paraId="5BD42617" w14:textId="17FBD0EF" w:rsidR="00EB03E9" w:rsidRPr="00EB03E9" w:rsidRDefault="00EB03E9" w:rsidP="00EB03E9">
            <w:pPr>
              <w:spacing w:line="276" w:lineRule="auto"/>
              <w:rPr>
                <w:rFonts w:asciiTheme="majorBidi" w:hAnsiTheme="majorBidi" w:cstheme="majorBidi"/>
              </w:rPr>
            </w:pPr>
            <w:r w:rsidRPr="00EB03E9">
              <w:rPr>
                <w:rFonts w:asciiTheme="majorBidi" w:hAnsiTheme="majorBidi" w:cstheme="majorBidi"/>
              </w:rPr>
              <w:t>2021</w:t>
            </w:r>
          </w:p>
        </w:tc>
      </w:tr>
      <w:tr w:rsidR="00EB03E9" w14:paraId="36A0C14D" w14:textId="77777777" w:rsidTr="00EB03E9">
        <w:trPr>
          <w:trHeight w:val="339"/>
        </w:trPr>
        <w:tc>
          <w:tcPr>
            <w:tcW w:w="1685" w:type="dxa"/>
            <w:vMerge/>
          </w:tcPr>
          <w:p w14:paraId="6E232AA7" w14:textId="77777777" w:rsidR="00EB03E9" w:rsidRPr="00EB03E9" w:rsidRDefault="00EB03E9" w:rsidP="00EB03E9">
            <w:pPr>
              <w:spacing w:line="276" w:lineRule="auto"/>
              <w:rPr>
                <w:rFonts w:asciiTheme="majorBidi" w:hAnsiTheme="majorBidi" w:cstheme="majorBidi"/>
              </w:rPr>
            </w:pPr>
          </w:p>
        </w:tc>
        <w:tc>
          <w:tcPr>
            <w:tcW w:w="1697" w:type="dxa"/>
            <w:vMerge/>
          </w:tcPr>
          <w:p w14:paraId="5628407A" w14:textId="77777777" w:rsidR="00EB03E9" w:rsidRPr="00EB03E9" w:rsidRDefault="00EB03E9" w:rsidP="00EB03E9">
            <w:pPr>
              <w:spacing w:line="276" w:lineRule="auto"/>
              <w:rPr>
                <w:rFonts w:asciiTheme="majorBidi" w:hAnsiTheme="majorBidi" w:cstheme="majorBidi"/>
              </w:rPr>
            </w:pPr>
          </w:p>
        </w:tc>
        <w:tc>
          <w:tcPr>
            <w:tcW w:w="1765" w:type="dxa"/>
          </w:tcPr>
          <w:p w14:paraId="613E733E" w14:textId="30338965" w:rsidR="00EB03E9" w:rsidRPr="00EB03E9" w:rsidRDefault="00EB03E9" w:rsidP="00EB03E9">
            <w:pPr>
              <w:spacing w:line="276" w:lineRule="auto"/>
              <w:rPr>
                <w:rFonts w:asciiTheme="majorBidi" w:hAnsiTheme="majorBidi" w:cstheme="majorBidi"/>
              </w:rPr>
            </w:pPr>
            <w:r w:rsidRPr="00EB03E9">
              <w:rPr>
                <w:rFonts w:asciiTheme="majorBidi" w:hAnsiTheme="majorBidi" w:cstheme="majorBidi"/>
              </w:rPr>
              <w:t>CNN</w:t>
            </w:r>
          </w:p>
        </w:tc>
        <w:tc>
          <w:tcPr>
            <w:tcW w:w="1206" w:type="dxa"/>
          </w:tcPr>
          <w:p w14:paraId="33D7F315" w14:textId="60D6B9A2" w:rsidR="00EB03E9" w:rsidRPr="00EB03E9" w:rsidRDefault="00EB03E9" w:rsidP="00EB03E9">
            <w:pPr>
              <w:spacing w:line="276" w:lineRule="auto"/>
              <w:rPr>
                <w:rFonts w:asciiTheme="majorBidi" w:hAnsiTheme="majorBidi" w:cstheme="majorBidi"/>
              </w:rPr>
            </w:pPr>
            <w:r w:rsidRPr="00EB03E9">
              <w:rPr>
                <w:rFonts w:asciiTheme="majorBidi" w:hAnsiTheme="majorBidi" w:cstheme="majorBidi"/>
              </w:rPr>
              <w:t>95%</w:t>
            </w:r>
          </w:p>
        </w:tc>
        <w:tc>
          <w:tcPr>
            <w:tcW w:w="700" w:type="dxa"/>
          </w:tcPr>
          <w:p w14:paraId="7E953322" w14:textId="36AB369D" w:rsidR="00EB03E9" w:rsidRPr="00EB03E9" w:rsidRDefault="00EB03E9" w:rsidP="00EB03E9">
            <w:pPr>
              <w:spacing w:line="276" w:lineRule="auto"/>
              <w:rPr>
                <w:rFonts w:asciiTheme="majorBidi" w:hAnsiTheme="majorBidi" w:cstheme="majorBidi"/>
              </w:rPr>
            </w:pPr>
            <w:r w:rsidRPr="00EB03E9">
              <w:rPr>
                <w:rFonts w:asciiTheme="majorBidi" w:hAnsiTheme="majorBidi" w:cstheme="majorBidi"/>
              </w:rPr>
              <w:t>81%</w:t>
            </w:r>
          </w:p>
        </w:tc>
        <w:tc>
          <w:tcPr>
            <w:tcW w:w="1243" w:type="dxa"/>
            <w:vMerge/>
          </w:tcPr>
          <w:p w14:paraId="3CD79CA2" w14:textId="77777777" w:rsidR="00EB03E9" w:rsidRPr="00EB03E9" w:rsidRDefault="00EB03E9" w:rsidP="00EB03E9">
            <w:pPr>
              <w:spacing w:line="276" w:lineRule="auto"/>
              <w:rPr>
                <w:rFonts w:asciiTheme="majorBidi" w:hAnsiTheme="majorBidi" w:cstheme="majorBidi"/>
              </w:rPr>
            </w:pPr>
          </w:p>
        </w:tc>
      </w:tr>
      <w:tr w:rsidR="00EB03E9" w14:paraId="7076B1E6" w14:textId="77777777" w:rsidTr="00EB03E9">
        <w:trPr>
          <w:trHeight w:val="340"/>
        </w:trPr>
        <w:tc>
          <w:tcPr>
            <w:tcW w:w="1685" w:type="dxa"/>
            <w:vMerge/>
          </w:tcPr>
          <w:p w14:paraId="526CCDBF" w14:textId="77777777" w:rsidR="00EB03E9" w:rsidRPr="00EB03E9" w:rsidRDefault="00EB03E9" w:rsidP="00EB03E9">
            <w:pPr>
              <w:spacing w:line="276" w:lineRule="auto"/>
              <w:rPr>
                <w:rFonts w:asciiTheme="majorBidi" w:hAnsiTheme="majorBidi" w:cstheme="majorBidi"/>
              </w:rPr>
            </w:pPr>
          </w:p>
        </w:tc>
        <w:tc>
          <w:tcPr>
            <w:tcW w:w="1697" w:type="dxa"/>
            <w:vMerge/>
          </w:tcPr>
          <w:p w14:paraId="331E03AF" w14:textId="77777777" w:rsidR="00EB03E9" w:rsidRPr="00EB03E9" w:rsidRDefault="00EB03E9" w:rsidP="00EB03E9">
            <w:pPr>
              <w:spacing w:line="276" w:lineRule="auto"/>
              <w:rPr>
                <w:rFonts w:asciiTheme="majorBidi" w:hAnsiTheme="majorBidi" w:cstheme="majorBidi"/>
              </w:rPr>
            </w:pPr>
          </w:p>
        </w:tc>
        <w:tc>
          <w:tcPr>
            <w:tcW w:w="1765" w:type="dxa"/>
          </w:tcPr>
          <w:p w14:paraId="21802E9D" w14:textId="3B94C3F0" w:rsidR="00EB03E9" w:rsidRPr="00EB03E9" w:rsidRDefault="00EB03E9" w:rsidP="00EB03E9">
            <w:pPr>
              <w:spacing w:line="276" w:lineRule="auto"/>
              <w:rPr>
                <w:rFonts w:asciiTheme="majorBidi" w:hAnsiTheme="majorBidi" w:cstheme="majorBidi"/>
              </w:rPr>
            </w:pPr>
            <w:r w:rsidRPr="00EB03E9">
              <w:rPr>
                <w:rFonts w:asciiTheme="majorBidi" w:hAnsiTheme="majorBidi" w:cstheme="majorBidi"/>
              </w:rPr>
              <w:t>MLP</w:t>
            </w:r>
          </w:p>
        </w:tc>
        <w:tc>
          <w:tcPr>
            <w:tcW w:w="1206" w:type="dxa"/>
          </w:tcPr>
          <w:p w14:paraId="4D88EEF0" w14:textId="289C7144" w:rsidR="00EB03E9" w:rsidRPr="00EB03E9" w:rsidRDefault="00EB03E9" w:rsidP="00EB03E9">
            <w:pPr>
              <w:spacing w:line="276" w:lineRule="auto"/>
              <w:rPr>
                <w:rFonts w:asciiTheme="majorBidi" w:hAnsiTheme="majorBidi" w:cstheme="majorBidi"/>
              </w:rPr>
            </w:pPr>
            <w:r w:rsidRPr="00EB03E9">
              <w:rPr>
                <w:rFonts w:asciiTheme="majorBidi" w:hAnsiTheme="majorBidi" w:cstheme="majorBidi"/>
              </w:rPr>
              <w:t>93%</w:t>
            </w:r>
          </w:p>
        </w:tc>
        <w:tc>
          <w:tcPr>
            <w:tcW w:w="700" w:type="dxa"/>
          </w:tcPr>
          <w:p w14:paraId="194345FB" w14:textId="615B07B7" w:rsidR="00EB03E9" w:rsidRPr="00EB03E9" w:rsidRDefault="00EB03E9" w:rsidP="00EB03E9">
            <w:pPr>
              <w:spacing w:line="276" w:lineRule="auto"/>
              <w:rPr>
                <w:rFonts w:asciiTheme="majorBidi" w:hAnsiTheme="majorBidi" w:cstheme="majorBidi"/>
              </w:rPr>
            </w:pPr>
            <w:r w:rsidRPr="00EB03E9">
              <w:rPr>
                <w:rFonts w:asciiTheme="majorBidi" w:hAnsiTheme="majorBidi" w:cstheme="majorBidi"/>
              </w:rPr>
              <w:t>68%</w:t>
            </w:r>
          </w:p>
        </w:tc>
        <w:tc>
          <w:tcPr>
            <w:tcW w:w="1243" w:type="dxa"/>
            <w:vMerge/>
          </w:tcPr>
          <w:p w14:paraId="44E06B07" w14:textId="77777777" w:rsidR="00EB03E9" w:rsidRPr="00EB03E9" w:rsidRDefault="00EB03E9" w:rsidP="00EB03E9">
            <w:pPr>
              <w:spacing w:line="276" w:lineRule="auto"/>
              <w:rPr>
                <w:rFonts w:asciiTheme="majorBidi" w:hAnsiTheme="majorBidi" w:cstheme="majorBidi"/>
              </w:rPr>
            </w:pPr>
          </w:p>
        </w:tc>
      </w:tr>
      <w:tr w:rsidR="00EB03E9" w14:paraId="58957564" w14:textId="77777777" w:rsidTr="00EB03E9">
        <w:trPr>
          <w:trHeight w:val="339"/>
        </w:trPr>
        <w:tc>
          <w:tcPr>
            <w:tcW w:w="1685" w:type="dxa"/>
            <w:vMerge/>
          </w:tcPr>
          <w:p w14:paraId="32B3EA7B" w14:textId="77777777" w:rsidR="00EB03E9" w:rsidRPr="00EB03E9" w:rsidRDefault="00EB03E9" w:rsidP="00EB03E9">
            <w:pPr>
              <w:spacing w:line="276" w:lineRule="auto"/>
              <w:rPr>
                <w:rFonts w:asciiTheme="majorBidi" w:hAnsiTheme="majorBidi" w:cstheme="majorBidi"/>
              </w:rPr>
            </w:pPr>
          </w:p>
        </w:tc>
        <w:tc>
          <w:tcPr>
            <w:tcW w:w="1697" w:type="dxa"/>
            <w:vMerge/>
          </w:tcPr>
          <w:p w14:paraId="3B374641" w14:textId="77777777" w:rsidR="00EB03E9" w:rsidRPr="00EB03E9" w:rsidRDefault="00EB03E9" w:rsidP="00EB03E9">
            <w:pPr>
              <w:spacing w:line="276" w:lineRule="auto"/>
              <w:rPr>
                <w:rFonts w:asciiTheme="majorBidi" w:hAnsiTheme="majorBidi" w:cstheme="majorBidi"/>
              </w:rPr>
            </w:pPr>
          </w:p>
        </w:tc>
        <w:tc>
          <w:tcPr>
            <w:tcW w:w="1765" w:type="dxa"/>
          </w:tcPr>
          <w:p w14:paraId="528EEFB9" w14:textId="6F16C40E" w:rsidR="00EB03E9" w:rsidRPr="00EB03E9" w:rsidRDefault="00EB03E9" w:rsidP="00EB03E9">
            <w:pPr>
              <w:spacing w:line="276" w:lineRule="auto"/>
              <w:rPr>
                <w:rFonts w:asciiTheme="majorBidi" w:hAnsiTheme="majorBidi" w:cstheme="majorBidi"/>
              </w:rPr>
            </w:pPr>
            <w:r w:rsidRPr="00EB03E9">
              <w:rPr>
                <w:rFonts w:asciiTheme="majorBidi" w:hAnsiTheme="majorBidi" w:cstheme="majorBidi"/>
              </w:rPr>
              <w:t>DBN</w:t>
            </w:r>
          </w:p>
        </w:tc>
        <w:tc>
          <w:tcPr>
            <w:tcW w:w="1206" w:type="dxa"/>
          </w:tcPr>
          <w:p w14:paraId="508F6A51" w14:textId="14B20962" w:rsidR="00EB03E9" w:rsidRPr="00EB03E9" w:rsidRDefault="00EB03E9" w:rsidP="00EB03E9">
            <w:pPr>
              <w:spacing w:line="276" w:lineRule="auto"/>
              <w:rPr>
                <w:rFonts w:asciiTheme="majorBidi" w:hAnsiTheme="majorBidi" w:cstheme="majorBidi"/>
              </w:rPr>
            </w:pPr>
            <w:r w:rsidRPr="00EB03E9">
              <w:rPr>
                <w:rFonts w:asciiTheme="majorBidi" w:hAnsiTheme="majorBidi" w:cstheme="majorBidi"/>
              </w:rPr>
              <w:t>91%</w:t>
            </w:r>
          </w:p>
        </w:tc>
        <w:tc>
          <w:tcPr>
            <w:tcW w:w="700" w:type="dxa"/>
          </w:tcPr>
          <w:p w14:paraId="28EE84A9" w14:textId="7C43D9C8" w:rsidR="00EB03E9" w:rsidRPr="00EB03E9" w:rsidRDefault="00EB03E9" w:rsidP="00EB03E9">
            <w:pPr>
              <w:spacing w:line="276" w:lineRule="auto"/>
              <w:rPr>
                <w:rFonts w:asciiTheme="majorBidi" w:hAnsiTheme="majorBidi" w:cstheme="majorBidi"/>
              </w:rPr>
            </w:pPr>
            <w:r w:rsidRPr="00EB03E9">
              <w:rPr>
                <w:rFonts w:asciiTheme="majorBidi" w:hAnsiTheme="majorBidi" w:cstheme="majorBidi"/>
              </w:rPr>
              <w:t>63%</w:t>
            </w:r>
          </w:p>
        </w:tc>
        <w:tc>
          <w:tcPr>
            <w:tcW w:w="1243" w:type="dxa"/>
            <w:vMerge/>
          </w:tcPr>
          <w:p w14:paraId="61641C10" w14:textId="77777777" w:rsidR="00EB03E9" w:rsidRPr="00EB03E9" w:rsidRDefault="00EB03E9" w:rsidP="00EB03E9">
            <w:pPr>
              <w:spacing w:line="276" w:lineRule="auto"/>
              <w:rPr>
                <w:rFonts w:asciiTheme="majorBidi" w:hAnsiTheme="majorBidi" w:cstheme="majorBidi"/>
              </w:rPr>
            </w:pPr>
          </w:p>
        </w:tc>
      </w:tr>
      <w:tr w:rsidR="00EB03E9" w14:paraId="5DD1713F" w14:textId="77777777" w:rsidTr="00EB03E9">
        <w:trPr>
          <w:trHeight w:val="172"/>
        </w:trPr>
        <w:tc>
          <w:tcPr>
            <w:tcW w:w="1685" w:type="dxa"/>
            <w:vMerge/>
          </w:tcPr>
          <w:p w14:paraId="4A39B8D6" w14:textId="77777777" w:rsidR="00EB03E9" w:rsidRPr="00EB03E9" w:rsidRDefault="00EB03E9" w:rsidP="00EB03E9">
            <w:pPr>
              <w:spacing w:line="276" w:lineRule="auto"/>
              <w:rPr>
                <w:rFonts w:asciiTheme="majorBidi" w:hAnsiTheme="majorBidi" w:cstheme="majorBidi"/>
              </w:rPr>
            </w:pPr>
          </w:p>
        </w:tc>
        <w:tc>
          <w:tcPr>
            <w:tcW w:w="1697" w:type="dxa"/>
            <w:vMerge/>
          </w:tcPr>
          <w:p w14:paraId="2374D75D" w14:textId="77777777" w:rsidR="00EB03E9" w:rsidRPr="00EB03E9" w:rsidRDefault="00EB03E9" w:rsidP="00EB03E9">
            <w:pPr>
              <w:spacing w:line="276" w:lineRule="auto"/>
              <w:rPr>
                <w:rFonts w:asciiTheme="majorBidi" w:hAnsiTheme="majorBidi" w:cstheme="majorBidi"/>
              </w:rPr>
            </w:pPr>
          </w:p>
        </w:tc>
        <w:tc>
          <w:tcPr>
            <w:tcW w:w="1765" w:type="dxa"/>
          </w:tcPr>
          <w:p w14:paraId="5476DAA8" w14:textId="64698EFC" w:rsidR="00EB03E9" w:rsidRPr="00EB03E9" w:rsidRDefault="00EB03E9" w:rsidP="00EB03E9">
            <w:pPr>
              <w:spacing w:line="276" w:lineRule="auto"/>
              <w:rPr>
                <w:rFonts w:asciiTheme="majorBidi" w:hAnsiTheme="majorBidi" w:cstheme="majorBidi"/>
              </w:rPr>
            </w:pPr>
            <w:r w:rsidRPr="00EB03E9">
              <w:rPr>
                <w:rFonts w:asciiTheme="majorBidi" w:hAnsiTheme="majorBidi" w:cstheme="majorBidi"/>
              </w:rPr>
              <w:t>LSTM</w:t>
            </w:r>
          </w:p>
        </w:tc>
        <w:tc>
          <w:tcPr>
            <w:tcW w:w="1206" w:type="dxa"/>
          </w:tcPr>
          <w:p w14:paraId="6EAF50FF" w14:textId="0D1EB99D" w:rsidR="00EB03E9" w:rsidRPr="00EB03E9" w:rsidRDefault="00EB03E9" w:rsidP="00EB03E9">
            <w:pPr>
              <w:spacing w:line="276" w:lineRule="auto"/>
              <w:rPr>
                <w:rFonts w:asciiTheme="majorBidi" w:hAnsiTheme="majorBidi" w:cstheme="majorBidi"/>
              </w:rPr>
            </w:pPr>
            <w:r w:rsidRPr="00EB03E9">
              <w:rPr>
                <w:rFonts w:asciiTheme="majorBidi" w:hAnsiTheme="majorBidi" w:cstheme="majorBidi"/>
              </w:rPr>
              <w:t>95%</w:t>
            </w:r>
          </w:p>
        </w:tc>
        <w:tc>
          <w:tcPr>
            <w:tcW w:w="700" w:type="dxa"/>
          </w:tcPr>
          <w:p w14:paraId="56C32B0A" w14:textId="5206D9D9" w:rsidR="00EB03E9" w:rsidRPr="00EB03E9" w:rsidRDefault="00EB03E9" w:rsidP="00EB03E9">
            <w:pPr>
              <w:spacing w:line="276" w:lineRule="auto"/>
              <w:rPr>
                <w:rFonts w:asciiTheme="majorBidi" w:hAnsiTheme="majorBidi" w:cstheme="majorBidi"/>
              </w:rPr>
            </w:pPr>
            <w:r w:rsidRPr="00EB03E9">
              <w:rPr>
                <w:rFonts w:asciiTheme="majorBidi" w:hAnsiTheme="majorBidi" w:cstheme="majorBidi"/>
              </w:rPr>
              <w:t>79%</w:t>
            </w:r>
          </w:p>
        </w:tc>
        <w:tc>
          <w:tcPr>
            <w:tcW w:w="1243" w:type="dxa"/>
            <w:vMerge/>
          </w:tcPr>
          <w:p w14:paraId="185707C3" w14:textId="77777777" w:rsidR="00EB03E9" w:rsidRPr="00EB03E9" w:rsidRDefault="00EB03E9" w:rsidP="00EB03E9">
            <w:pPr>
              <w:spacing w:line="276" w:lineRule="auto"/>
              <w:rPr>
                <w:rFonts w:asciiTheme="majorBidi" w:hAnsiTheme="majorBidi" w:cstheme="majorBidi"/>
              </w:rPr>
            </w:pPr>
          </w:p>
        </w:tc>
      </w:tr>
      <w:tr w:rsidR="00EB03E9" w14:paraId="36ADC03F" w14:textId="77777777" w:rsidTr="00EB03E9">
        <w:trPr>
          <w:trHeight w:val="169"/>
        </w:trPr>
        <w:tc>
          <w:tcPr>
            <w:tcW w:w="1685" w:type="dxa"/>
            <w:vMerge/>
          </w:tcPr>
          <w:p w14:paraId="19DB81EF" w14:textId="77777777" w:rsidR="00EB03E9" w:rsidRPr="00EB03E9" w:rsidRDefault="00EB03E9" w:rsidP="00EB03E9">
            <w:pPr>
              <w:spacing w:line="276" w:lineRule="auto"/>
              <w:rPr>
                <w:rFonts w:asciiTheme="majorBidi" w:hAnsiTheme="majorBidi" w:cstheme="majorBidi"/>
              </w:rPr>
            </w:pPr>
          </w:p>
        </w:tc>
        <w:tc>
          <w:tcPr>
            <w:tcW w:w="1697" w:type="dxa"/>
            <w:vMerge/>
          </w:tcPr>
          <w:p w14:paraId="1514748F" w14:textId="77777777" w:rsidR="00EB03E9" w:rsidRPr="00EB03E9" w:rsidRDefault="00EB03E9" w:rsidP="00EB03E9">
            <w:pPr>
              <w:spacing w:line="276" w:lineRule="auto"/>
              <w:rPr>
                <w:rFonts w:asciiTheme="majorBidi" w:hAnsiTheme="majorBidi" w:cstheme="majorBidi"/>
              </w:rPr>
            </w:pPr>
          </w:p>
        </w:tc>
        <w:tc>
          <w:tcPr>
            <w:tcW w:w="1765" w:type="dxa"/>
          </w:tcPr>
          <w:p w14:paraId="4CC85768" w14:textId="4733D047" w:rsidR="00EB03E9" w:rsidRPr="00EB03E9" w:rsidRDefault="00EB03E9" w:rsidP="00EB03E9">
            <w:pPr>
              <w:spacing w:line="276" w:lineRule="auto"/>
              <w:rPr>
                <w:rFonts w:asciiTheme="majorBidi" w:hAnsiTheme="majorBidi" w:cstheme="majorBidi"/>
              </w:rPr>
            </w:pPr>
            <w:r w:rsidRPr="00EB03E9">
              <w:rPr>
                <w:rFonts w:asciiTheme="majorBidi" w:hAnsiTheme="majorBidi" w:cstheme="majorBidi"/>
              </w:rPr>
              <w:t>GRU</w:t>
            </w:r>
          </w:p>
        </w:tc>
        <w:tc>
          <w:tcPr>
            <w:tcW w:w="1206" w:type="dxa"/>
          </w:tcPr>
          <w:p w14:paraId="3CCE193B" w14:textId="6EC37AAC" w:rsidR="00EB03E9" w:rsidRPr="00EB03E9" w:rsidRDefault="00EB03E9" w:rsidP="00EB03E9">
            <w:pPr>
              <w:spacing w:line="276" w:lineRule="auto"/>
              <w:rPr>
                <w:rFonts w:asciiTheme="majorBidi" w:hAnsiTheme="majorBidi" w:cstheme="majorBidi"/>
              </w:rPr>
            </w:pPr>
            <w:r w:rsidRPr="00EB03E9">
              <w:rPr>
                <w:rFonts w:asciiTheme="majorBidi" w:hAnsiTheme="majorBidi" w:cstheme="majorBidi"/>
              </w:rPr>
              <w:t>95%</w:t>
            </w:r>
          </w:p>
        </w:tc>
        <w:tc>
          <w:tcPr>
            <w:tcW w:w="700" w:type="dxa"/>
          </w:tcPr>
          <w:p w14:paraId="49AACE37" w14:textId="6BE02DF9" w:rsidR="00EB03E9" w:rsidRPr="00EB03E9" w:rsidRDefault="00EB03E9" w:rsidP="00EB03E9">
            <w:pPr>
              <w:spacing w:line="276" w:lineRule="auto"/>
              <w:rPr>
                <w:rFonts w:asciiTheme="majorBidi" w:hAnsiTheme="majorBidi" w:cstheme="majorBidi"/>
              </w:rPr>
            </w:pPr>
            <w:r w:rsidRPr="00EB03E9">
              <w:rPr>
                <w:rFonts w:asciiTheme="majorBidi" w:hAnsiTheme="majorBidi" w:cstheme="majorBidi"/>
              </w:rPr>
              <w:t>81%</w:t>
            </w:r>
          </w:p>
        </w:tc>
        <w:tc>
          <w:tcPr>
            <w:tcW w:w="1243" w:type="dxa"/>
            <w:vMerge/>
          </w:tcPr>
          <w:p w14:paraId="38B5EF65" w14:textId="77777777" w:rsidR="00EB03E9" w:rsidRPr="00EB03E9" w:rsidRDefault="00EB03E9" w:rsidP="00EB03E9">
            <w:pPr>
              <w:spacing w:line="276" w:lineRule="auto"/>
              <w:rPr>
                <w:rFonts w:asciiTheme="majorBidi" w:hAnsiTheme="majorBidi" w:cstheme="majorBidi"/>
              </w:rPr>
            </w:pPr>
          </w:p>
        </w:tc>
      </w:tr>
      <w:tr w:rsidR="00EB03E9" w14:paraId="2305C924" w14:textId="77777777" w:rsidTr="00EB03E9">
        <w:trPr>
          <w:trHeight w:val="169"/>
        </w:trPr>
        <w:tc>
          <w:tcPr>
            <w:tcW w:w="1685" w:type="dxa"/>
            <w:vMerge/>
          </w:tcPr>
          <w:p w14:paraId="42B50076" w14:textId="77777777" w:rsidR="00EB03E9" w:rsidRPr="00EB03E9" w:rsidRDefault="00EB03E9" w:rsidP="00EB03E9">
            <w:pPr>
              <w:spacing w:line="276" w:lineRule="auto"/>
              <w:rPr>
                <w:rFonts w:asciiTheme="majorBidi" w:hAnsiTheme="majorBidi" w:cstheme="majorBidi"/>
              </w:rPr>
            </w:pPr>
          </w:p>
        </w:tc>
        <w:tc>
          <w:tcPr>
            <w:tcW w:w="1697" w:type="dxa"/>
            <w:vMerge/>
          </w:tcPr>
          <w:p w14:paraId="34DF84F6" w14:textId="77777777" w:rsidR="00EB03E9" w:rsidRPr="00EB03E9" w:rsidRDefault="00EB03E9" w:rsidP="00EB03E9">
            <w:pPr>
              <w:spacing w:line="276" w:lineRule="auto"/>
              <w:rPr>
                <w:rFonts w:asciiTheme="majorBidi" w:hAnsiTheme="majorBidi" w:cstheme="majorBidi"/>
              </w:rPr>
            </w:pPr>
          </w:p>
        </w:tc>
        <w:tc>
          <w:tcPr>
            <w:tcW w:w="1765" w:type="dxa"/>
          </w:tcPr>
          <w:p w14:paraId="7DFC9FE3" w14:textId="2B54C04E" w:rsidR="00EB03E9" w:rsidRPr="00EB03E9" w:rsidRDefault="00EB03E9" w:rsidP="00EB03E9">
            <w:pPr>
              <w:spacing w:line="276" w:lineRule="auto"/>
              <w:rPr>
                <w:rFonts w:asciiTheme="majorBidi" w:hAnsiTheme="majorBidi" w:cstheme="majorBidi"/>
              </w:rPr>
            </w:pPr>
            <w:r w:rsidRPr="00EB03E9">
              <w:rPr>
                <w:rFonts w:asciiTheme="majorBidi" w:hAnsiTheme="majorBidi" w:cstheme="majorBidi"/>
              </w:rPr>
              <w:t>BLSTM</w:t>
            </w:r>
          </w:p>
        </w:tc>
        <w:tc>
          <w:tcPr>
            <w:tcW w:w="1206" w:type="dxa"/>
          </w:tcPr>
          <w:p w14:paraId="5F8ED574" w14:textId="5C4612FE" w:rsidR="00EB03E9" w:rsidRPr="00EB03E9" w:rsidRDefault="00EB03E9" w:rsidP="00EB03E9">
            <w:pPr>
              <w:spacing w:line="276" w:lineRule="auto"/>
              <w:rPr>
                <w:rFonts w:asciiTheme="majorBidi" w:hAnsiTheme="majorBidi" w:cstheme="majorBidi"/>
              </w:rPr>
            </w:pPr>
            <w:r w:rsidRPr="00EB03E9">
              <w:rPr>
                <w:rFonts w:asciiTheme="majorBidi" w:hAnsiTheme="majorBidi" w:cstheme="majorBidi"/>
              </w:rPr>
              <w:t>96%</w:t>
            </w:r>
          </w:p>
        </w:tc>
        <w:tc>
          <w:tcPr>
            <w:tcW w:w="700" w:type="dxa"/>
          </w:tcPr>
          <w:p w14:paraId="059FA513" w14:textId="1250A8FD" w:rsidR="00EB03E9" w:rsidRPr="00EB03E9" w:rsidRDefault="00EB03E9" w:rsidP="00EB03E9">
            <w:pPr>
              <w:spacing w:line="276" w:lineRule="auto"/>
              <w:rPr>
                <w:rFonts w:asciiTheme="majorBidi" w:hAnsiTheme="majorBidi" w:cstheme="majorBidi"/>
              </w:rPr>
            </w:pPr>
            <w:r w:rsidRPr="00EB03E9">
              <w:rPr>
                <w:rFonts w:asciiTheme="majorBidi" w:hAnsiTheme="majorBidi" w:cstheme="majorBidi"/>
              </w:rPr>
              <w:t>83%</w:t>
            </w:r>
          </w:p>
        </w:tc>
        <w:tc>
          <w:tcPr>
            <w:tcW w:w="1243" w:type="dxa"/>
            <w:vMerge/>
          </w:tcPr>
          <w:p w14:paraId="588C8CE3" w14:textId="77777777" w:rsidR="00EB03E9" w:rsidRPr="00EB03E9" w:rsidRDefault="00EB03E9" w:rsidP="00EB03E9">
            <w:pPr>
              <w:spacing w:line="276" w:lineRule="auto"/>
              <w:rPr>
                <w:rFonts w:asciiTheme="majorBidi" w:hAnsiTheme="majorBidi" w:cstheme="majorBidi"/>
              </w:rPr>
            </w:pPr>
          </w:p>
        </w:tc>
      </w:tr>
      <w:tr w:rsidR="00EB03E9" w14:paraId="310646A8" w14:textId="77777777" w:rsidTr="00EB03E9">
        <w:trPr>
          <w:trHeight w:val="169"/>
        </w:trPr>
        <w:tc>
          <w:tcPr>
            <w:tcW w:w="1685" w:type="dxa"/>
            <w:vMerge/>
          </w:tcPr>
          <w:p w14:paraId="30023A67" w14:textId="77777777" w:rsidR="00EB03E9" w:rsidRPr="00EB03E9" w:rsidRDefault="00EB03E9" w:rsidP="00EB03E9">
            <w:pPr>
              <w:spacing w:line="276" w:lineRule="auto"/>
              <w:rPr>
                <w:rFonts w:asciiTheme="majorBidi" w:hAnsiTheme="majorBidi" w:cstheme="majorBidi"/>
              </w:rPr>
            </w:pPr>
          </w:p>
        </w:tc>
        <w:tc>
          <w:tcPr>
            <w:tcW w:w="1697" w:type="dxa"/>
            <w:vMerge/>
          </w:tcPr>
          <w:p w14:paraId="60875077" w14:textId="77777777" w:rsidR="00EB03E9" w:rsidRPr="00EB03E9" w:rsidRDefault="00EB03E9" w:rsidP="00EB03E9">
            <w:pPr>
              <w:spacing w:line="276" w:lineRule="auto"/>
              <w:rPr>
                <w:rFonts w:asciiTheme="majorBidi" w:hAnsiTheme="majorBidi" w:cstheme="majorBidi"/>
              </w:rPr>
            </w:pPr>
          </w:p>
        </w:tc>
        <w:tc>
          <w:tcPr>
            <w:tcW w:w="1765" w:type="dxa"/>
          </w:tcPr>
          <w:p w14:paraId="4226D746" w14:textId="5055607A" w:rsidR="00EB03E9" w:rsidRPr="00EB03E9" w:rsidRDefault="00EB03E9" w:rsidP="00EB03E9">
            <w:pPr>
              <w:spacing w:line="276" w:lineRule="auto"/>
              <w:rPr>
                <w:rFonts w:asciiTheme="majorBidi" w:hAnsiTheme="majorBidi" w:cstheme="majorBidi"/>
              </w:rPr>
            </w:pPr>
            <w:r w:rsidRPr="00EB03E9">
              <w:rPr>
                <w:rFonts w:asciiTheme="majorBidi" w:hAnsiTheme="majorBidi" w:cstheme="majorBidi"/>
              </w:rPr>
              <w:t>BGRU</w:t>
            </w:r>
          </w:p>
        </w:tc>
        <w:tc>
          <w:tcPr>
            <w:tcW w:w="1206" w:type="dxa"/>
          </w:tcPr>
          <w:p w14:paraId="671D5D70" w14:textId="07537384" w:rsidR="00EB03E9" w:rsidRPr="00EB03E9" w:rsidRDefault="00EB03E9" w:rsidP="00EB03E9">
            <w:pPr>
              <w:spacing w:line="276" w:lineRule="auto"/>
              <w:rPr>
                <w:rFonts w:asciiTheme="majorBidi" w:hAnsiTheme="majorBidi" w:cstheme="majorBidi"/>
              </w:rPr>
            </w:pPr>
            <w:r w:rsidRPr="00EB03E9">
              <w:rPr>
                <w:rFonts w:asciiTheme="majorBidi" w:hAnsiTheme="majorBidi" w:cstheme="majorBidi"/>
              </w:rPr>
              <w:t>96%</w:t>
            </w:r>
          </w:p>
        </w:tc>
        <w:tc>
          <w:tcPr>
            <w:tcW w:w="700" w:type="dxa"/>
          </w:tcPr>
          <w:p w14:paraId="6C9676B0" w14:textId="3B6FAB61" w:rsidR="00EB03E9" w:rsidRPr="00EB03E9" w:rsidRDefault="00EB03E9" w:rsidP="00EB03E9">
            <w:pPr>
              <w:spacing w:line="276" w:lineRule="auto"/>
              <w:rPr>
                <w:rFonts w:asciiTheme="majorBidi" w:hAnsiTheme="majorBidi" w:cstheme="majorBidi"/>
              </w:rPr>
            </w:pPr>
            <w:r w:rsidRPr="00EB03E9">
              <w:rPr>
                <w:rFonts w:asciiTheme="majorBidi" w:hAnsiTheme="majorBidi" w:cstheme="majorBidi"/>
              </w:rPr>
              <w:t>83%</w:t>
            </w:r>
          </w:p>
        </w:tc>
        <w:tc>
          <w:tcPr>
            <w:tcW w:w="1243" w:type="dxa"/>
            <w:vMerge/>
          </w:tcPr>
          <w:p w14:paraId="63543872" w14:textId="77777777" w:rsidR="00EB03E9" w:rsidRPr="00EB03E9" w:rsidRDefault="00EB03E9" w:rsidP="00EB03E9">
            <w:pPr>
              <w:spacing w:line="276" w:lineRule="auto"/>
              <w:rPr>
                <w:rFonts w:asciiTheme="majorBidi" w:hAnsiTheme="majorBidi" w:cstheme="majorBidi"/>
              </w:rPr>
            </w:pPr>
          </w:p>
        </w:tc>
      </w:tr>
      <w:tr w:rsidR="00EB03E9" w:rsidRPr="00B3133F" w14:paraId="2C9BB9D4" w14:textId="77777777" w:rsidTr="00EB03E9">
        <w:trPr>
          <w:trHeight w:val="340"/>
        </w:trPr>
        <w:tc>
          <w:tcPr>
            <w:tcW w:w="1685" w:type="dxa"/>
            <w:vMerge w:val="restart"/>
          </w:tcPr>
          <w:p w14:paraId="2E2B7E15" w14:textId="6CC92917" w:rsidR="00EB03E9" w:rsidRPr="00EB03E9" w:rsidRDefault="00EB03E9" w:rsidP="00EB03E9">
            <w:pPr>
              <w:spacing w:line="276" w:lineRule="auto"/>
              <w:rPr>
                <w:rFonts w:asciiTheme="majorBidi" w:hAnsiTheme="majorBidi" w:cstheme="majorBidi"/>
              </w:rPr>
            </w:pPr>
            <w:r w:rsidRPr="00EB03E9">
              <w:rPr>
                <w:rFonts w:asciiTheme="majorBidi" w:hAnsiTheme="majorBidi" w:cstheme="majorBidi"/>
              </w:rPr>
              <w:t>S</w:t>
            </w:r>
            <w:r w:rsidRPr="00EB03E9">
              <w:rPr>
                <w:rFonts w:asciiTheme="majorBidi" w:hAnsiTheme="majorBidi" w:cstheme="majorBidi"/>
                <w:noProof/>
              </w:rPr>
              <w:t xml:space="preserve">ecurity Vulnerability Detection Using Deep Learning Natural Language Processing </w:t>
            </w:r>
            <w:sdt>
              <w:sdtPr>
                <w:rPr>
                  <w:rFonts w:asciiTheme="majorBidi" w:hAnsiTheme="majorBidi" w:cstheme="majorBidi"/>
                  <w:noProof/>
                </w:rPr>
                <w:id w:val="728041447"/>
                <w:citation/>
              </w:sdtPr>
              <w:sdtEndPr/>
              <w:sdtContent>
                <w:r w:rsidRPr="00EB03E9">
                  <w:rPr>
                    <w:rFonts w:asciiTheme="majorBidi" w:hAnsiTheme="majorBidi" w:cstheme="majorBidi"/>
                    <w:noProof/>
                  </w:rPr>
                  <w:fldChar w:fldCharType="begin"/>
                </w:r>
                <w:r w:rsidRPr="00EB03E9">
                  <w:rPr>
                    <w:rFonts w:asciiTheme="majorBidi" w:hAnsiTheme="majorBidi" w:cstheme="majorBidi"/>
                    <w:b/>
                    <w:bCs/>
                    <w:noProof/>
                  </w:rPr>
                  <w:instrText xml:space="preserve">CITATION Noa21 \l 1033 </w:instrText>
                </w:r>
                <w:r w:rsidRPr="00EB03E9">
                  <w:rPr>
                    <w:rFonts w:asciiTheme="majorBidi" w:hAnsiTheme="majorBidi" w:cstheme="majorBidi"/>
                    <w:noProof/>
                  </w:rPr>
                  <w:fldChar w:fldCharType="separate"/>
                </w:r>
                <w:r w:rsidRPr="00EB03E9">
                  <w:rPr>
                    <w:rFonts w:asciiTheme="majorBidi" w:hAnsiTheme="majorBidi" w:cstheme="majorBidi"/>
                    <w:noProof/>
                  </w:rPr>
                  <w:t>[36]</w:t>
                </w:r>
                <w:r w:rsidRPr="00EB03E9">
                  <w:rPr>
                    <w:rFonts w:asciiTheme="majorBidi" w:hAnsiTheme="majorBidi" w:cstheme="majorBidi"/>
                    <w:noProof/>
                  </w:rPr>
                  <w:fldChar w:fldCharType="end"/>
                </w:r>
              </w:sdtContent>
            </w:sdt>
          </w:p>
        </w:tc>
        <w:tc>
          <w:tcPr>
            <w:tcW w:w="1697" w:type="dxa"/>
            <w:vMerge w:val="restart"/>
          </w:tcPr>
          <w:p w14:paraId="5590BF66" w14:textId="4E350C74" w:rsidR="00EB03E9" w:rsidRPr="00EB03E9" w:rsidRDefault="00EB03E9" w:rsidP="00EB03E9">
            <w:pPr>
              <w:spacing w:line="276" w:lineRule="auto"/>
              <w:rPr>
                <w:rFonts w:asciiTheme="majorBidi" w:hAnsiTheme="majorBidi" w:cstheme="majorBidi"/>
              </w:rPr>
            </w:pPr>
            <w:r w:rsidRPr="00EB03E9">
              <w:rPr>
                <w:rFonts w:asciiTheme="majorBidi" w:hAnsiTheme="majorBidi" w:cstheme="majorBidi"/>
              </w:rPr>
              <w:t>NVD/SARD</w:t>
            </w:r>
          </w:p>
        </w:tc>
        <w:tc>
          <w:tcPr>
            <w:tcW w:w="1765" w:type="dxa"/>
          </w:tcPr>
          <w:p w14:paraId="2D0B88BE" w14:textId="437EBD62" w:rsidR="00EB03E9" w:rsidRPr="00EB03E9" w:rsidRDefault="00EB03E9" w:rsidP="00EB03E9">
            <w:pPr>
              <w:spacing w:line="276" w:lineRule="auto"/>
              <w:rPr>
                <w:rFonts w:asciiTheme="majorBidi" w:hAnsiTheme="majorBidi" w:cstheme="majorBidi"/>
              </w:rPr>
            </w:pPr>
            <w:r w:rsidRPr="00EB03E9">
              <w:rPr>
                <w:rFonts w:asciiTheme="majorBidi" w:hAnsiTheme="majorBidi" w:cstheme="majorBidi"/>
              </w:rPr>
              <w:t>LSTM</w:t>
            </w:r>
          </w:p>
        </w:tc>
        <w:tc>
          <w:tcPr>
            <w:tcW w:w="1206" w:type="dxa"/>
          </w:tcPr>
          <w:p w14:paraId="2E89AEF3" w14:textId="27834F3E" w:rsidR="00EB03E9" w:rsidRPr="00EB03E9" w:rsidRDefault="00EB03E9" w:rsidP="00EB03E9">
            <w:pPr>
              <w:spacing w:line="276" w:lineRule="auto"/>
              <w:rPr>
                <w:rFonts w:asciiTheme="majorBidi" w:hAnsiTheme="majorBidi" w:cstheme="majorBidi"/>
              </w:rPr>
            </w:pPr>
            <w:r w:rsidRPr="00EB03E9">
              <w:rPr>
                <w:rFonts w:asciiTheme="majorBidi" w:hAnsiTheme="majorBidi" w:cstheme="majorBidi"/>
              </w:rPr>
              <w:t>72%</w:t>
            </w:r>
          </w:p>
        </w:tc>
        <w:tc>
          <w:tcPr>
            <w:tcW w:w="700" w:type="dxa"/>
          </w:tcPr>
          <w:p w14:paraId="73097684" w14:textId="1F4BCF2F" w:rsidR="00EB03E9" w:rsidRPr="00EB03E9" w:rsidRDefault="00EB03E9" w:rsidP="00EB03E9">
            <w:pPr>
              <w:spacing w:line="276" w:lineRule="auto"/>
              <w:rPr>
                <w:rFonts w:asciiTheme="majorBidi" w:hAnsiTheme="majorBidi" w:cstheme="majorBidi"/>
              </w:rPr>
            </w:pPr>
            <w:r w:rsidRPr="00EB03E9">
              <w:rPr>
                <w:rFonts w:asciiTheme="majorBidi" w:hAnsiTheme="majorBidi" w:cstheme="majorBidi"/>
              </w:rPr>
              <w:t>-</w:t>
            </w:r>
          </w:p>
        </w:tc>
        <w:tc>
          <w:tcPr>
            <w:tcW w:w="1243" w:type="dxa"/>
            <w:vMerge w:val="restart"/>
          </w:tcPr>
          <w:p w14:paraId="4D14A8C7" w14:textId="77777777" w:rsidR="00EB03E9" w:rsidRPr="00EB03E9" w:rsidRDefault="00EB03E9" w:rsidP="00EB03E9">
            <w:pPr>
              <w:spacing w:line="276" w:lineRule="auto"/>
              <w:rPr>
                <w:rFonts w:asciiTheme="majorBidi" w:hAnsiTheme="majorBidi" w:cstheme="majorBidi"/>
              </w:rPr>
            </w:pPr>
            <w:r w:rsidRPr="00EB03E9">
              <w:rPr>
                <w:rFonts w:asciiTheme="majorBidi" w:hAnsiTheme="majorBidi" w:cstheme="majorBidi"/>
              </w:rPr>
              <w:t>2021</w:t>
            </w:r>
          </w:p>
        </w:tc>
      </w:tr>
      <w:tr w:rsidR="00EB03E9" w:rsidRPr="00B3133F" w14:paraId="61977FAA" w14:textId="77777777" w:rsidTr="00EB03E9">
        <w:trPr>
          <w:trHeight w:val="339"/>
        </w:trPr>
        <w:tc>
          <w:tcPr>
            <w:tcW w:w="1685" w:type="dxa"/>
            <w:vMerge/>
          </w:tcPr>
          <w:p w14:paraId="6D34C431" w14:textId="77777777" w:rsidR="00EB03E9" w:rsidRPr="00EB03E9" w:rsidRDefault="00EB03E9" w:rsidP="00EB03E9">
            <w:pPr>
              <w:spacing w:line="276" w:lineRule="auto"/>
              <w:rPr>
                <w:rFonts w:asciiTheme="majorBidi" w:hAnsiTheme="majorBidi" w:cstheme="majorBidi"/>
              </w:rPr>
            </w:pPr>
          </w:p>
        </w:tc>
        <w:tc>
          <w:tcPr>
            <w:tcW w:w="1697" w:type="dxa"/>
            <w:vMerge/>
          </w:tcPr>
          <w:p w14:paraId="1C578543" w14:textId="77777777" w:rsidR="00EB03E9" w:rsidRPr="00EB03E9" w:rsidRDefault="00EB03E9" w:rsidP="00EB03E9">
            <w:pPr>
              <w:spacing w:line="276" w:lineRule="auto"/>
              <w:rPr>
                <w:rFonts w:asciiTheme="majorBidi" w:hAnsiTheme="majorBidi" w:cstheme="majorBidi"/>
              </w:rPr>
            </w:pPr>
          </w:p>
        </w:tc>
        <w:tc>
          <w:tcPr>
            <w:tcW w:w="1765" w:type="dxa"/>
          </w:tcPr>
          <w:p w14:paraId="64A01FBF" w14:textId="5BCBF508" w:rsidR="00EB03E9" w:rsidRPr="00EB03E9" w:rsidRDefault="00EB03E9" w:rsidP="00EB03E9">
            <w:pPr>
              <w:spacing w:line="276" w:lineRule="auto"/>
              <w:rPr>
                <w:rFonts w:asciiTheme="majorBidi" w:hAnsiTheme="majorBidi" w:cstheme="majorBidi"/>
              </w:rPr>
            </w:pPr>
            <w:r w:rsidRPr="00EB03E9">
              <w:rPr>
                <w:rFonts w:asciiTheme="majorBidi" w:hAnsiTheme="majorBidi" w:cstheme="majorBidi"/>
              </w:rPr>
              <w:t>BLSTM</w:t>
            </w:r>
          </w:p>
        </w:tc>
        <w:tc>
          <w:tcPr>
            <w:tcW w:w="1206" w:type="dxa"/>
          </w:tcPr>
          <w:p w14:paraId="6DEEDC5E" w14:textId="7383D184" w:rsidR="00EB03E9" w:rsidRPr="00EB03E9" w:rsidRDefault="00EB03E9" w:rsidP="00EB03E9">
            <w:pPr>
              <w:spacing w:line="276" w:lineRule="auto"/>
              <w:rPr>
                <w:rFonts w:asciiTheme="majorBidi" w:hAnsiTheme="majorBidi" w:cstheme="majorBidi"/>
              </w:rPr>
            </w:pPr>
            <w:r w:rsidRPr="00EB03E9">
              <w:rPr>
                <w:rFonts w:asciiTheme="majorBidi" w:hAnsiTheme="majorBidi" w:cstheme="majorBidi"/>
              </w:rPr>
              <w:t>79%</w:t>
            </w:r>
          </w:p>
        </w:tc>
        <w:tc>
          <w:tcPr>
            <w:tcW w:w="700" w:type="dxa"/>
          </w:tcPr>
          <w:p w14:paraId="7F88F742" w14:textId="328E14C2" w:rsidR="00EB03E9" w:rsidRPr="00EB03E9" w:rsidRDefault="00EB03E9" w:rsidP="00EB03E9">
            <w:pPr>
              <w:spacing w:line="276" w:lineRule="auto"/>
              <w:rPr>
                <w:rFonts w:asciiTheme="majorBidi" w:hAnsiTheme="majorBidi" w:cstheme="majorBidi"/>
              </w:rPr>
            </w:pPr>
            <w:r w:rsidRPr="00EB03E9">
              <w:rPr>
                <w:rFonts w:asciiTheme="majorBidi" w:hAnsiTheme="majorBidi" w:cstheme="majorBidi"/>
              </w:rPr>
              <w:t>-</w:t>
            </w:r>
          </w:p>
        </w:tc>
        <w:tc>
          <w:tcPr>
            <w:tcW w:w="1243" w:type="dxa"/>
            <w:vMerge/>
          </w:tcPr>
          <w:p w14:paraId="44829B95" w14:textId="77777777" w:rsidR="00EB03E9" w:rsidRPr="00EB03E9" w:rsidRDefault="00EB03E9" w:rsidP="00EB03E9">
            <w:pPr>
              <w:spacing w:line="276" w:lineRule="auto"/>
              <w:rPr>
                <w:rFonts w:asciiTheme="majorBidi" w:hAnsiTheme="majorBidi" w:cstheme="majorBidi"/>
              </w:rPr>
            </w:pPr>
          </w:p>
        </w:tc>
      </w:tr>
      <w:tr w:rsidR="00EB03E9" w:rsidRPr="00B3133F" w14:paraId="5D2246FB" w14:textId="77777777" w:rsidTr="00EB03E9">
        <w:trPr>
          <w:trHeight w:val="340"/>
        </w:trPr>
        <w:tc>
          <w:tcPr>
            <w:tcW w:w="1685" w:type="dxa"/>
            <w:vMerge/>
          </w:tcPr>
          <w:p w14:paraId="0C09831D" w14:textId="77777777" w:rsidR="00EB03E9" w:rsidRPr="00EB03E9" w:rsidRDefault="00EB03E9" w:rsidP="00EB03E9">
            <w:pPr>
              <w:spacing w:line="276" w:lineRule="auto"/>
              <w:rPr>
                <w:rFonts w:asciiTheme="majorBidi" w:hAnsiTheme="majorBidi" w:cstheme="majorBidi"/>
              </w:rPr>
            </w:pPr>
          </w:p>
        </w:tc>
        <w:tc>
          <w:tcPr>
            <w:tcW w:w="1697" w:type="dxa"/>
            <w:vMerge/>
          </w:tcPr>
          <w:p w14:paraId="63F7A7A8" w14:textId="77777777" w:rsidR="00EB03E9" w:rsidRPr="00EB03E9" w:rsidRDefault="00EB03E9" w:rsidP="00EB03E9">
            <w:pPr>
              <w:spacing w:line="276" w:lineRule="auto"/>
              <w:rPr>
                <w:rFonts w:asciiTheme="majorBidi" w:hAnsiTheme="majorBidi" w:cstheme="majorBidi"/>
              </w:rPr>
            </w:pPr>
          </w:p>
        </w:tc>
        <w:tc>
          <w:tcPr>
            <w:tcW w:w="1765" w:type="dxa"/>
          </w:tcPr>
          <w:p w14:paraId="2EE7B3BF" w14:textId="319CB3E8" w:rsidR="00EB03E9" w:rsidRPr="00EB03E9" w:rsidRDefault="00EB03E9" w:rsidP="00EB03E9">
            <w:pPr>
              <w:spacing w:line="276" w:lineRule="auto"/>
              <w:rPr>
                <w:rFonts w:asciiTheme="majorBidi" w:hAnsiTheme="majorBidi" w:cstheme="majorBidi"/>
              </w:rPr>
            </w:pPr>
            <w:r w:rsidRPr="00EB03E9">
              <w:rPr>
                <w:rFonts w:asciiTheme="majorBidi" w:hAnsiTheme="majorBidi" w:cstheme="majorBidi"/>
              </w:rPr>
              <w:t>BERT</w:t>
            </w:r>
          </w:p>
        </w:tc>
        <w:tc>
          <w:tcPr>
            <w:tcW w:w="1206" w:type="dxa"/>
          </w:tcPr>
          <w:p w14:paraId="09E76674" w14:textId="2309A68C" w:rsidR="00EB03E9" w:rsidRPr="00EB03E9" w:rsidRDefault="00EB03E9" w:rsidP="00EB03E9">
            <w:pPr>
              <w:spacing w:line="276" w:lineRule="auto"/>
              <w:rPr>
                <w:rFonts w:asciiTheme="majorBidi" w:hAnsiTheme="majorBidi" w:cstheme="majorBidi"/>
              </w:rPr>
            </w:pPr>
            <w:r w:rsidRPr="00EB03E9">
              <w:rPr>
                <w:rFonts w:asciiTheme="majorBidi" w:hAnsiTheme="majorBidi" w:cstheme="majorBidi"/>
              </w:rPr>
              <w:t>85%</w:t>
            </w:r>
          </w:p>
        </w:tc>
        <w:tc>
          <w:tcPr>
            <w:tcW w:w="700" w:type="dxa"/>
          </w:tcPr>
          <w:p w14:paraId="0D522F3C" w14:textId="054A659D" w:rsidR="00EB03E9" w:rsidRPr="00EB03E9" w:rsidRDefault="00EB03E9" w:rsidP="00EB03E9">
            <w:pPr>
              <w:spacing w:line="276" w:lineRule="auto"/>
              <w:rPr>
                <w:rFonts w:asciiTheme="majorBidi" w:hAnsiTheme="majorBidi" w:cstheme="majorBidi"/>
              </w:rPr>
            </w:pPr>
            <w:r w:rsidRPr="00EB03E9">
              <w:rPr>
                <w:rFonts w:asciiTheme="majorBidi" w:hAnsiTheme="majorBidi" w:cstheme="majorBidi"/>
              </w:rPr>
              <w:t>-</w:t>
            </w:r>
          </w:p>
        </w:tc>
        <w:tc>
          <w:tcPr>
            <w:tcW w:w="1243" w:type="dxa"/>
            <w:vMerge/>
          </w:tcPr>
          <w:p w14:paraId="24EAC207" w14:textId="77777777" w:rsidR="00EB03E9" w:rsidRPr="00EB03E9" w:rsidRDefault="00EB03E9" w:rsidP="00EB03E9">
            <w:pPr>
              <w:spacing w:line="276" w:lineRule="auto"/>
              <w:rPr>
                <w:rFonts w:asciiTheme="majorBidi" w:hAnsiTheme="majorBidi" w:cstheme="majorBidi"/>
              </w:rPr>
            </w:pPr>
          </w:p>
        </w:tc>
      </w:tr>
      <w:tr w:rsidR="00EB03E9" w:rsidRPr="00B3133F" w14:paraId="16BE5684" w14:textId="77777777" w:rsidTr="00EB03E9">
        <w:trPr>
          <w:trHeight w:val="339"/>
        </w:trPr>
        <w:tc>
          <w:tcPr>
            <w:tcW w:w="1685" w:type="dxa"/>
            <w:vMerge/>
          </w:tcPr>
          <w:p w14:paraId="0709ED1E" w14:textId="77777777" w:rsidR="00EB03E9" w:rsidRPr="00EB03E9" w:rsidRDefault="00EB03E9" w:rsidP="00EB03E9">
            <w:pPr>
              <w:spacing w:line="276" w:lineRule="auto"/>
              <w:rPr>
                <w:rFonts w:asciiTheme="majorBidi" w:hAnsiTheme="majorBidi" w:cstheme="majorBidi"/>
              </w:rPr>
            </w:pPr>
          </w:p>
        </w:tc>
        <w:tc>
          <w:tcPr>
            <w:tcW w:w="1697" w:type="dxa"/>
            <w:vMerge/>
          </w:tcPr>
          <w:p w14:paraId="22DA5AE3" w14:textId="77777777" w:rsidR="00EB03E9" w:rsidRPr="00EB03E9" w:rsidRDefault="00EB03E9" w:rsidP="00EB03E9">
            <w:pPr>
              <w:spacing w:line="276" w:lineRule="auto"/>
              <w:rPr>
                <w:rFonts w:asciiTheme="majorBidi" w:hAnsiTheme="majorBidi" w:cstheme="majorBidi"/>
              </w:rPr>
            </w:pPr>
          </w:p>
        </w:tc>
        <w:tc>
          <w:tcPr>
            <w:tcW w:w="1765" w:type="dxa"/>
          </w:tcPr>
          <w:p w14:paraId="2DDD78C7" w14:textId="48E81ADA" w:rsidR="00EB03E9" w:rsidRPr="00EB03E9" w:rsidRDefault="00EB03E9" w:rsidP="00EB03E9">
            <w:pPr>
              <w:spacing w:line="276" w:lineRule="auto"/>
              <w:rPr>
                <w:rFonts w:asciiTheme="majorBidi" w:hAnsiTheme="majorBidi" w:cstheme="majorBidi"/>
              </w:rPr>
            </w:pPr>
            <w:r w:rsidRPr="00EB03E9">
              <w:rPr>
                <w:rFonts w:asciiTheme="majorBidi" w:hAnsiTheme="majorBidi" w:cstheme="majorBidi"/>
              </w:rPr>
              <w:t>BERT+LSTM</w:t>
            </w:r>
          </w:p>
        </w:tc>
        <w:tc>
          <w:tcPr>
            <w:tcW w:w="1206" w:type="dxa"/>
          </w:tcPr>
          <w:p w14:paraId="246F3A9E" w14:textId="44470A6C" w:rsidR="00EB03E9" w:rsidRPr="00EB03E9" w:rsidRDefault="00EB03E9" w:rsidP="00EB03E9">
            <w:pPr>
              <w:spacing w:line="276" w:lineRule="auto"/>
              <w:rPr>
                <w:rFonts w:asciiTheme="majorBidi" w:hAnsiTheme="majorBidi" w:cstheme="majorBidi"/>
              </w:rPr>
            </w:pPr>
            <w:r w:rsidRPr="00EB03E9">
              <w:rPr>
                <w:rFonts w:asciiTheme="majorBidi" w:hAnsiTheme="majorBidi" w:cstheme="majorBidi"/>
              </w:rPr>
              <w:t>93%</w:t>
            </w:r>
          </w:p>
        </w:tc>
        <w:tc>
          <w:tcPr>
            <w:tcW w:w="700" w:type="dxa"/>
          </w:tcPr>
          <w:p w14:paraId="5A288E72" w14:textId="40897F59" w:rsidR="00EB03E9" w:rsidRPr="00EB03E9" w:rsidRDefault="00EB03E9" w:rsidP="00EB03E9">
            <w:pPr>
              <w:spacing w:line="276" w:lineRule="auto"/>
              <w:rPr>
                <w:rFonts w:asciiTheme="majorBidi" w:hAnsiTheme="majorBidi" w:cstheme="majorBidi"/>
              </w:rPr>
            </w:pPr>
            <w:r w:rsidRPr="00EB03E9">
              <w:rPr>
                <w:rFonts w:asciiTheme="majorBidi" w:hAnsiTheme="majorBidi" w:cstheme="majorBidi"/>
              </w:rPr>
              <w:t>-</w:t>
            </w:r>
          </w:p>
        </w:tc>
        <w:tc>
          <w:tcPr>
            <w:tcW w:w="1243" w:type="dxa"/>
            <w:vMerge/>
          </w:tcPr>
          <w:p w14:paraId="60ED9D74" w14:textId="77777777" w:rsidR="00EB03E9" w:rsidRPr="00EB03E9" w:rsidRDefault="00EB03E9" w:rsidP="00EB03E9">
            <w:pPr>
              <w:spacing w:line="276" w:lineRule="auto"/>
              <w:rPr>
                <w:rFonts w:asciiTheme="majorBidi" w:hAnsiTheme="majorBidi" w:cstheme="majorBidi"/>
              </w:rPr>
            </w:pPr>
          </w:p>
        </w:tc>
      </w:tr>
      <w:tr w:rsidR="00EB03E9" w:rsidRPr="00B3133F" w14:paraId="3BA95B14" w14:textId="77777777" w:rsidTr="00EB03E9">
        <w:trPr>
          <w:trHeight w:val="172"/>
        </w:trPr>
        <w:tc>
          <w:tcPr>
            <w:tcW w:w="1685" w:type="dxa"/>
            <w:vMerge/>
          </w:tcPr>
          <w:p w14:paraId="1F09C498" w14:textId="77777777" w:rsidR="00EB03E9" w:rsidRPr="00EB03E9" w:rsidRDefault="00EB03E9" w:rsidP="00EB03E9">
            <w:pPr>
              <w:spacing w:line="276" w:lineRule="auto"/>
              <w:rPr>
                <w:rFonts w:asciiTheme="majorBidi" w:hAnsiTheme="majorBidi" w:cstheme="majorBidi"/>
              </w:rPr>
            </w:pPr>
          </w:p>
        </w:tc>
        <w:tc>
          <w:tcPr>
            <w:tcW w:w="1697" w:type="dxa"/>
            <w:vMerge/>
          </w:tcPr>
          <w:p w14:paraId="54C7CF5D" w14:textId="77777777" w:rsidR="00EB03E9" w:rsidRPr="00EB03E9" w:rsidRDefault="00EB03E9" w:rsidP="00EB03E9">
            <w:pPr>
              <w:spacing w:line="276" w:lineRule="auto"/>
              <w:rPr>
                <w:rFonts w:asciiTheme="majorBidi" w:hAnsiTheme="majorBidi" w:cstheme="majorBidi"/>
              </w:rPr>
            </w:pPr>
          </w:p>
        </w:tc>
        <w:tc>
          <w:tcPr>
            <w:tcW w:w="1765" w:type="dxa"/>
          </w:tcPr>
          <w:p w14:paraId="106AFBF4" w14:textId="468E2F3C" w:rsidR="00EB03E9" w:rsidRPr="00EB03E9" w:rsidRDefault="00EB03E9" w:rsidP="00EB03E9">
            <w:pPr>
              <w:spacing w:line="276" w:lineRule="auto"/>
              <w:rPr>
                <w:rFonts w:asciiTheme="majorBidi" w:hAnsiTheme="majorBidi" w:cstheme="majorBidi"/>
              </w:rPr>
            </w:pPr>
            <w:r w:rsidRPr="00EB03E9">
              <w:rPr>
                <w:rFonts w:asciiTheme="majorBidi" w:hAnsiTheme="majorBidi" w:cstheme="majorBidi"/>
              </w:rPr>
              <w:t>BERT+BLSTM</w:t>
            </w:r>
          </w:p>
        </w:tc>
        <w:tc>
          <w:tcPr>
            <w:tcW w:w="1206" w:type="dxa"/>
          </w:tcPr>
          <w:p w14:paraId="735078F5" w14:textId="7467A899" w:rsidR="00EB03E9" w:rsidRPr="00EB03E9" w:rsidRDefault="00EB03E9" w:rsidP="00EB03E9">
            <w:pPr>
              <w:spacing w:line="276" w:lineRule="auto"/>
              <w:rPr>
                <w:rFonts w:asciiTheme="majorBidi" w:hAnsiTheme="majorBidi" w:cstheme="majorBidi"/>
              </w:rPr>
            </w:pPr>
            <w:r w:rsidRPr="00EB03E9">
              <w:rPr>
                <w:rFonts w:asciiTheme="majorBidi" w:hAnsiTheme="majorBidi" w:cstheme="majorBidi"/>
              </w:rPr>
              <w:t>93%</w:t>
            </w:r>
          </w:p>
        </w:tc>
        <w:tc>
          <w:tcPr>
            <w:tcW w:w="700" w:type="dxa"/>
          </w:tcPr>
          <w:p w14:paraId="713D4D7B" w14:textId="393174EA" w:rsidR="00EB03E9" w:rsidRPr="00EB03E9" w:rsidRDefault="00EB03E9" w:rsidP="00EB03E9">
            <w:pPr>
              <w:spacing w:line="276" w:lineRule="auto"/>
              <w:rPr>
                <w:rFonts w:asciiTheme="majorBidi" w:hAnsiTheme="majorBidi" w:cstheme="majorBidi"/>
              </w:rPr>
            </w:pPr>
            <w:r w:rsidRPr="00EB03E9">
              <w:rPr>
                <w:rFonts w:asciiTheme="majorBidi" w:hAnsiTheme="majorBidi" w:cstheme="majorBidi"/>
              </w:rPr>
              <w:t>-</w:t>
            </w:r>
          </w:p>
        </w:tc>
        <w:tc>
          <w:tcPr>
            <w:tcW w:w="1243" w:type="dxa"/>
            <w:vMerge/>
          </w:tcPr>
          <w:p w14:paraId="57D258E6" w14:textId="77777777" w:rsidR="00EB03E9" w:rsidRPr="00EB03E9" w:rsidRDefault="00EB03E9" w:rsidP="00EB03E9">
            <w:pPr>
              <w:spacing w:line="276" w:lineRule="auto"/>
              <w:rPr>
                <w:rFonts w:asciiTheme="majorBidi" w:hAnsiTheme="majorBidi" w:cstheme="majorBidi"/>
              </w:rPr>
            </w:pPr>
          </w:p>
        </w:tc>
      </w:tr>
      <w:tr w:rsidR="00EB03E9" w:rsidRPr="00B3133F" w14:paraId="150D9EEA" w14:textId="77777777" w:rsidTr="00EB03E9">
        <w:trPr>
          <w:trHeight w:val="169"/>
        </w:trPr>
        <w:tc>
          <w:tcPr>
            <w:tcW w:w="1685" w:type="dxa"/>
            <w:vMerge/>
          </w:tcPr>
          <w:p w14:paraId="6B17DAD7" w14:textId="77777777" w:rsidR="00EB03E9" w:rsidRPr="00EB03E9" w:rsidRDefault="00EB03E9" w:rsidP="00EB03E9">
            <w:pPr>
              <w:spacing w:line="276" w:lineRule="auto"/>
              <w:rPr>
                <w:rFonts w:asciiTheme="majorBidi" w:hAnsiTheme="majorBidi" w:cstheme="majorBidi"/>
              </w:rPr>
            </w:pPr>
          </w:p>
        </w:tc>
        <w:tc>
          <w:tcPr>
            <w:tcW w:w="1697" w:type="dxa"/>
            <w:vMerge/>
          </w:tcPr>
          <w:p w14:paraId="0D335C60" w14:textId="77777777" w:rsidR="00EB03E9" w:rsidRPr="00EB03E9" w:rsidRDefault="00EB03E9" w:rsidP="00EB03E9">
            <w:pPr>
              <w:spacing w:line="276" w:lineRule="auto"/>
              <w:rPr>
                <w:rFonts w:asciiTheme="majorBidi" w:hAnsiTheme="majorBidi" w:cstheme="majorBidi"/>
              </w:rPr>
            </w:pPr>
          </w:p>
        </w:tc>
        <w:tc>
          <w:tcPr>
            <w:tcW w:w="1765" w:type="dxa"/>
          </w:tcPr>
          <w:p w14:paraId="066B8281" w14:textId="0CA74514" w:rsidR="00EB03E9" w:rsidRPr="00EB03E9" w:rsidRDefault="00EB03E9" w:rsidP="00EB03E9">
            <w:pPr>
              <w:spacing w:line="276" w:lineRule="auto"/>
              <w:rPr>
                <w:rFonts w:asciiTheme="majorBidi" w:hAnsiTheme="majorBidi" w:cstheme="majorBidi"/>
              </w:rPr>
            </w:pPr>
            <w:r w:rsidRPr="00EB03E9">
              <w:rPr>
                <w:rFonts w:asciiTheme="majorBidi" w:hAnsiTheme="majorBidi" w:cstheme="majorBidi"/>
              </w:rPr>
              <w:t>LSTM</w:t>
            </w:r>
          </w:p>
        </w:tc>
        <w:tc>
          <w:tcPr>
            <w:tcW w:w="1206" w:type="dxa"/>
          </w:tcPr>
          <w:p w14:paraId="657A481B" w14:textId="47BBEDD8" w:rsidR="00EB03E9" w:rsidRPr="00EB03E9" w:rsidRDefault="00EB03E9" w:rsidP="00EB03E9">
            <w:pPr>
              <w:spacing w:line="276" w:lineRule="auto"/>
              <w:rPr>
                <w:rFonts w:asciiTheme="majorBidi" w:hAnsiTheme="majorBidi" w:cstheme="majorBidi"/>
              </w:rPr>
            </w:pPr>
            <w:r w:rsidRPr="00EB03E9">
              <w:rPr>
                <w:rFonts w:asciiTheme="majorBidi" w:hAnsiTheme="majorBidi" w:cstheme="majorBidi"/>
              </w:rPr>
              <w:t>72%</w:t>
            </w:r>
          </w:p>
        </w:tc>
        <w:tc>
          <w:tcPr>
            <w:tcW w:w="700" w:type="dxa"/>
          </w:tcPr>
          <w:p w14:paraId="1F2D2B52" w14:textId="3DDC67AD" w:rsidR="00EB03E9" w:rsidRPr="00EB03E9" w:rsidRDefault="00EB03E9" w:rsidP="00EB03E9">
            <w:pPr>
              <w:spacing w:line="276" w:lineRule="auto"/>
              <w:rPr>
                <w:rFonts w:asciiTheme="majorBidi" w:hAnsiTheme="majorBidi" w:cstheme="majorBidi"/>
              </w:rPr>
            </w:pPr>
            <w:r w:rsidRPr="00EB03E9">
              <w:rPr>
                <w:rFonts w:asciiTheme="majorBidi" w:hAnsiTheme="majorBidi" w:cstheme="majorBidi"/>
              </w:rPr>
              <w:t>-</w:t>
            </w:r>
          </w:p>
        </w:tc>
        <w:tc>
          <w:tcPr>
            <w:tcW w:w="1243" w:type="dxa"/>
            <w:vMerge/>
          </w:tcPr>
          <w:p w14:paraId="22E3B7C4" w14:textId="77777777" w:rsidR="00EB03E9" w:rsidRPr="00EB03E9" w:rsidRDefault="00EB03E9" w:rsidP="00EB03E9">
            <w:pPr>
              <w:spacing w:line="276" w:lineRule="auto"/>
              <w:rPr>
                <w:rFonts w:asciiTheme="majorBidi" w:hAnsiTheme="majorBidi" w:cstheme="majorBidi"/>
              </w:rPr>
            </w:pPr>
          </w:p>
        </w:tc>
      </w:tr>
      <w:tr w:rsidR="00EB03E9" w:rsidRPr="00B3133F" w14:paraId="67DADAFE" w14:textId="77777777" w:rsidTr="00EB03E9">
        <w:trPr>
          <w:trHeight w:val="169"/>
        </w:trPr>
        <w:tc>
          <w:tcPr>
            <w:tcW w:w="1685" w:type="dxa"/>
            <w:vMerge/>
          </w:tcPr>
          <w:p w14:paraId="46964023" w14:textId="77777777" w:rsidR="00EB03E9" w:rsidRPr="00EB03E9" w:rsidRDefault="00EB03E9" w:rsidP="00EB03E9">
            <w:pPr>
              <w:spacing w:line="276" w:lineRule="auto"/>
              <w:rPr>
                <w:rFonts w:asciiTheme="majorBidi" w:hAnsiTheme="majorBidi" w:cstheme="majorBidi"/>
              </w:rPr>
            </w:pPr>
          </w:p>
        </w:tc>
        <w:tc>
          <w:tcPr>
            <w:tcW w:w="1697" w:type="dxa"/>
            <w:vMerge/>
          </w:tcPr>
          <w:p w14:paraId="0D276359" w14:textId="77777777" w:rsidR="00EB03E9" w:rsidRPr="00EB03E9" w:rsidRDefault="00EB03E9" w:rsidP="00EB03E9">
            <w:pPr>
              <w:spacing w:line="276" w:lineRule="auto"/>
              <w:rPr>
                <w:rFonts w:asciiTheme="majorBidi" w:hAnsiTheme="majorBidi" w:cstheme="majorBidi"/>
              </w:rPr>
            </w:pPr>
          </w:p>
        </w:tc>
        <w:tc>
          <w:tcPr>
            <w:tcW w:w="1765" w:type="dxa"/>
          </w:tcPr>
          <w:p w14:paraId="3B1AFEA3" w14:textId="5C2F04D1" w:rsidR="00EB03E9" w:rsidRPr="00EB03E9" w:rsidRDefault="00EB03E9" w:rsidP="00EB03E9">
            <w:pPr>
              <w:spacing w:line="276" w:lineRule="auto"/>
              <w:rPr>
                <w:rFonts w:asciiTheme="majorBidi" w:hAnsiTheme="majorBidi" w:cstheme="majorBidi"/>
              </w:rPr>
            </w:pPr>
            <w:r w:rsidRPr="00EB03E9">
              <w:rPr>
                <w:rFonts w:asciiTheme="majorBidi" w:hAnsiTheme="majorBidi" w:cstheme="majorBidi"/>
              </w:rPr>
              <w:t>BLSTM</w:t>
            </w:r>
          </w:p>
        </w:tc>
        <w:tc>
          <w:tcPr>
            <w:tcW w:w="1206" w:type="dxa"/>
          </w:tcPr>
          <w:p w14:paraId="15A77AA0" w14:textId="0FA03F7A" w:rsidR="00EB03E9" w:rsidRPr="00EB03E9" w:rsidRDefault="00EB03E9" w:rsidP="00EB03E9">
            <w:pPr>
              <w:spacing w:line="276" w:lineRule="auto"/>
              <w:rPr>
                <w:rFonts w:asciiTheme="majorBidi" w:hAnsiTheme="majorBidi" w:cstheme="majorBidi"/>
              </w:rPr>
            </w:pPr>
            <w:r w:rsidRPr="00EB03E9">
              <w:rPr>
                <w:rFonts w:asciiTheme="majorBidi" w:hAnsiTheme="majorBidi" w:cstheme="majorBidi"/>
              </w:rPr>
              <w:t>79%</w:t>
            </w:r>
          </w:p>
        </w:tc>
        <w:tc>
          <w:tcPr>
            <w:tcW w:w="700" w:type="dxa"/>
          </w:tcPr>
          <w:p w14:paraId="55180392" w14:textId="43D4A96F" w:rsidR="00EB03E9" w:rsidRPr="00EB03E9" w:rsidRDefault="00EB03E9" w:rsidP="00EB03E9">
            <w:pPr>
              <w:spacing w:line="276" w:lineRule="auto"/>
              <w:rPr>
                <w:rFonts w:asciiTheme="majorBidi" w:hAnsiTheme="majorBidi" w:cstheme="majorBidi"/>
              </w:rPr>
            </w:pPr>
            <w:r w:rsidRPr="00EB03E9">
              <w:rPr>
                <w:rFonts w:asciiTheme="majorBidi" w:hAnsiTheme="majorBidi" w:cstheme="majorBidi"/>
              </w:rPr>
              <w:t>-</w:t>
            </w:r>
          </w:p>
        </w:tc>
        <w:tc>
          <w:tcPr>
            <w:tcW w:w="1243" w:type="dxa"/>
            <w:vMerge/>
          </w:tcPr>
          <w:p w14:paraId="154DE1C4" w14:textId="77777777" w:rsidR="00EB03E9" w:rsidRPr="00EB03E9" w:rsidRDefault="00EB03E9" w:rsidP="00EB03E9">
            <w:pPr>
              <w:spacing w:line="276" w:lineRule="auto"/>
              <w:rPr>
                <w:rFonts w:asciiTheme="majorBidi" w:hAnsiTheme="majorBidi" w:cstheme="majorBidi"/>
              </w:rPr>
            </w:pPr>
          </w:p>
        </w:tc>
      </w:tr>
      <w:tr w:rsidR="00EB03E9" w14:paraId="20776780" w14:textId="77777777" w:rsidTr="00EB03E9">
        <w:tc>
          <w:tcPr>
            <w:tcW w:w="1685" w:type="dxa"/>
          </w:tcPr>
          <w:p w14:paraId="6FD65719" w14:textId="4993E8F7" w:rsidR="00EB03E9" w:rsidRPr="00EB03E9" w:rsidRDefault="00EB03E9" w:rsidP="00EB03E9">
            <w:pPr>
              <w:spacing w:line="276" w:lineRule="auto"/>
              <w:rPr>
                <w:rFonts w:asciiTheme="majorBidi" w:hAnsiTheme="majorBidi" w:cstheme="majorBidi"/>
              </w:rPr>
            </w:pPr>
            <w:r w:rsidRPr="00EB03E9">
              <w:rPr>
                <w:rFonts w:asciiTheme="majorBidi" w:hAnsiTheme="majorBidi" w:cstheme="majorBidi"/>
              </w:rPr>
              <w:t xml:space="preserve">Multi-context Attention Fusion Neural Network for Software Vulnerability Identification </w:t>
            </w:r>
            <w:sdt>
              <w:sdtPr>
                <w:rPr>
                  <w:rFonts w:asciiTheme="majorBidi" w:hAnsiTheme="majorBidi" w:cstheme="majorBidi"/>
                </w:rPr>
                <w:id w:val="-1082442074"/>
                <w:citation/>
              </w:sdtPr>
              <w:sdtEndPr/>
              <w:sdtContent>
                <w:r w:rsidRPr="00EB03E9">
                  <w:rPr>
                    <w:rFonts w:asciiTheme="majorBidi" w:hAnsiTheme="majorBidi" w:cstheme="majorBidi"/>
                  </w:rPr>
                  <w:fldChar w:fldCharType="begin"/>
                </w:r>
                <w:r w:rsidRPr="00EB03E9">
                  <w:rPr>
                    <w:rFonts w:asciiTheme="majorBidi" w:hAnsiTheme="majorBidi" w:cstheme="majorBidi"/>
                    <w:b/>
                    <w:bCs/>
                  </w:rPr>
                  <w:instrText xml:space="preserve">CITATION Ans \l 1033 </w:instrText>
                </w:r>
                <w:r w:rsidRPr="00EB03E9">
                  <w:rPr>
                    <w:rFonts w:asciiTheme="majorBidi" w:hAnsiTheme="majorBidi" w:cstheme="majorBidi"/>
                  </w:rPr>
                  <w:fldChar w:fldCharType="separate"/>
                </w:r>
                <w:r w:rsidRPr="00EB03E9">
                  <w:rPr>
                    <w:rFonts w:asciiTheme="majorBidi" w:hAnsiTheme="majorBidi" w:cstheme="majorBidi"/>
                    <w:noProof/>
                  </w:rPr>
                  <w:t>[32]</w:t>
                </w:r>
                <w:r w:rsidRPr="00EB03E9">
                  <w:rPr>
                    <w:rFonts w:asciiTheme="majorBidi" w:hAnsiTheme="majorBidi" w:cstheme="majorBidi"/>
                  </w:rPr>
                  <w:fldChar w:fldCharType="end"/>
                </w:r>
              </w:sdtContent>
            </w:sdt>
          </w:p>
        </w:tc>
        <w:tc>
          <w:tcPr>
            <w:tcW w:w="1697" w:type="dxa"/>
          </w:tcPr>
          <w:p w14:paraId="0CD85D23" w14:textId="77777777" w:rsidR="00EB03E9" w:rsidRPr="00EB03E9" w:rsidRDefault="00EB03E9" w:rsidP="00EB03E9">
            <w:pPr>
              <w:spacing w:line="276" w:lineRule="auto"/>
              <w:rPr>
                <w:rFonts w:asciiTheme="majorBidi" w:hAnsiTheme="majorBidi" w:cstheme="majorBidi"/>
              </w:rPr>
            </w:pPr>
            <w:r w:rsidRPr="00EB03E9">
              <w:rPr>
                <w:rFonts w:asciiTheme="majorBidi" w:hAnsiTheme="majorBidi" w:cstheme="majorBidi"/>
              </w:rPr>
              <w:t>SARD</w:t>
            </w:r>
          </w:p>
        </w:tc>
        <w:tc>
          <w:tcPr>
            <w:tcW w:w="1765" w:type="dxa"/>
          </w:tcPr>
          <w:p w14:paraId="7D88BB26" w14:textId="73F44CBB" w:rsidR="00EB03E9" w:rsidRPr="00EB03E9" w:rsidRDefault="00EB03E9" w:rsidP="00EB03E9">
            <w:pPr>
              <w:spacing w:line="276" w:lineRule="auto"/>
              <w:rPr>
                <w:rFonts w:asciiTheme="majorBidi" w:hAnsiTheme="majorBidi" w:cstheme="majorBidi"/>
              </w:rPr>
            </w:pPr>
            <w:r w:rsidRPr="00EB03E9">
              <w:rPr>
                <w:rFonts w:asciiTheme="majorBidi" w:hAnsiTheme="majorBidi" w:cstheme="majorBidi"/>
              </w:rPr>
              <w:t>Attention fusion</w:t>
            </w:r>
          </w:p>
        </w:tc>
        <w:tc>
          <w:tcPr>
            <w:tcW w:w="1206" w:type="dxa"/>
          </w:tcPr>
          <w:p w14:paraId="655A56AC" w14:textId="263644ED" w:rsidR="00EB03E9" w:rsidRPr="00EB03E9" w:rsidRDefault="00EB03E9" w:rsidP="00EB03E9">
            <w:pPr>
              <w:spacing w:line="276" w:lineRule="auto"/>
              <w:rPr>
                <w:rFonts w:asciiTheme="majorBidi" w:hAnsiTheme="majorBidi" w:cstheme="majorBidi"/>
              </w:rPr>
            </w:pPr>
            <w:r w:rsidRPr="00EB03E9">
              <w:rPr>
                <w:rFonts w:asciiTheme="majorBidi" w:hAnsiTheme="majorBidi" w:cstheme="majorBidi"/>
              </w:rPr>
              <w:t>-</w:t>
            </w:r>
          </w:p>
        </w:tc>
        <w:tc>
          <w:tcPr>
            <w:tcW w:w="700" w:type="dxa"/>
          </w:tcPr>
          <w:p w14:paraId="0834BDD4" w14:textId="460E8E4A" w:rsidR="00EB03E9" w:rsidRPr="00EB03E9" w:rsidRDefault="00EB03E9" w:rsidP="00EB03E9">
            <w:pPr>
              <w:spacing w:line="276" w:lineRule="auto"/>
              <w:rPr>
                <w:rFonts w:asciiTheme="majorBidi" w:hAnsiTheme="majorBidi" w:cstheme="majorBidi"/>
              </w:rPr>
            </w:pPr>
            <w:r w:rsidRPr="00EB03E9">
              <w:rPr>
                <w:rFonts w:asciiTheme="majorBidi" w:hAnsiTheme="majorBidi" w:cstheme="majorBidi"/>
              </w:rPr>
              <w:t>99%</w:t>
            </w:r>
          </w:p>
        </w:tc>
        <w:tc>
          <w:tcPr>
            <w:tcW w:w="1243" w:type="dxa"/>
          </w:tcPr>
          <w:p w14:paraId="57B6F239" w14:textId="1FB89B91" w:rsidR="00EB03E9" w:rsidRPr="00EB03E9" w:rsidRDefault="00EB03E9" w:rsidP="00EB03E9">
            <w:pPr>
              <w:spacing w:line="276" w:lineRule="auto"/>
              <w:rPr>
                <w:rFonts w:asciiTheme="majorBidi" w:hAnsiTheme="majorBidi" w:cstheme="majorBidi"/>
              </w:rPr>
            </w:pPr>
            <w:r w:rsidRPr="00EB03E9">
              <w:rPr>
                <w:rFonts w:asciiTheme="majorBidi" w:hAnsiTheme="majorBidi" w:cstheme="majorBidi"/>
              </w:rPr>
              <w:t>2021</w:t>
            </w:r>
          </w:p>
        </w:tc>
      </w:tr>
      <w:tr w:rsidR="00EB03E9" w14:paraId="7C3C198C" w14:textId="77777777" w:rsidTr="00EB03E9">
        <w:trPr>
          <w:trHeight w:val="1880"/>
        </w:trPr>
        <w:tc>
          <w:tcPr>
            <w:tcW w:w="1685" w:type="dxa"/>
          </w:tcPr>
          <w:p w14:paraId="1FCA5778" w14:textId="2E427CF8" w:rsidR="00EB03E9" w:rsidRPr="00EB03E9" w:rsidRDefault="00EB03E9" w:rsidP="00EB03E9">
            <w:pPr>
              <w:spacing w:line="360" w:lineRule="auto"/>
              <w:rPr>
                <w:rFonts w:asciiTheme="majorBidi" w:hAnsiTheme="majorBidi" w:cstheme="majorBidi"/>
              </w:rPr>
            </w:pPr>
            <w:r w:rsidRPr="00EB03E9">
              <w:rPr>
                <w:rFonts w:asciiTheme="majorBidi" w:hAnsiTheme="majorBidi" w:cstheme="majorBidi"/>
              </w:rPr>
              <w:lastRenderedPageBreak/>
              <w:t>A Deep Learning-Based System for Vulnerability Detection</w:t>
            </w:r>
            <w:r w:rsidRPr="00EB03E9">
              <w:rPr>
                <w:rStyle w:val="HTMLCode"/>
                <w:rFonts w:asciiTheme="majorBidi" w:eastAsiaTheme="minorHAnsi" w:hAnsiTheme="majorBidi" w:cstheme="majorBidi"/>
                <w:sz w:val="22"/>
                <w:szCs w:val="22"/>
              </w:rPr>
              <w:t xml:space="preserve"> </w:t>
            </w:r>
            <w:sdt>
              <w:sdtPr>
                <w:rPr>
                  <w:rStyle w:val="Hyperlink"/>
                  <w:rFonts w:asciiTheme="majorBidi" w:hAnsiTheme="majorBidi" w:cstheme="majorBidi"/>
                  <w:color w:val="auto"/>
                </w:rPr>
                <w:id w:val="-1195224012"/>
                <w:citation/>
              </w:sdtPr>
              <w:sdtEndPr>
                <w:rPr>
                  <w:rStyle w:val="Hyperlink"/>
                </w:rPr>
              </w:sdtEndPr>
              <w:sdtContent>
                <w:r w:rsidRPr="00EB03E9">
                  <w:rPr>
                    <w:rStyle w:val="Hyperlink"/>
                    <w:rFonts w:asciiTheme="majorBidi" w:hAnsiTheme="majorBidi" w:cstheme="majorBidi"/>
                    <w:color w:val="auto"/>
                  </w:rPr>
                  <w:fldChar w:fldCharType="begin"/>
                </w:r>
                <w:r w:rsidRPr="00EB03E9">
                  <w:rPr>
                    <w:rStyle w:val="Hyperlink"/>
                    <w:rFonts w:asciiTheme="majorBidi" w:hAnsiTheme="majorBidi" w:cstheme="majorBidi"/>
                    <w:b/>
                    <w:bCs/>
                    <w:color w:val="auto"/>
                  </w:rPr>
                  <w:instrText xml:space="preserve">CITATION Bha21 \l 1033 </w:instrText>
                </w:r>
                <w:r w:rsidRPr="00EB03E9">
                  <w:rPr>
                    <w:rStyle w:val="Hyperlink"/>
                    <w:rFonts w:asciiTheme="majorBidi" w:hAnsiTheme="majorBidi" w:cstheme="majorBidi"/>
                    <w:color w:val="auto"/>
                  </w:rPr>
                  <w:fldChar w:fldCharType="separate"/>
                </w:r>
                <w:r w:rsidRPr="00EB03E9">
                  <w:rPr>
                    <w:rFonts w:asciiTheme="majorBidi" w:hAnsiTheme="majorBidi" w:cstheme="majorBidi"/>
                    <w:noProof/>
                  </w:rPr>
                  <w:t>[34]</w:t>
                </w:r>
                <w:r w:rsidRPr="00EB03E9">
                  <w:rPr>
                    <w:rStyle w:val="Hyperlink"/>
                    <w:rFonts w:asciiTheme="majorBidi" w:hAnsiTheme="majorBidi" w:cstheme="majorBidi"/>
                    <w:color w:val="auto"/>
                  </w:rPr>
                  <w:fldChar w:fldCharType="end"/>
                </w:r>
              </w:sdtContent>
            </w:sdt>
          </w:p>
        </w:tc>
        <w:tc>
          <w:tcPr>
            <w:tcW w:w="1697" w:type="dxa"/>
          </w:tcPr>
          <w:p w14:paraId="308A5263" w14:textId="77777777" w:rsidR="00EB03E9" w:rsidRPr="00EB03E9" w:rsidRDefault="00EB03E9" w:rsidP="00EB03E9">
            <w:pPr>
              <w:spacing w:line="360" w:lineRule="auto"/>
              <w:rPr>
                <w:rFonts w:asciiTheme="majorBidi" w:hAnsiTheme="majorBidi" w:cstheme="majorBidi"/>
              </w:rPr>
            </w:pPr>
            <w:r w:rsidRPr="00EB03E9">
              <w:rPr>
                <w:rFonts w:asciiTheme="majorBidi" w:hAnsiTheme="majorBidi" w:cstheme="majorBidi"/>
              </w:rPr>
              <w:t>CVEFixes</w:t>
            </w:r>
          </w:p>
        </w:tc>
        <w:tc>
          <w:tcPr>
            <w:tcW w:w="1765" w:type="dxa"/>
          </w:tcPr>
          <w:p w14:paraId="40CFC2E7" w14:textId="10A29216" w:rsidR="00EB03E9" w:rsidRPr="00EB03E9" w:rsidRDefault="00EB03E9" w:rsidP="00EB03E9">
            <w:pPr>
              <w:spacing w:line="360" w:lineRule="auto"/>
              <w:rPr>
                <w:rFonts w:asciiTheme="majorBidi" w:hAnsiTheme="majorBidi" w:cstheme="majorBidi"/>
              </w:rPr>
            </w:pPr>
            <w:r w:rsidRPr="00EB03E9">
              <w:rPr>
                <w:rFonts w:asciiTheme="majorBidi" w:hAnsiTheme="majorBidi" w:cstheme="majorBidi"/>
              </w:rPr>
              <w:t>BLSTM</w:t>
            </w:r>
          </w:p>
        </w:tc>
        <w:tc>
          <w:tcPr>
            <w:tcW w:w="1206" w:type="dxa"/>
          </w:tcPr>
          <w:p w14:paraId="243B7D18" w14:textId="47CB1010" w:rsidR="00EB03E9" w:rsidRPr="00EB03E9" w:rsidRDefault="00EB03E9" w:rsidP="00EB03E9">
            <w:pPr>
              <w:spacing w:line="360" w:lineRule="auto"/>
              <w:rPr>
                <w:rFonts w:asciiTheme="majorBidi" w:hAnsiTheme="majorBidi" w:cstheme="majorBidi"/>
              </w:rPr>
            </w:pPr>
            <w:r w:rsidRPr="00EB03E9">
              <w:rPr>
                <w:rFonts w:asciiTheme="majorBidi" w:hAnsiTheme="majorBidi" w:cstheme="majorBidi"/>
              </w:rPr>
              <w:t>-</w:t>
            </w:r>
          </w:p>
        </w:tc>
        <w:tc>
          <w:tcPr>
            <w:tcW w:w="700" w:type="dxa"/>
          </w:tcPr>
          <w:p w14:paraId="7A759482" w14:textId="377595DC" w:rsidR="00EB03E9" w:rsidRPr="00EB03E9" w:rsidRDefault="00EB03E9" w:rsidP="00EB03E9">
            <w:pPr>
              <w:spacing w:line="360" w:lineRule="auto"/>
              <w:rPr>
                <w:rFonts w:asciiTheme="majorBidi" w:hAnsiTheme="majorBidi" w:cstheme="majorBidi"/>
              </w:rPr>
            </w:pPr>
            <w:r w:rsidRPr="00EB03E9">
              <w:rPr>
                <w:rFonts w:asciiTheme="majorBidi" w:hAnsiTheme="majorBidi" w:cstheme="majorBidi"/>
              </w:rPr>
              <w:t>95%</w:t>
            </w:r>
          </w:p>
        </w:tc>
        <w:tc>
          <w:tcPr>
            <w:tcW w:w="1243" w:type="dxa"/>
          </w:tcPr>
          <w:p w14:paraId="65229F09" w14:textId="6A6331AC" w:rsidR="00EB03E9" w:rsidRPr="00EB03E9" w:rsidRDefault="00EB03E9" w:rsidP="00EB03E9">
            <w:pPr>
              <w:spacing w:line="360" w:lineRule="auto"/>
              <w:rPr>
                <w:rFonts w:asciiTheme="majorBidi" w:hAnsiTheme="majorBidi" w:cstheme="majorBidi"/>
              </w:rPr>
            </w:pPr>
            <w:r w:rsidRPr="00EB03E9">
              <w:rPr>
                <w:rFonts w:asciiTheme="majorBidi" w:hAnsiTheme="majorBidi" w:cstheme="majorBidi"/>
              </w:rPr>
              <w:t>2018</w:t>
            </w:r>
          </w:p>
        </w:tc>
      </w:tr>
      <w:tr w:rsidR="00EB03E9" w14:paraId="040E58D6" w14:textId="77777777" w:rsidTr="00EB03E9">
        <w:trPr>
          <w:trHeight w:val="368"/>
        </w:trPr>
        <w:tc>
          <w:tcPr>
            <w:tcW w:w="1685" w:type="dxa"/>
            <w:vMerge w:val="restart"/>
          </w:tcPr>
          <w:p w14:paraId="28BD04F1" w14:textId="7B484C38" w:rsidR="00EB03E9" w:rsidRPr="00EB03E9" w:rsidRDefault="00EB03E9" w:rsidP="00EB03E9">
            <w:pPr>
              <w:spacing w:line="360" w:lineRule="auto"/>
              <w:rPr>
                <w:rFonts w:asciiTheme="majorBidi" w:hAnsiTheme="majorBidi" w:cstheme="majorBidi"/>
              </w:rPr>
            </w:pPr>
            <w:r w:rsidRPr="00EB03E9">
              <w:rPr>
                <w:rFonts w:asciiTheme="majorBidi" w:hAnsiTheme="majorBidi" w:cstheme="majorBidi"/>
              </w:rPr>
              <w:t>Automated Vulnerability Detection in Source Code Using Deep Representation Learning</w:t>
            </w:r>
            <w:r w:rsidRPr="00EB03E9">
              <w:rPr>
                <w:rStyle w:val="HTMLCode"/>
                <w:rFonts w:asciiTheme="majorBidi" w:eastAsiaTheme="minorHAnsi" w:hAnsiTheme="majorBidi" w:cstheme="majorBidi"/>
                <w:sz w:val="22"/>
                <w:szCs w:val="22"/>
              </w:rPr>
              <w:t xml:space="preserve"> </w:t>
            </w:r>
            <w:sdt>
              <w:sdtPr>
                <w:rPr>
                  <w:rStyle w:val="Hyperlink"/>
                  <w:rFonts w:asciiTheme="majorBidi" w:hAnsiTheme="majorBidi" w:cstheme="majorBidi"/>
                  <w:color w:val="auto"/>
                </w:rPr>
                <w:id w:val="24534157"/>
                <w:citation/>
              </w:sdtPr>
              <w:sdtEndPr>
                <w:rPr>
                  <w:rStyle w:val="Hyperlink"/>
                </w:rPr>
              </w:sdtEndPr>
              <w:sdtContent>
                <w:r w:rsidRPr="00EB03E9">
                  <w:rPr>
                    <w:rStyle w:val="Hyperlink"/>
                    <w:rFonts w:asciiTheme="majorBidi" w:hAnsiTheme="majorBidi" w:cstheme="majorBidi"/>
                    <w:color w:val="auto"/>
                  </w:rPr>
                  <w:fldChar w:fldCharType="begin"/>
                </w:r>
                <w:r w:rsidRPr="00EB03E9">
                  <w:rPr>
                    <w:rStyle w:val="Hyperlink"/>
                    <w:rFonts w:asciiTheme="majorBidi" w:hAnsiTheme="majorBidi" w:cstheme="majorBidi"/>
                    <w:b/>
                    <w:bCs/>
                    <w:color w:val="auto"/>
                  </w:rPr>
                  <w:instrText xml:space="preserve">CITATION Reb \l 1033 </w:instrText>
                </w:r>
                <w:r w:rsidRPr="00EB03E9">
                  <w:rPr>
                    <w:rStyle w:val="Hyperlink"/>
                    <w:rFonts w:asciiTheme="majorBidi" w:hAnsiTheme="majorBidi" w:cstheme="majorBidi"/>
                    <w:color w:val="auto"/>
                  </w:rPr>
                  <w:fldChar w:fldCharType="separate"/>
                </w:r>
                <w:r w:rsidRPr="00EB03E9">
                  <w:rPr>
                    <w:rFonts w:asciiTheme="majorBidi" w:hAnsiTheme="majorBidi" w:cstheme="majorBidi"/>
                    <w:noProof/>
                  </w:rPr>
                  <w:t>[35]</w:t>
                </w:r>
                <w:r w:rsidRPr="00EB03E9">
                  <w:rPr>
                    <w:rStyle w:val="Hyperlink"/>
                    <w:rFonts w:asciiTheme="majorBidi" w:hAnsiTheme="majorBidi" w:cstheme="majorBidi"/>
                    <w:color w:val="auto"/>
                  </w:rPr>
                  <w:fldChar w:fldCharType="end"/>
                </w:r>
              </w:sdtContent>
            </w:sdt>
          </w:p>
        </w:tc>
        <w:tc>
          <w:tcPr>
            <w:tcW w:w="1697" w:type="dxa"/>
            <w:vMerge w:val="restart"/>
          </w:tcPr>
          <w:p w14:paraId="76736671" w14:textId="77777777" w:rsidR="00EB03E9" w:rsidRPr="00EB03E9" w:rsidRDefault="00EB03E9" w:rsidP="00EB03E9">
            <w:pPr>
              <w:spacing w:line="360" w:lineRule="auto"/>
              <w:jc w:val="both"/>
              <w:rPr>
                <w:rFonts w:asciiTheme="majorBidi" w:hAnsiTheme="majorBidi" w:cstheme="majorBidi"/>
              </w:rPr>
            </w:pPr>
            <w:r w:rsidRPr="00EB03E9">
              <w:rPr>
                <w:rFonts w:asciiTheme="majorBidi" w:hAnsiTheme="majorBidi" w:cstheme="majorBidi"/>
              </w:rPr>
              <w:fldChar w:fldCharType="begin"/>
            </w:r>
            <w:r w:rsidRPr="00EB03E9">
              <w:rPr>
                <w:rFonts w:asciiTheme="majorBidi" w:hAnsiTheme="majorBidi" w:cstheme="majorBidi"/>
              </w:rPr>
              <w:instrText xml:space="preserve"> REF _Ref80711943 \h  \* MERGEFORMAT </w:instrText>
            </w:r>
            <w:r w:rsidRPr="00EB03E9">
              <w:rPr>
                <w:rFonts w:asciiTheme="majorBidi" w:hAnsiTheme="majorBidi" w:cstheme="majorBidi"/>
              </w:rPr>
            </w:r>
            <w:r w:rsidRPr="00EB03E9">
              <w:rPr>
                <w:rFonts w:asciiTheme="majorBidi" w:hAnsiTheme="majorBidi" w:cstheme="majorBidi"/>
              </w:rPr>
              <w:fldChar w:fldCharType="separate"/>
            </w:r>
            <w:r w:rsidRPr="00EB03E9">
              <w:rPr>
                <w:rFonts w:asciiTheme="majorBidi" w:hAnsiTheme="majorBidi" w:cstheme="majorBidi"/>
              </w:rPr>
              <w:t>Draper VDISC</w:t>
            </w:r>
            <w:r w:rsidRPr="00EB03E9">
              <w:rPr>
                <w:rFonts w:asciiTheme="majorBidi" w:hAnsiTheme="majorBidi" w:cstheme="majorBidi"/>
              </w:rPr>
              <w:fldChar w:fldCharType="end"/>
            </w:r>
          </w:p>
        </w:tc>
        <w:tc>
          <w:tcPr>
            <w:tcW w:w="1765" w:type="dxa"/>
          </w:tcPr>
          <w:p w14:paraId="53A644B8" w14:textId="1CA1DF29" w:rsidR="00EB03E9" w:rsidRPr="00EB03E9" w:rsidRDefault="00EB03E9" w:rsidP="00EB03E9">
            <w:pPr>
              <w:spacing w:line="360" w:lineRule="auto"/>
              <w:rPr>
                <w:rFonts w:asciiTheme="majorBidi" w:hAnsiTheme="majorBidi" w:cstheme="majorBidi"/>
              </w:rPr>
            </w:pPr>
            <w:r w:rsidRPr="00EB03E9">
              <w:rPr>
                <w:rFonts w:asciiTheme="majorBidi" w:hAnsiTheme="majorBidi" w:cstheme="majorBidi"/>
              </w:rPr>
              <w:t>BOW+RF</w:t>
            </w:r>
          </w:p>
        </w:tc>
        <w:tc>
          <w:tcPr>
            <w:tcW w:w="1206" w:type="dxa"/>
          </w:tcPr>
          <w:p w14:paraId="5C1F6D3A" w14:textId="72C53F5F" w:rsidR="00EB03E9" w:rsidRPr="00EB03E9" w:rsidRDefault="00EB03E9" w:rsidP="00EB03E9">
            <w:pPr>
              <w:spacing w:line="360" w:lineRule="auto"/>
              <w:rPr>
                <w:rFonts w:asciiTheme="majorBidi" w:hAnsiTheme="majorBidi" w:cstheme="majorBidi"/>
              </w:rPr>
            </w:pPr>
            <w:r w:rsidRPr="00EB03E9">
              <w:rPr>
                <w:rFonts w:asciiTheme="majorBidi" w:hAnsiTheme="majorBidi" w:cstheme="majorBidi"/>
              </w:rPr>
              <w:t>89%</w:t>
            </w:r>
          </w:p>
        </w:tc>
        <w:tc>
          <w:tcPr>
            <w:tcW w:w="700" w:type="dxa"/>
          </w:tcPr>
          <w:p w14:paraId="6DED5C55" w14:textId="0D6BAE2D" w:rsidR="00EB03E9" w:rsidRPr="00EB03E9" w:rsidRDefault="00EB03E9" w:rsidP="00EB03E9">
            <w:pPr>
              <w:spacing w:line="360" w:lineRule="auto"/>
              <w:rPr>
                <w:rFonts w:asciiTheme="majorBidi" w:hAnsiTheme="majorBidi" w:cstheme="majorBidi"/>
              </w:rPr>
            </w:pPr>
            <w:r w:rsidRPr="00EB03E9">
              <w:rPr>
                <w:rFonts w:asciiTheme="majorBidi" w:hAnsiTheme="majorBidi" w:cstheme="majorBidi"/>
              </w:rPr>
              <w:t>78%</w:t>
            </w:r>
          </w:p>
        </w:tc>
        <w:tc>
          <w:tcPr>
            <w:tcW w:w="1243" w:type="dxa"/>
            <w:vMerge w:val="restart"/>
          </w:tcPr>
          <w:p w14:paraId="1D0C831B" w14:textId="3434F024" w:rsidR="00EB03E9" w:rsidRPr="00EB03E9" w:rsidRDefault="00EB03E9" w:rsidP="00EB03E9">
            <w:pPr>
              <w:spacing w:line="360" w:lineRule="auto"/>
              <w:rPr>
                <w:rFonts w:asciiTheme="majorBidi" w:hAnsiTheme="majorBidi" w:cstheme="majorBidi"/>
              </w:rPr>
            </w:pPr>
            <w:r w:rsidRPr="00EB03E9">
              <w:rPr>
                <w:rFonts w:asciiTheme="majorBidi" w:hAnsiTheme="majorBidi" w:cstheme="majorBidi"/>
              </w:rPr>
              <w:t>2018</w:t>
            </w:r>
          </w:p>
        </w:tc>
      </w:tr>
      <w:tr w:rsidR="00EB03E9" w14:paraId="575AD57F" w14:textId="77777777" w:rsidTr="00EB03E9">
        <w:trPr>
          <w:trHeight w:val="401"/>
        </w:trPr>
        <w:tc>
          <w:tcPr>
            <w:tcW w:w="1685" w:type="dxa"/>
            <w:vMerge/>
          </w:tcPr>
          <w:p w14:paraId="17E10E4D" w14:textId="77777777" w:rsidR="00EB03E9" w:rsidRPr="00EB03E9" w:rsidRDefault="00EB03E9" w:rsidP="00EB03E9">
            <w:pPr>
              <w:spacing w:line="360" w:lineRule="auto"/>
              <w:rPr>
                <w:rFonts w:asciiTheme="majorBidi" w:hAnsiTheme="majorBidi" w:cstheme="majorBidi"/>
              </w:rPr>
            </w:pPr>
          </w:p>
        </w:tc>
        <w:tc>
          <w:tcPr>
            <w:tcW w:w="1697" w:type="dxa"/>
            <w:vMerge/>
          </w:tcPr>
          <w:p w14:paraId="2FEE5FD0" w14:textId="77777777" w:rsidR="00EB03E9" w:rsidRPr="00EB03E9" w:rsidRDefault="00EB03E9" w:rsidP="00EB03E9">
            <w:pPr>
              <w:spacing w:line="360" w:lineRule="auto"/>
              <w:jc w:val="both"/>
              <w:rPr>
                <w:rFonts w:asciiTheme="majorBidi" w:hAnsiTheme="majorBidi" w:cstheme="majorBidi"/>
              </w:rPr>
            </w:pPr>
          </w:p>
        </w:tc>
        <w:tc>
          <w:tcPr>
            <w:tcW w:w="1765" w:type="dxa"/>
          </w:tcPr>
          <w:p w14:paraId="66DE7F1C" w14:textId="664F0CDB" w:rsidR="00EB03E9" w:rsidRPr="00EB03E9" w:rsidRDefault="00EB03E9" w:rsidP="00EB03E9">
            <w:pPr>
              <w:spacing w:line="360" w:lineRule="auto"/>
              <w:rPr>
                <w:rFonts w:asciiTheme="majorBidi" w:hAnsiTheme="majorBidi" w:cstheme="majorBidi"/>
              </w:rPr>
            </w:pPr>
            <w:r w:rsidRPr="00EB03E9">
              <w:rPr>
                <w:rFonts w:asciiTheme="majorBidi" w:hAnsiTheme="majorBidi" w:cstheme="majorBidi"/>
              </w:rPr>
              <w:t>RNN</w:t>
            </w:r>
          </w:p>
        </w:tc>
        <w:tc>
          <w:tcPr>
            <w:tcW w:w="1206" w:type="dxa"/>
          </w:tcPr>
          <w:p w14:paraId="00BF3921" w14:textId="141D0B69" w:rsidR="00EB03E9" w:rsidRPr="00EB03E9" w:rsidRDefault="00EB03E9" w:rsidP="00EB03E9">
            <w:pPr>
              <w:spacing w:line="360" w:lineRule="auto"/>
              <w:rPr>
                <w:rFonts w:asciiTheme="majorBidi" w:hAnsiTheme="majorBidi" w:cstheme="majorBidi"/>
              </w:rPr>
            </w:pPr>
            <w:r w:rsidRPr="00EB03E9">
              <w:rPr>
                <w:rFonts w:asciiTheme="majorBidi" w:hAnsiTheme="majorBidi" w:cstheme="majorBidi"/>
              </w:rPr>
              <w:t>90%</w:t>
            </w:r>
          </w:p>
        </w:tc>
        <w:tc>
          <w:tcPr>
            <w:tcW w:w="700" w:type="dxa"/>
          </w:tcPr>
          <w:p w14:paraId="42FF664E" w14:textId="1C401F84" w:rsidR="00EB03E9" w:rsidRPr="00EB03E9" w:rsidRDefault="00EB03E9" w:rsidP="00EB03E9">
            <w:pPr>
              <w:spacing w:line="360" w:lineRule="auto"/>
              <w:rPr>
                <w:rFonts w:asciiTheme="majorBidi" w:hAnsiTheme="majorBidi" w:cstheme="majorBidi"/>
              </w:rPr>
            </w:pPr>
            <w:r w:rsidRPr="00EB03E9">
              <w:rPr>
                <w:rFonts w:asciiTheme="majorBidi" w:hAnsiTheme="majorBidi" w:cstheme="majorBidi"/>
              </w:rPr>
              <w:t>80%</w:t>
            </w:r>
          </w:p>
        </w:tc>
        <w:tc>
          <w:tcPr>
            <w:tcW w:w="1243" w:type="dxa"/>
            <w:vMerge/>
          </w:tcPr>
          <w:p w14:paraId="5B048478" w14:textId="77777777" w:rsidR="00EB03E9" w:rsidRPr="00EB03E9" w:rsidRDefault="00EB03E9" w:rsidP="00EB03E9">
            <w:pPr>
              <w:spacing w:line="360" w:lineRule="auto"/>
              <w:rPr>
                <w:rFonts w:asciiTheme="majorBidi" w:hAnsiTheme="majorBidi" w:cstheme="majorBidi"/>
              </w:rPr>
            </w:pPr>
          </w:p>
        </w:tc>
      </w:tr>
      <w:tr w:rsidR="00EB03E9" w14:paraId="1FB422DB" w14:textId="77777777" w:rsidTr="00EB03E9">
        <w:trPr>
          <w:trHeight w:val="401"/>
        </w:trPr>
        <w:tc>
          <w:tcPr>
            <w:tcW w:w="1685" w:type="dxa"/>
            <w:vMerge/>
          </w:tcPr>
          <w:p w14:paraId="37066A4F" w14:textId="77777777" w:rsidR="00EB03E9" w:rsidRPr="00EB03E9" w:rsidRDefault="00EB03E9" w:rsidP="00EB03E9">
            <w:pPr>
              <w:spacing w:line="360" w:lineRule="auto"/>
              <w:rPr>
                <w:rFonts w:asciiTheme="majorBidi" w:hAnsiTheme="majorBidi" w:cstheme="majorBidi"/>
              </w:rPr>
            </w:pPr>
          </w:p>
        </w:tc>
        <w:tc>
          <w:tcPr>
            <w:tcW w:w="1697" w:type="dxa"/>
            <w:vMerge/>
          </w:tcPr>
          <w:p w14:paraId="0C2925A7" w14:textId="77777777" w:rsidR="00EB03E9" w:rsidRPr="00EB03E9" w:rsidRDefault="00EB03E9" w:rsidP="00EB03E9">
            <w:pPr>
              <w:spacing w:line="360" w:lineRule="auto"/>
              <w:jc w:val="both"/>
              <w:rPr>
                <w:rFonts w:asciiTheme="majorBidi" w:hAnsiTheme="majorBidi" w:cstheme="majorBidi"/>
              </w:rPr>
            </w:pPr>
          </w:p>
        </w:tc>
        <w:tc>
          <w:tcPr>
            <w:tcW w:w="1765" w:type="dxa"/>
          </w:tcPr>
          <w:p w14:paraId="2196400D" w14:textId="0F0429E2" w:rsidR="00EB03E9" w:rsidRPr="00EB03E9" w:rsidRDefault="00EB03E9" w:rsidP="00EB03E9">
            <w:pPr>
              <w:spacing w:line="360" w:lineRule="auto"/>
              <w:rPr>
                <w:rFonts w:asciiTheme="majorBidi" w:hAnsiTheme="majorBidi" w:cstheme="majorBidi"/>
              </w:rPr>
            </w:pPr>
            <w:r w:rsidRPr="00EB03E9">
              <w:rPr>
                <w:rFonts w:asciiTheme="majorBidi" w:hAnsiTheme="majorBidi" w:cstheme="majorBidi"/>
              </w:rPr>
              <w:t>CNN</w:t>
            </w:r>
          </w:p>
        </w:tc>
        <w:tc>
          <w:tcPr>
            <w:tcW w:w="1206" w:type="dxa"/>
          </w:tcPr>
          <w:p w14:paraId="1C23F809" w14:textId="394B8433" w:rsidR="00EB03E9" w:rsidRPr="00EB03E9" w:rsidRDefault="00EB03E9" w:rsidP="00EB03E9">
            <w:pPr>
              <w:spacing w:line="360" w:lineRule="auto"/>
              <w:rPr>
                <w:rFonts w:asciiTheme="majorBidi" w:hAnsiTheme="majorBidi" w:cstheme="majorBidi"/>
              </w:rPr>
            </w:pPr>
            <w:r w:rsidRPr="00EB03E9">
              <w:rPr>
                <w:rFonts w:asciiTheme="majorBidi" w:hAnsiTheme="majorBidi" w:cstheme="majorBidi"/>
              </w:rPr>
              <w:t>94.4%</w:t>
            </w:r>
          </w:p>
        </w:tc>
        <w:tc>
          <w:tcPr>
            <w:tcW w:w="700" w:type="dxa"/>
          </w:tcPr>
          <w:p w14:paraId="2AEF256C" w14:textId="6305C40C" w:rsidR="00EB03E9" w:rsidRPr="00EB03E9" w:rsidRDefault="00EB03E9" w:rsidP="00EB03E9">
            <w:pPr>
              <w:spacing w:line="360" w:lineRule="auto"/>
              <w:rPr>
                <w:rFonts w:asciiTheme="majorBidi" w:hAnsiTheme="majorBidi" w:cstheme="majorBidi"/>
              </w:rPr>
            </w:pPr>
            <w:r w:rsidRPr="00EB03E9">
              <w:rPr>
                <w:rFonts w:asciiTheme="majorBidi" w:hAnsiTheme="majorBidi" w:cstheme="majorBidi"/>
              </w:rPr>
              <w:t>84%</w:t>
            </w:r>
          </w:p>
        </w:tc>
        <w:tc>
          <w:tcPr>
            <w:tcW w:w="1243" w:type="dxa"/>
            <w:vMerge/>
          </w:tcPr>
          <w:p w14:paraId="337B63E5" w14:textId="77777777" w:rsidR="00EB03E9" w:rsidRPr="00EB03E9" w:rsidRDefault="00EB03E9" w:rsidP="00EB03E9">
            <w:pPr>
              <w:spacing w:line="360" w:lineRule="auto"/>
              <w:rPr>
                <w:rFonts w:asciiTheme="majorBidi" w:hAnsiTheme="majorBidi" w:cstheme="majorBidi"/>
              </w:rPr>
            </w:pPr>
          </w:p>
        </w:tc>
      </w:tr>
      <w:tr w:rsidR="00EB03E9" w14:paraId="1828AFE3" w14:textId="77777777" w:rsidTr="00EB03E9">
        <w:trPr>
          <w:trHeight w:val="401"/>
        </w:trPr>
        <w:tc>
          <w:tcPr>
            <w:tcW w:w="1685" w:type="dxa"/>
            <w:vMerge/>
          </w:tcPr>
          <w:p w14:paraId="1A936AEB" w14:textId="77777777" w:rsidR="00EB03E9" w:rsidRPr="00EB03E9" w:rsidRDefault="00EB03E9" w:rsidP="00EB03E9">
            <w:pPr>
              <w:spacing w:line="360" w:lineRule="auto"/>
              <w:rPr>
                <w:rFonts w:asciiTheme="majorBidi" w:hAnsiTheme="majorBidi" w:cstheme="majorBidi"/>
              </w:rPr>
            </w:pPr>
          </w:p>
        </w:tc>
        <w:tc>
          <w:tcPr>
            <w:tcW w:w="1697" w:type="dxa"/>
            <w:vMerge/>
          </w:tcPr>
          <w:p w14:paraId="24797278" w14:textId="77777777" w:rsidR="00EB03E9" w:rsidRPr="00EB03E9" w:rsidRDefault="00EB03E9" w:rsidP="00EB03E9">
            <w:pPr>
              <w:spacing w:line="360" w:lineRule="auto"/>
              <w:jc w:val="both"/>
              <w:rPr>
                <w:rFonts w:asciiTheme="majorBidi" w:hAnsiTheme="majorBidi" w:cstheme="majorBidi"/>
              </w:rPr>
            </w:pPr>
          </w:p>
        </w:tc>
        <w:tc>
          <w:tcPr>
            <w:tcW w:w="1765" w:type="dxa"/>
          </w:tcPr>
          <w:p w14:paraId="622928CD" w14:textId="6DE95A5D" w:rsidR="00EB03E9" w:rsidRPr="00EB03E9" w:rsidRDefault="00EB03E9" w:rsidP="00EB03E9">
            <w:pPr>
              <w:spacing w:line="360" w:lineRule="auto"/>
              <w:rPr>
                <w:rFonts w:asciiTheme="majorBidi" w:hAnsiTheme="majorBidi" w:cstheme="majorBidi"/>
              </w:rPr>
            </w:pPr>
            <w:r w:rsidRPr="00EB03E9">
              <w:rPr>
                <w:rFonts w:asciiTheme="majorBidi" w:hAnsiTheme="majorBidi" w:cstheme="majorBidi"/>
              </w:rPr>
              <w:t>CNN+RF</w:t>
            </w:r>
          </w:p>
        </w:tc>
        <w:tc>
          <w:tcPr>
            <w:tcW w:w="1206" w:type="dxa"/>
          </w:tcPr>
          <w:p w14:paraId="600F3E0D" w14:textId="211B7631" w:rsidR="00EB03E9" w:rsidRPr="00EB03E9" w:rsidRDefault="00EB03E9" w:rsidP="00EB03E9">
            <w:pPr>
              <w:spacing w:line="360" w:lineRule="auto"/>
              <w:rPr>
                <w:rFonts w:asciiTheme="majorBidi" w:hAnsiTheme="majorBidi" w:cstheme="majorBidi"/>
              </w:rPr>
            </w:pPr>
            <w:r w:rsidRPr="00EB03E9">
              <w:rPr>
                <w:rFonts w:asciiTheme="majorBidi" w:hAnsiTheme="majorBidi" w:cstheme="majorBidi"/>
              </w:rPr>
              <w:t>91.6%</w:t>
            </w:r>
          </w:p>
        </w:tc>
        <w:tc>
          <w:tcPr>
            <w:tcW w:w="700" w:type="dxa"/>
          </w:tcPr>
          <w:p w14:paraId="43CC630C" w14:textId="561562F4" w:rsidR="00EB03E9" w:rsidRPr="00EB03E9" w:rsidRDefault="00EB03E9" w:rsidP="00EB03E9">
            <w:pPr>
              <w:spacing w:line="360" w:lineRule="auto"/>
              <w:rPr>
                <w:rFonts w:asciiTheme="majorBidi" w:hAnsiTheme="majorBidi" w:cstheme="majorBidi"/>
              </w:rPr>
            </w:pPr>
            <w:r w:rsidRPr="00EB03E9">
              <w:rPr>
                <w:rFonts w:asciiTheme="majorBidi" w:hAnsiTheme="majorBidi" w:cstheme="majorBidi"/>
              </w:rPr>
              <w:t>82%</w:t>
            </w:r>
          </w:p>
        </w:tc>
        <w:tc>
          <w:tcPr>
            <w:tcW w:w="1243" w:type="dxa"/>
            <w:vMerge/>
          </w:tcPr>
          <w:p w14:paraId="13009389" w14:textId="77777777" w:rsidR="00EB03E9" w:rsidRPr="00EB03E9" w:rsidRDefault="00EB03E9" w:rsidP="00EB03E9">
            <w:pPr>
              <w:spacing w:line="360" w:lineRule="auto"/>
              <w:rPr>
                <w:rFonts w:asciiTheme="majorBidi" w:hAnsiTheme="majorBidi" w:cstheme="majorBidi"/>
              </w:rPr>
            </w:pPr>
          </w:p>
        </w:tc>
      </w:tr>
      <w:tr w:rsidR="00EB03E9" w14:paraId="44B34939" w14:textId="77777777" w:rsidTr="00EB03E9">
        <w:trPr>
          <w:trHeight w:val="883"/>
        </w:trPr>
        <w:tc>
          <w:tcPr>
            <w:tcW w:w="1685" w:type="dxa"/>
            <w:vMerge/>
          </w:tcPr>
          <w:p w14:paraId="5CA9FD27" w14:textId="77777777" w:rsidR="00EB03E9" w:rsidRPr="00EB03E9" w:rsidRDefault="00EB03E9" w:rsidP="00EB03E9">
            <w:pPr>
              <w:spacing w:line="360" w:lineRule="auto"/>
              <w:rPr>
                <w:rFonts w:asciiTheme="majorBidi" w:hAnsiTheme="majorBidi" w:cstheme="majorBidi"/>
              </w:rPr>
            </w:pPr>
          </w:p>
        </w:tc>
        <w:tc>
          <w:tcPr>
            <w:tcW w:w="1697" w:type="dxa"/>
            <w:vMerge/>
          </w:tcPr>
          <w:p w14:paraId="0061B9F5" w14:textId="77777777" w:rsidR="00EB03E9" w:rsidRPr="00EB03E9" w:rsidRDefault="00EB03E9" w:rsidP="00EB03E9">
            <w:pPr>
              <w:spacing w:line="360" w:lineRule="auto"/>
              <w:jc w:val="both"/>
              <w:rPr>
                <w:rFonts w:asciiTheme="majorBidi" w:hAnsiTheme="majorBidi" w:cstheme="majorBidi"/>
              </w:rPr>
            </w:pPr>
          </w:p>
        </w:tc>
        <w:tc>
          <w:tcPr>
            <w:tcW w:w="1765" w:type="dxa"/>
          </w:tcPr>
          <w:p w14:paraId="402797FD" w14:textId="01C119DA" w:rsidR="00EB03E9" w:rsidRPr="00EB03E9" w:rsidRDefault="00EB03E9" w:rsidP="00EB03E9">
            <w:pPr>
              <w:spacing w:line="360" w:lineRule="auto"/>
              <w:rPr>
                <w:rFonts w:asciiTheme="majorBidi" w:hAnsiTheme="majorBidi" w:cstheme="majorBidi"/>
              </w:rPr>
            </w:pPr>
            <w:r w:rsidRPr="00EB03E9">
              <w:rPr>
                <w:rFonts w:asciiTheme="majorBidi" w:hAnsiTheme="majorBidi" w:cstheme="majorBidi"/>
              </w:rPr>
              <w:t>RNN+RF</w:t>
            </w:r>
          </w:p>
        </w:tc>
        <w:tc>
          <w:tcPr>
            <w:tcW w:w="1206" w:type="dxa"/>
          </w:tcPr>
          <w:p w14:paraId="49FE904A" w14:textId="3591EB3A" w:rsidR="00EB03E9" w:rsidRPr="00EB03E9" w:rsidRDefault="00EB03E9" w:rsidP="00EB03E9">
            <w:pPr>
              <w:spacing w:line="360" w:lineRule="auto"/>
              <w:rPr>
                <w:rFonts w:asciiTheme="majorBidi" w:hAnsiTheme="majorBidi" w:cstheme="majorBidi"/>
              </w:rPr>
            </w:pPr>
            <w:r w:rsidRPr="00EB03E9">
              <w:rPr>
                <w:rFonts w:asciiTheme="majorBidi" w:hAnsiTheme="majorBidi" w:cstheme="majorBidi"/>
              </w:rPr>
              <w:t>91.4%</w:t>
            </w:r>
          </w:p>
        </w:tc>
        <w:tc>
          <w:tcPr>
            <w:tcW w:w="700" w:type="dxa"/>
          </w:tcPr>
          <w:p w14:paraId="45F244C5" w14:textId="28564C93" w:rsidR="00EB03E9" w:rsidRPr="00EB03E9" w:rsidRDefault="00EB03E9" w:rsidP="00EB03E9">
            <w:pPr>
              <w:spacing w:line="360" w:lineRule="auto"/>
              <w:rPr>
                <w:rFonts w:asciiTheme="majorBidi" w:hAnsiTheme="majorBidi" w:cstheme="majorBidi"/>
              </w:rPr>
            </w:pPr>
            <w:r w:rsidRPr="00EB03E9">
              <w:rPr>
                <w:rFonts w:asciiTheme="majorBidi" w:hAnsiTheme="majorBidi" w:cstheme="majorBidi"/>
              </w:rPr>
              <w:t>81%</w:t>
            </w:r>
          </w:p>
        </w:tc>
        <w:tc>
          <w:tcPr>
            <w:tcW w:w="1243" w:type="dxa"/>
            <w:vMerge/>
          </w:tcPr>
          <w:p w14:paraId="7A4503E4" w14:textId="77777777" w:rsidR="00EB03E9" w:rsidRPr="00EB03E9" w:rsidRDefault="00EB03E9" w:rsidP="00EB03E9">
            <w:pPr>
              <w:spacing w:line="360" w:lineRule="auto"/>
              <w:rPr>
                <w:rFonts w:asciiTheme="majorBidi" w:hAnsiTheme="majorBidi" w:cstheme="majorBidi"/>
              </w:rPr>
            </w:pPr>
          </w:p>
        </w:tc>
      </w:tr>
      <w:tr w:rsidR="00EB03E9" w14:paraId="6CAFDA0F" w14:textId="77777777" w:rsidTr="00EB03E9">
        <w:trPr>
          <w:trHeight w:val="323"/>
        </w:trPr>
        <w:tc>
          <w:tcPr>
            <w:tcW w:w="1685" w:type="dxa"/>
            <w:vMerge w:val="restart"/>
          </w:tcPr>
          <w:p w14:paraId="3572BBCC" w14:textId="46680652" w:rsidR="00EB03E9" w:rsidRPr="00EB03E9" w:rsidRDefault="00EB03E9" w:rsidP="00EB03E9">
            <w:pPr>
              <w:spacing w:line="360" w:lineRule="auto"/>
              <w:rPr>
                <w:rFonts w:asciiTheme="majorBidi" w:hAnsiTheme="majorBidi" w:cstheme="majorBidi"/>
              </w:rPr>
            </w:pPr>
            <w:r w:rsidRPr="00EB03E9">
              <w:rPr>
                <w:rFonts w:asciiTheme="majorBidi" w:hAnsiTheme="majorBidi" w:cstheme="majorBidi"/>
              </w:rPr>
              <w:t xml:space="preserve">Combining Graph Neural Networks with Expert Knowledge for Smart Constract Vulnerablility Detection </w:t>
            </w:r>
            <w:sdt>
              <w:sdtPr>
                <w:rPr>
                  <w:rFonts w:asciiTheme="majorBidi" w:hAnsiTheme="majorBidi" w:cstheme="majorBidi"/>
                </w:rPr>
                <w:id w:val="-712112812"/>
                <w:citation/>
              </w:sdtPr>
              <w:sdtEndPr/>
              <w:sdtContent>
                <w:r w:rsidRPr="00EB03E9">
                  <w:rPr>
                    <w:rFonts w:asciiTheme="majorBidi" w:hAnsiTheme="majorBidi" w:cstheme="majorBidi"/>
                  </w:rPr>
                  <w:fldChar w:fldCharType="begin"/>
                </w:r>
                <w:r w:rsidRPr="00EB03E9">
                  <w:rPr>
                    <w:rFonts w:asciiTheme="majorBidi" w:hAnsiTheme="majorBidi" w:cstheme="majorBidi"/>
                    <w:b/>
                    <w:bCs/>
                  </w:rPr>
                  <w:instrText xml:space="preserve">CITATION Placeholder1 \l 1033 </w:instrText>
                </w:r>
                <w:r w:rsidRPr="00EB03E9">
                  <w:rPr>
                    <w:rFonts w:asciiTheme="majorBidi" w:hAnsiTheme="majorBidi" w:cstheme="majorBidi"/>
                  </w:rPr>
                  <w:fldChar w:fldCharType="separate"/>
                </w:r>
                <w:r w:rsidRPr="00EB03E9">
                  <w:rPr>
                    <w:rFonts w:asciiTheme="majorBidi" w:hAnsiTheme="majorBidi" w:cstheme="majorBidi"/>
                    <w:noProof/>
                  </w:rPr>
                  <w:t>[33]</w:t>
                </w:r>
                <w:r w:rsidRPr="00EB03E9">
                  <w:rPr>
                    <w:rFonts w:asciiTheme="majorBidi" w:hAnsiTheme="majorBidi" w:cstheme="majorBidi"/>
                  </w:rPr>
                  <w:fldChar w:fldCharType="end"/>
                </w:r>
              </w:sdtContent>
            </w:sdt>
          </w:p>
        </w:tc>
        <w:tc>
          <w:tcPr>
            <w:tcW w:w="1697" w:type="dxa"/>
            <w:vMerge w:val="restart"/>
          </w:tcPr>
          <w:p w14:paraId="0D9B417A" w14:textId="77777777" w:rsidR="00EB03E9" w:rsidRPr="00EB03E9" w:rsidRDefault="00EB03E9" w:rsidP="00EB03E9">
            <w:pPr>
              <w:spacing w:line="360" w:lineRule="auto"/>
              <w:jc w:val="both"/>
              <w:rPr>
                <w:rFonts w:asciiTheme="majorBidi" w:hAnsiTheme="majorBidi" w:cstheme="majorBidi"/>
              </w:rPr>
            </w:pPr>
            <w:r w:rsidRPr="00EB03E9">
              <w:rPr>
                <w:rFonts w:asciiTheme="majorBidi" w:hAnsiTheme="majorBidi" w:cstheme="majorBidi"/>
              </w:rPr>
              <w:t>ESC &amp;</w:t>
            </w:r>
          </w:p>
          <w:p w14:paraId="182B99EC" w14:textId="77777777" w:rsidR="00EB03E9" w:rsidRPr="00EB03E9" w:rsidRDefault="00EB03E9" w:rsidP="00EB03E9">
            <w:pPr>
              <w:spacing w:line="360" w:lineRule="auto"/>
              <w:jc w:val="both"/>
              <w:rPr>
                <w:rFonts w:asciiTheme="majorBidi" w:hAnsiTheme="majorBidi" w:cstheme="majorBidi"/>
              </w:rPr>
            </w:pPr>
            <w:r w:rsidRPr="00EB03E9">
              <w:rPr>
                <w:rFonts w:asciiTheme="majorBidi" w:hAnsiTheme="majorBidi" w:cstheme="majorBidi"/>
              </w:rPr>
              <w:t>VSC</w:t>
            </w:r>
          </w:p>
        </w:tc>
        <w:tc>
          <w:tcPr>
            <w:tcW w:w="1765" w:type="dxa"/>
          </w:tcPr>
          <w:p w14:paraId="2504CF93" w14:textId="7E27740D" w:rsidR="00EB03E9" w:rsidRPr="00EB03E9" w:rsidRDefault="00EB03E9" w:rsidP="00EB03E9">
            <w:pPr>
              <w:spacing w:line="360" w:lineRule="auto"/>
              <w:rPr>
                <w:rFonts w:asciiTheme="majorBidi" w:hAnsiTheme="majorBidi" w:cstheme="majorBidi"/>
              </w:rPr>
            </w:pPr>
            <w:r w:rsidRPr="00EB03E9">
              <w:rPr>
                <w:rFonts w:asciiTheme="majorBidi" w:hAnsiTheme="majorBidi" w:cstheme="majorBidi"/>
              </w:rPr>
              <w:t>RNN</w:t>
            </w:r>
          </w:p>
        </w:tc>
        <w:tc>
          <w:tcPr>
            <w:tcW w:w="1206" w:type="dxa"/>
          </w:tcPr>
          <w:p w14:paraId="0316EB9E" w14:textId="6616E8AA" w:rsidR="00EB03E9" w:rsidRPr="00EB03E9" w:rsidRDefault="00EB03E9" w:rsidP="00EB03E9">
            <w:pPr>
              <w:spacing w:line="360" w:lineRule="auto"/>
              <w:rPr>
                <w:rFonts w:asciiTheme="majorBidi" w:hAnsiTheme="majorBidi" w:cstheme="majorBidi"/>
              </w:rPr>
            </w:pPr>
            <w:r w:rsidRPr="00EB03E9">
              <w:rPr>
                <w:rFonts w:asciiTheme="majorBidi" w:hAnsiTheme="majorBidi" w:cstheme="majorBidi"/>
              </w:rPr>
              <w:t>49%</w:t>
            </w:r>
          </w:p>
        </w:tc>
        <w:tc>
          <w:tcPr>
            <w:tcW w:w="700" w:type="dxa"/>
          </w:tcPr>
          <w:p w14:paraId="74428DA6" w14:textId="11C467AA" w:rsidR="00EB03E9" w:rsidRPr="00EB03E9" w:rsidRDefault="00EB03E9" w:rsidP="00EB03E9">
            <w:pPr>
              <w:spacing w:line="360" w:lineRule="auto"/>
              <w:rPr>
                <w:rFonts w:asciiTheme="majorBidi" w:hAnsiTheme="majorBidi" w:cstheme="majorBidi"/>
              </w:rPr>
            </w:pPr>
            <w:r w:rsidRPr="00EB03E9">
              <w:rPr>
                <w:rFonts w:asciiTheme="majorBidi" w:hAnsiTheme="majorBidi" w:cstheme="majorBidi"/>
              </w:rPr>
              <w:t>45%</w:t>
            </w:r>
          </w:p>
        </w:tc>
        <w:tc>
          <w:tcPr>
            <w:tcW w:w="1243" w:type="dxa"/>
            <w:vMerge w:val="restart"/>
          </w:tcPr>
          <w:p w14:paraId="760303A5" w14:textId="45FC1F1E" w:rsidR="00EB03E9" w:rsidRPr="00EB03E9" w:rsidRDefault="00EB03E9" w:rsidP="00EB03E9">
            <w:pPr>
              <w:spacing w:line="360" w:lineRule="auto"/>
              <w:rPr>
                <w:rFonts w:asciiTheme="majorBidi" w:hAnsiTheme="majorBidi" w:cstheme="majorBidi"/>
              </w:rPr>
            </w:pPr>
            <w:r w:rsidRPr="00EB03E9">
              <w:rPr>
                <w:rFonts w:asciiTheme="majorBidi" w:hAnsiTheme="majorBidi" w:cstheme="majorBidi"/>
              </w:rPr>
              <w:t>2021</w:t>
            </w:r>
          </w:p>
        </w:tc>
      </w:tr>
      <w:tr w:rsidR="00EB03E9" w14:paraId="2764F240" w14:textId="77777777" w:rsidTr="00EB03E9">
        <w:trPr>
          <w:trHeight w:val="350"/>
        </w:trPr>
        <w:tc>
          <w:tcPr>
            <w:tcW w:w="1685" w:type="dxa"/>
            <w:vMerge/>
          </w:tcPr>
          <w:p w14:paraId="5663FBF3" w14:textId="77777777" w:rsidR="00EB03E9" w:rsidRPr="00EB03E9" w:rsidRDefault="00EB03E9" w:rsidP="00EB03E9">
            <w:pPr>
              <w:spacing w:line="360" w:lineRule="auto"/>
              <w:rPr>
                <w:rFonts w:asciiTheme="majorBidi" w:hAnsiTheme="majorBidi" w:cstheme="majorBidi"/>
              </w:rPr>
            </w:pPr>
          </w:p>
        </w:tc>
        <w:tc>
          <w:tcPr>
            <w:tcW w:w="1697" w:type="dxa"/>
            <w:vMerge/>
          </w:tcPr>
          <w:p w14:paraId="54C57F8E" w14:textId="77777777" w:rsidR="00EB03E9" w:rsidRPr="00EB03E9" w:rsidRDefault="00EB03E9" w:rsidP="00EB03E9">
            <w:pPr>
              <w:spacing w:line="360" w:lineRule="auto"/>
              <w:jc w:val="both"/>
              <w:rPr>
                <w:rFonts w:asciiTheme="majorBidi" w:hAnsiTheme="majorBidi" w:cstheme="majorBidi"/>
              </w:rPr>
            </w:pPr>
          </w:p>
        </w:tc>
        <w:tc>
          <w:tcPr>
            <w:tcW w:w="1765" w:type="dxa"/>
          </w:tcPr>
          <w:p w14:paraId="37BB421A" w14:textId="0AA49464" w:rsidR="00EB03E9" w:rsidRPr="00EB03E9" w:rsidRDefault="00EB03E9" w:rsidP="00EB03E9">
            <w:pPr>
              <w:spacing w:line="360" w:lineRule="auto"/>
              <w:rPr>
                <w:rFonts w:asciiTheme="majorBidi" w:hAnsiTheme="majorBidi" w:cstheme="majorBidi"/>
              </w:rPr>
            </w:pPr>
            <w:r w:rsidRPr="00EB03E9">
              <w:rPr>
                <w:rFonts w:asciiTheme="majorBidi" w:hAnsiTheme="majorBidi" w:cstheme="majorBidi"/>
              </w:rPr>
              <w:t>LSTM</w:t>
            </w:r>
          </w:p>
        </w:tc>
        <w:tc>
          <w:tcPr>
            <w:tcW w:w="1206" w:type="dxa"/>
          </w:tcPr>
          <w:p w14:paraId="25E3BF48" w14:textId="17E8A770" w:rsidR="00EB03E9" w:rsidRPr="00EB03E9" w:rsidRDefault="00EB03E9" w:rsidP="00EB03E9">
            <w:pPr>
              <w:spacing w:line="360" w:lineRule="auto"/>
              <w:rPr>
                <w:rFonts w:asciiTheme="majorBidi" w:hAnsiTheme="majorBidi" w:cstheme="majorBidi"/>
              </w:rPr>
            </w:pPr>
            <w:r w:rsidRPr="00EB03E9">
              <w:rPr>
                <w:rFonts w:asciiTheme="majorBidi" w:hAnsiTheme="majorBidi" w:cstheme="majorBidi"/>
              </w:rPr>
              <w:t>53%</w:t>
            </w:r>
          </w:p>
        </w:tc>
        <w:tc>
          <w:tcPr>
            <w:tcW w:w="700" w:type="dxa"/>
          </w:tcPr>
          <w:p w14:paraId="2D2DECD9" w14:textId="36C9AA71" w:rsidR="00EB03E9" w:rsidRPr="00EB03E9" w:rsidRDefault="00EB03E9" w:rsidP="00EB03E9">
            <w:pPr>
              <w:spacing w:line="360" w:lineRule="auto"/>
              <w:rPr>
                <w:rFonts w:asciiTheme="majorBidi" w:hAnsiTheme="majorBidi" w:cstheme="majorBidi"/>
              </w:rPr>
            </w:pPr>
            <w:r w:rsidRPr="00EB03E9">
              <w:rPr>
                <w:rFonts w:asciiTheme="majorBidi" w:hAnsiTheme="majorBidi" w:cstheme="majorBidi"/>
              </w:rPr>
              <w:t>54%</w:t>
            </w:r>
          </w:p>
        </w:tc>
        <w:tc>
          <w:tcPr>
            <w:tcW w:w="1243" w:type="dxa"/>
            <w:vMerge/>
          </w:tcPr>
          <w:p w14:paraId="55E40371" w14:textId="77777777" w:rsidR="00EB03E9" w:rsidRPr="00EB03E9" w:rsidRDefault="00EB03E9" w:rsidP="00EB03E9">
            <w:pPr>
              <w:spacing w:line="360" w:lineRule="auto"/>
              <w:rPr>
                <w:rFonts w:asciiTheme="majorBidi" w:hAnsiTheme="majorBidi" w:cstheme="majorBidi"/>
              </w:rPr>
            </w:pPr>
          </w:p>
        </w:tc>
      </w:tr>
      <w:tr w:rsidR="00EB03E9" w14:paraId="70DD307F" w14:textId="77777777" w:rsidTr="00EB03E9">
        <w:trPr>
          <w:trHeight w:val="305"/>
        </w:trPr>
        <w:tc>
          <w:tcPr>
            <w:tcW w:w="1685" w:type="dxa"/>
            <w:vMerge/>
          </w:tcPr>
          <w:p w14:paraId="0178248C" w14:textId="77777777" w:rsidR="00EB03E9" w:rsidRPr="00EB03E9" w:rsidRDefault="00EB03E9" w:rsidP="00EB03E9">
            <w:pPr>
              <w:spacing w:line="360" w:lineRule="auto"/>
              <w:rPr>
                <w:rFonts w:asciiTheme="majorBidi" w:hAnsiTheme="majorBidi" w:cstheme="majorBidi"/>
              </w:rPr>
            </w:pPr>
          </w:p>
        </w:tc>
        <w:tc>
          <w:tcPr>
            <w:tcW w:w="1697" w:type="dxa"/>
            <w:vMerge/>
          </w:tcPr>
          <w:p w14:paraId="791EBAC4" w14:textId="77777777" w:rsidR="00EB03E9" w:rsidRPr="00EB03E9" w:rsidRDefault="00EB03E9" w:rsidP="00EB03E9">
            <w:pPr>
              <w:spacing w:line="360" w:lineRule="auto"/>
              <w:jc w:val="both"/>
              <w:rPr>
                <w:rFonts w:asciiTheme="majorBidi" w:hAnsiTheme="majorBidi" w:cstheme="majorBidi"/>
              </w:rPr>
            </w:pPr>
          </w:p>
        </w:tc>
        <w:tc>
          <w:tcPr>
            <w:tcW w:w="1765" w:type="dxa"/>
          </w:tcPr>
          <w:p w14:paraId="2AEFDBFB" w14:textId="61726365" w:rsidR="00EB03E9" w:rsidRPr="00EB03E9" w:rsidRDefault="00EB03E9" w:rsidP="00EB03E9">
            <w:pPr>
              <w:spacing w:line="360" w:lineRule="auto"/>
              <w:rPr>
                <w:rFonts w:asciiTheme="majorBidi" w:hAnsiTheme="majorBidi" w:cstheme="majorBidi"/>
              </w:rPr>
            </w:pPr>
            <w:r w:rsidRPr="00EB03E9">
              <w:rPr>
                <w:rFonts w:asciiTheme="majorBidi" w:hAnsiTheme="majorBidi" w:cstheme="majorBidi"/>
              </w:rPr>
              <w:t>GRU</w:t>
            </w:r>
          </w:p>
        </w:tc>
        <w:tc>
          <w:tcPr>
            <w:tcW w:w="1206" w:type="dxa"/>
          </w:tcPr>
          <w:p w14:paraId="4ED6E50E" w14:textId="536C39D2" w:rsidR="00EB03E9" w:rsidRPr="00EB03E9" w:rsidRDefault="00EB03E9" w:rsidP="00EB03E9">
            <w:pPr>
              <w:spacing w:line="360" w:lineRule="auto"/>
              <w:rPr>
                <w:rFonts w:asciiTheme="majorBidi" w:hAnsiTheme="majorBidi" w:cstheme="majorBidi"/>
              </w:rPr>
            </w:pPr>
            <w:r w:rsidRPr="00EB03E9">
              <w:rPr>
                <w:rFonts w:asciiTheme="majorBidi" w:hAnsiTheme="majorBidi" w:cstheme="majorBidi"/>
              </w:rPr>
              <w:t>54%</w:t>
            </w:r>
          </w:p>
        </w:tc>
        <w:tc>
          <w:tcPr>
            <w:tcW w:w="700" w:type="dxa"/>
          </w:tcPr>
          <w:p w14:paraId="251E1EC2" w14:textId="719C880A" w:rsidR="00EB03E9" w:rsidRPr="00EB03E9" w:rsidRDefault="00EB03E9" w:rsidP="00EB03E9">
            <w:pPr>
              <w:spacing w:line="360" w:lineRule="auto"/>
              <w:rPr>
                <w:rFonts w:asciiTheme="majorBidi" w:hAnsiTheme="majorBidi" w:cstheme="majorBidi"/>
              </w:rPr>
            </w:pPr>
            <w:r w:rsidRPr="00EB03E9">
              <w:rPr>
                <w:rFonts w:asciiTheme="majorBidi" w:hAnsiTheme="majorBidi" w:cstheme="majorBidi"/>
              </w:rPr>
              <w:t>54%</w:t>
            </w:r>
          </w:p>
        </w:tc>
        <w:tc>
          <w:tcPr>
            <w:tcW w:w="1243" w:type="dxa"/>
            <w:vMerge/>
          </w:tcPr>
          <w:p w14:paraId="0F8EB5B2" w14:textId="77777777" w:rsidR="00EB03E9" w:rsidRPr="00EB03E9" w:rsidRDefault="00EB03E9" w:rsidP="00EB03E9">
            <w:pPr>
              <w:spacing w:line="360" w:lineRule="auto"/>
              <w:rPr>
                <w:rFonts w:asciiTheme="majorBidi" w:hAnsiTheme="majorBidi" w:cstheme="majorBidi"/>
              </w:rPr>
            </w:pPr>
          </w:p>
        </w:tc>
      </w:tr>
      <w:tr w:rsidR="00EB03E9" w14:paraId="283F5767" w14:textId="77777777" w:rsidTr="00EB03E9">
        <w:trPr>
          <w:trHeight w:val="323"/>
        </w:trPr>
        <w:tc>
          <w:tcPr>
            <w:tcW w:w="1685" w:type="dxa"/>
            <w:vMerge/>
          </w:tcPr>
          <w:p w14:paraId="649CF59A" w14:textId="77777777" w:rsidR="00EB03E9" w:rsidRPr="00EB03E9" w:rsidRDefault="00EB03E9" w:rsidP="00EB03E9">
            <w:pPr>
              <w:spacing w:line="360" w:lineRule="auto"/>
              <w:rPr>
                <w:rFonts w:asciiTheme="majorBidi" w:hAnsiTheme="majorBidi" w:cstheme="majorBidi"/>
              </w:rPr>
            </w:pPr>
          </w:p>
        </w:tc>
        <w:tc>
          <w:tcPr>
            <w:tcW w:w="1697" w:type="dxa"/>
            <w:vMerge/>
          </w:tcPr>
          <w:p w14:paraId="7487076F" w14:textId="77777777" w:rsidR="00EB03E9" w:rsidRPr="00EB03E9" w:rsidRDefault="00EB03E9" w:rsidP="00EB03E9">
            <w:pPr>
              <w:spacing w:line="360" w:lineRule="auto"/>
              <w:jc w:val="both"/>
              <w:rPr>
                <w:rFonts w:asciiTheme="majorBidi" w:hAnsiTheme="majorBidi" w:cstheme="majorBidi"/>
              </w:rPr>
            </w:pPr>
          </w:p>
        </w:tc>
        <w:tc>
          <w:tcPr>
            <w:tcW w:w="1765" w:type="dxa"/>
          </w:tcPr>
          <w:p w14:paraId="7B351C24" w14:textId="4E3BF89A" w:rsidR="00EB03E9" w:rsidRPr="00EB03E9" w:rsidRDefault="00EB03E9" w:rsidP="00EB03E9">
            <w:pPr>
              <w:spacing w:line="360" w:lineRule="auto"/>
              <w:rPr>
                <w:rFonts w:asciiTheme="majorBidi" w:hAnsiTheme="majorBidi" w:cstheme="majorBidi"/>
              </w:rPr>
            </w:pPr>
            <w:r w:rsidRPr="00EB03E9">
              <w:rPr>
                <w:rFonts w:asciiTheme="majorBidi" w:hAnsiTheme="majorBidi" w:cstheme="majorBidi"/>
              </w:rPr>
              <w:t>GCN</w:t>
            </w:r>
          </w:p>
        </w:tc>
        <w:tc>
          <w:tcPr>
            <w:tcW w:w="1206" w:type="dxa"/>
          </w:tcPr>
          <w:p w14:paraId="3F8583CB" w14:textId="79F307B9" w:rsidR="00EB03E9" w:rsidRPr="00EB03E9" w:rsidRDefault="00EB03E9" w:rsidP="00EB03E9">
            <w:pPr>
              <w:spacing w:line="360" w:lineRule="auto"/>
              <w:rPr>
                <w:rFonts w:asciiTheme="majorBidi" w:hAnsiTheme="majorBidi" w:cstheme="majorBidi"/>
              </w:rPr>
            </w:pPr>
            <w:r w:rsidRPr="00EB03E9">
              <w:rPr>
                <w:rFonts w:asciiTheme="majorBidi" w:hAnsiTheme="majorBidi" w:cstheme="majorBidi"/>
              </w:rPr>
              <w:t>77%</w:t>
            </w:r>
          </w:p>
        </w:tc>
        <w:tc>
          <w:tcPr>
            <w:tcW w:w="700" w:type="dxa"/>
          </w:tcPr>
          <w:p w14:paraId="001DE030" w14:textId="1D1BE36B" w:rsidR="00EB03E9" w:rsidRPr="00EB03E9" w:rsidRDefault="00EB03E9" w:rsidP="00EB03E9">
            <w:pPr>
              <w:spacing w:line="360" w:lineRule="auto"/>
              <w:rPr>
                <w:rFonts w:asciiTheme="majorBidi" w:hAnsiTheme="majorBidi" w:cstheme="majorBidi"/>
              </w:rPr>
            </w:pPr>
            <w:r w:rsidRPr="00EB03E9">
              <w:rPr>
                <w:rFonts w:asciiTheme="majorBidi" w:hAnsiTheme="majorBidi" w:cstheme="majorBidi"/>
              </w:rPr>
              <w:t>71%</w:t>
            </w:r>
          </w:p>
        </w:tc>
        <w:tc>
          <w:tcPr>
            <w:tcW w:w="1243" w:type="dxa"/>
            <w:vMerge/>
          </w:tcPr>
          <w:p w14:paraId="152E31F6" w14:textId="77777777" w:rsidR="00EB03E9" w:rsidRPr="00EB03E9" w:rsidRDefault="00EB03E9" w:rsidP="00EB03E9">
            <w:pPr>
              <w:spacing w:line="360" w:lineRule="auto"/>
              <w:rPr>
                <w:rFonts w:asciiTheme="majorBidi" w:hAnsiTheme="majorBidi" w:cstheme="majorBidi"/>
              </w:rPr>
            </w:pPr>
          </w:p>
        </w:tc>
      </w:tr>
      <w:tr w:rsidR="00EB03E9" w14:paraId="0B754EF8" w14:textId="77777777" w:rsidTr="00EB03E9">
        <w:trPr>
          <w:trHeight w:val="1132"/>
        </w:trPr>
        <w:tc>
          <w:tcPr>
            <w:tcW w:w="1685" w:type="dxa"/>
            <w:vMerge/>
          </w:tcPr>
          <w:p w14:paraId="709A793C" w14:textId="77777777" w:rsidR="00EB03E9" w:rsidRPr="00EB03E9" w:rsidRDefault="00EB03E9" w:rsidP="00EB03E9">
            <w:pPr>
              <w:spacing w:line="360" w:lineRule="auto"/>
              <w:rPr>
                <w:rFonts w:asciiTheme="majorBidi" w:hAnsiTheme="majorBidi" w:cstheme="majorBidi"/>
              </w:rPr>
            </w:pPr>
          </w:p>
        </w:tc>
        <w:tc>
          <w:tcPr>
            <w:tcW w:w="1697" w:type="dxa"/>
            <w:vMerge/>
          </w:tcPr>
          <w:p w14:paraId="7129F1CC" w14:textId="77777777" w:rsidR="00EB03E9" w:rsidRPr="00EB03E9" w:rsidRDefault="00EB03E9" w:rsidP="00EB03E9">
            <w:pPr>
              <w:spacing w:line="360" w:lineRule="auto"/>
              <w:jc w:val="both"/>
              <w:rPr>
                <w:rFonts w:asciiTheme="majorBidi" w:hAnsiTheme="majorBidi" w:cstheme="majorBidi"/>
              </w:rPr>
            </w:pPr>
          </w:p>
        </w:tc>
        <w:tc>
          <w:tcPr>
            <w:tcW w:w="1765" w:type="dxa"/>
          </w:tcPr>
          <w:p w14:paraId="712E1AD0" w14:textId="45D9256C" w:rsidR="00EB03E9" w:rsidRPr="00EB03E9" w:rsidRDefault="00EB03E9" w:rsidP="00EB03E9">
            <w:pPr>
              <w:spacing w:line="360" w:lineRule="auto"/>
              <w:rPr>
                <w:rFonts w:asciiTheme="majorBidi" w:hAnsiTheme="majorBidi" w:cstheme="majorBidi"/>
              </w:rPr>
            </w:pPr>
            <w:r w:rsidRPr="00EB03E9">
              <w:rPr>
                <w:rFonts w:asciiTheme="majorBidi" w:hAnsiTheme="majorBidi" w:cstheme="majorBidi"/>
              </w:rPr>
              <w:t>CGE</w:t>
            </w:r>
          </w:p>
        </w:tc>
        <w:tc>
          <w:tcPr>
            <w:tcW w:w="1206" w:type="dxa"/>
          </w:tcPr>
          <w:p w14:paraId="10C79992" w14:textId="7B7C4D9F" w:rsidR="00EB03E9" w:rsidRPr="00EB03E9" w:rsidRDefault="00EB03E9" w:rsidP="00EB03E9">
            <w:pPr>
              <w:spacing w:line="360" w:lineRule="auto"/>
              <w:rPr>
                <w:rFonts w:asciiTheme="majorBidi" w:hAnsiTheme="majorBidi" w:cstheme="majorBidi"/>
              </w:rPr>
            </w:pPr>
            <w:r w:rsidRPr="00EB03E9">
              <w:rPr>
                <w:rFonts w:asciiTheme="majorBidi" w:hAnsiTheme="majorBidi" w:cstheme="majorBidi"/>
              </w:rPr>
              <w:t>89%</w:t>
            </w:r>
          </w:p>
        </w:tc>
        <w:tc>
          <w:tcPr>
            <w:tcW w:w="700" w:type="dxa"/>
          </w:tcPr>
          <w:p w14:paraId="545B4131" w14:textId="51F0360B" w:rsidR="00EB03E9" w:rsidRPr="00EB03E9" w:rsidRDefault="00EB03E9" w:rsidP="00EB03E9">
            <w:pPr>
              <w:spacing w:line="360" w:lineRule="auto"/>
              <w:rPr>
                <w:rFonts w:asciiTheme="majorBidi" w:hAnsiTheme="majorBidi" w:cstheme="majorBidi"/>
              </w:rPr>
            </w:pPr>
            <w:r w:rsidRPr="00EB03E9">
              <w:rPr>
                <w:rFonts w:asciiTheme="majorBidi" w:hAnsiTheme="majorBidi" w:cstheme="majorBidi"/>
              </w:rPr>
              <w:t>87%</w:t>
            </w:r>
          </w:p>
        </w:tc>
        <w:tc>
          <w:tcPr>
            <w:tcW w:w="1243" w:type="dxa"/>
            <w:vMerge/>
          </w:tcPr>
          <w:p w14:paraId="4BE0D5C2" w14:textId="77777777" w:rsidR="00EB03E9" w:rsidRPr="00EB03E9" w:rsidRDefault="00EB03E9" w:rsidP="00EB03E9">
            <w:pPr>
              <w:spacing w:line="360" w:lineRule="auto"/>
              <w:rPr>
                <w:rFonts w:asciiTheme="majorBidi" w:hAnsiTheme="majorBidi" w:cstheme="majorBidi"/>
              </w:rPr>
            </w:pPr>
          </w:p>
        </w:tc>
      </w:tr>
    </w:tbl>
    <w:p w14:paraId="53886F08" w14:textId="77777777" w:rsidR="002D67A5" w:rsidRPr="002D67A5" w:rsidRDefault="002D67A5" w:rsidP="002D67A5"/>
    <w:p w14:paraId="6E3007F8" w14:textId="77777777" w:rsidR="00EB03E9" w:rsidRDefault="00EB03E9" w:rsidP="00550C3A">
      <w:pPr>
        <w:pStyle w:val="Heading2"/>
      </w:pPr>
    </w:p>
    <w:p w14:paraId="1D93D735" w14:textId="77777777" w:rsidR="00EB03E9" w:rsidRDefault="00EB03E9" w:rsidP="00550C3A">
      <w:pPr>
        <w:pStyle w:val="Heading2"/>
      </w:pPr>
    </w:p>
    <w:p w14:paraId="4C6CFC79" w14:textId="77777777" w:rsidR="00EB03E9" w:rsidRDefault="00EB03E9" w:rsidP="00550C3A">
      <w:pPr>
        <w:pStyle w:val="Heading2"/>
      </w:pPr>
    </w:p>
    <w:p w14:paraId="0A101180" w14:textId="77777777" w:rsidR="00EB03E9" w:rsidRDefault="00EB03E9" w:rsidP="00550C3A">
      <w:pPr>
        <w:pStyle w:val="Heading2"/>
      </w:pPr>
    </w:p>
    <w:p w14:paraId="6363FD4D" w14:textId="0DF95462" w:rsidR="00EB03E9" w:rsidRDefault="00EB03E9" w:rsidP="00550C3A">
      <w:pPr>
        <w:pStyle w:val="Heading2"/>
      </w:pPr>
    </w:p>
    <w:p w14:paraId="3126EC2C" w14:textId="3D3F3325" w:rsidR="00EB03E9" w:rsidRDefault="00EB03E9" w:rsidP="00EB03E9"/>
    <w:p w14:paraId="3C99E025" w14:textId="7638ACC7" w:rsidR="00EB03E9" w:rsidRDefault="00EB03E9" w:rsidP="00EB03E9"/>
    <w:p w14:paraId="7749371D" w14:textId="77777777" w:rsidR="00EB03E9" w:rsidRPr="00EB03E9" w:rsidRDefault="00EB03E9" w:rsidP="00EB03E9"/>
    <w:p w14:paraId="20914806" w14:textId="3A1F71F8" w:rsidR="00B4320F" w:rsidRDefault="00B4320F" w:rsidP="00550C3A">
      <w:pPr>
        <w:pStyle w:val="Heading2"/>
      </w:pPr>
      <w:bookmarkStart w:id="35" w:name="_Toc95457441"/>
      <w:r>
        <w:lastRenderedPageBreak/>
        <w:t>3.</w:t>
      </w:r>
      <w:r w:rsidR="000B3DA2">
        <w:t>2</w:t>
      </w:r>
      <w:r w:rsidR="000B3DA2">
        <w:tab/>
      </w:r>
      <w:r>
        <w:t xml:space="preserve"> Comparison</w:t>
      </w:r>
      <w:bookmarkEnd w:id="35"/>
    </w:p>
    <w:p w14:paraId="29C372A3" w14:textId="701FFBCF" w:rsidR="00B4320F" w:rsidRDefault="0036122C" w:rsidP="00D427E8">
      <w:pPr>
        <w:spacing w:line="360" w:lineRule="auto"/>
        <w:jc w:val="both"/>
        <w:rPr>
          <w:rFonts w:asciiTheme="majorBidi" w:hAnsiTheme="majorBidi" w:cstheme="majorBidi"/>
          <w:sz w:val="24"/>
          <w:szCs w:val="24"/>
        </w:rPr>
      </w:pPr>
      <w:r w:rsidRPr="0036122C">
        <w:rPr>
          <w:rFonts w:asciiTheme="majorBidi" w:hAnsiTheme="majorBidi" w:cstheme="majorBidi"/>
          <w:sz w:val="24"/>
          <w:szCs w:val="24"/>
        </w:rPr>
        <w:t xml:space="preserve">Source code is raw text data, and as machine learning models only deal with numeric values. So, there are various techniques to convert source code into numerical features. The </w:t>
      </w:r>
      <w:r w:rsidR="00BB6E4C">
        <w:rPr>
          <w:rFonts w:asciiTheme="majorBidi" w:hAnsiTheme="majorBidi" w:cstheme="majorBidi"/>
          <w:sz w:val="24"/>
          <w:szCs w:val="24"/>
        </w:rPr>
        <w:t>most common</w:t>
      </w:r>
      <w:r w:rsidRPr="0036122C">
        <w:rPr>
          <w:rFonts w:asciiTheme="majorBidi" w:hAnsiTheme="majorBidi" w:cstheme="majorBidi"/>
          <w:sz w:val="24"/>
          <w:szCs w:val="24"/>
        </w:rPr>
        <w:t xml:space="preserve"> solution is to tokenize</w:t>
      </w:r>
      <w:sdt>
        <w:sdtPr>
          <w:rPr>
            <w:rFonts w:asciiTheme="majorBidi" w:hAnsiTheme="majorBidi" w:cstheme="majorBidi"/>
            <w:sz w:val="24"/>
            <w:szCs w:val="24"/>
          </w:rPr>
          <w:id w:val="435256336"/>
          <w:citation/>
        </w:sdtPr>
        <w:sdtEndPr/>
        <w:sdtContent>
          <w:r w:rsidRPr="0036122C">
            <w:rPr>
              <w:rFonts w:asciiTheme="majorBidi" w:hAnsiTheme="majorBidi" w:cstheme="majorBidi"/>
              <w:sz w:val="24"/>
              <w:szCs w:val="24"/>
            </w:rPr>
            <w:fldChar w:fldCharType="begin"/>
          </w:r>
          <w:r w:rsidRPr="0036122C">
            <w:rPr>
              <w:rFonts w:asciiTheme="majorBidi" w:hAnsiTheme="majorBidi" w:cstheme="majorBidi"/>
              <w:sz w:val="24"/>
              <w:szCs w:val="24"/>
            </w:rPr>
            <w:instrText xml:space="preserve"> CITATION Sin19 \l 1033 </w:instrText>
          </w:r>
          <w:r w:rsidRPr="0036122C">
            <w:rPr>
              <w:rFonts w:asciiTheme="majorBidi" w:hAnsiTheme="majorBidi" w:cstheme="majorBidi"/>
              <w:sz w:val="24"/>
              <w:szCs w:val="24"/>
            </w:rPr>
            <w:fldChar w:fldCharType="separate"/>
          </w:r>
          <w:r w:rsidR="00827051">
            <w:rPr>
              <w:rFonts w:asciiTheme="majorBidi" w:hAnsiTheme="majorBidi" w:cstheme="majorBidi"/>
              <w:noProof/>
              <w:sz w:val="24"/>
              <w:szCs w:val="24"/>
            </w:rPr>
            <w:t xml:space="preserve"> </w:t>
          </w:r>
          <w:r w:rsidR="00827051" w:rsidRPr="00827051">
            <w:rPr>
              <w:rFonts w:asciiTheme="majorBidi" w:hAnsiTheme="majorBidi" w:cstheme="majorBidi"/>
              <w:noProof/>
              <w:sz w:val="24"/>
              <w:szCs w:val="24"/>
            </w:rPr>
            <w:t>[38]</w:t>
          </w:r>
          <w:r w:rsidRPr="0036122C">
            <w:rPr>
              <w:rFonts w:asciiTheme="majorBidi" w:hAnsiTheme="majorBidi" w:cstheme="majorBidi"/>
              <w:sz w:val="24"/>
              <w:szCs w:val="24"/>
            </w:rPr>
            <w:fldChar w:fldCharType="end"/>
          </w:r>
        </w:sdtContent>
      </w:sdt>
      <w:r w:rsidRPr="0036122C">
        <w:rPr>
          <w:rFonts w:asciiTheme="majorBidi" w:hAnsiTheme="majorBidi" w:cstheme="majorBidi"/>
          <w:sz w:val="24"/>
          <w:szCs w:val="24"/>
        </w:rPr>
        <w:t xml:space="preserve"> the source code, </w:t>
      </w:r>
      <w:r w:rsidR="00BB6E4C">
        <w:rPr>
          <w:rFonts w:asciiTheme="majorBidi" w:hAnsiTheme="majorBidi" w:cstheme="majorBidi"/>
          <w:sz w:val="24"/>
          <w:szCs w:val="24"/>
        </w:rPr>
        <w:t>In other words to</w:t>
      </w:r>
      <w:r w:rsidRPr="0036122C">
        <w:rPr>
          <w:rFonts w:asciiTheme="majorBidi" w:hAnsiTheme="majorBidi" w:cstheme="majorBidi"/>
          <w:sz w:val="24"/>
          <w:szCs w:val="24"/>
        </w:rPr>
        <w:t xml:space="preserve"> replace each token (single word) into a unique ID But there are a lot of disadvantages in this way </w:t>
      </w:r>
      <w:r w:rsidR="00BB6E4C" w:rsidRPr="00BB6E4C">
        <w:rPr>
          <w:rFonts w:asciiTheme="majorBidi" w:hAnsiTheme="majorBidi" w:cstheme="majorBidi"/>
          <w:sz w:val="24"/>
          <w:szCs w:val="24"/>
        </w:rPr>
        <w:t>because the syntactic and semantics dependencies between lines of code are never obtained, which it's so important to distinguish between different vulnerabilities classes</w:t>
      </w:r>
      <w:r w:rsidRPr="0036122C">
        <w:rPr>
          <w:rFonts w:asciiTheme="majorBidi" w:hAnsiTheme="majorBidi" w:cstheme="majorBidi"/>
          <w:sz w:val="24"/>
          <w:szCs w:val="24"/>
        </w:rPr>
        <w:t xml:space="preserve">. </w:t>
      </w:r>
      <w:r w:rsidR="00BB6E4C" w:rsidRPr="00BB6E4C">
        <w:rPr>
          <w:rFonts w:asciiTheme="majorBidi" w:hAnsiTheme="majorBidi" w:cstheme="majorBidi"/>
          <w:sz w:val="24"/>
          <w:szCs w:val="24"/>
        </w:rPr>
        <w:t>Not only the above issue needs to be solved but also all the source codes must be of the same length</w:t>
      </w:r>
      <w:r w:rsidR="00BB6E4C">
        <w:rPr>
          <w:rFonts w:asciiTheme="majorBidi" w:hAnsiTheme="majorBidi" w:cstheme="majorBidi"/>
          <w:sz w:val="24"/>
          <w:szCs w:val="24"/>
        </w:rPr>
        <w:t xml:space="preserve">. </w:t>
      </w:r>
      <w:r w:rsidRPr="0036122C">
        <w:rPr>
          <w:rFonts w:asciiTheme="majorBidi" w:hAnsiTheme="majorBidi" w:cstheme="majorBidi"/>
          <w:sz w:val="24"/>
          <w:szCs w:val="24"/>
        </w:rPr>
        <w:t xml:space="preserve">Another solution, using a Bag Of Word </w:t>
      </w:r>
      <w:sdt>
        <w:sdtPr>
          <w:rPr>
            <w:rFonts w:asciiTheme="majorBidi" w:hAnsiTheme="majorBidi" w:cstheme="majorBidi"/>
            <w:sz w:val="24"/>
            <w:szCs w:val="24"/>
          </w:rPr>
          <w:id w:val="-1307158279"/>
          <w:citation/>
        </w:sdtPr>
        <w:sdtEndPr/>
        <w:sdtContent>
          <w:r w:rsidRPr="0036122C">
            <w:rPr>
              <w:rFonts w:asciiTheme="majorBidi" w:hAnsiTheme="majorBidi" w:cstheme="majorBidi"/>
              <w:sz w:val="24"/>
              <w:szCs w:val="24"/>
            </w:rPr>
            <w:fldChar w:fldCharType="begin"/>
          </w:r>
          <w:r w:rsidRPr="0036122C">
            <w:rPr>
              <w:rFonts w:asciiTheme="majorBidi" w:hAnsiTheme="majorBidi" w:cstheme="majorBidi"/>
              <w:sz w:val="24"/>
              <w:szCs w:val="24"/>
            </w:rPr>
            <w:instrText xml:space="preserve"> CITATION Han06 \l 1033 </w:instrText>
          </w:r>
          <w:r w:rsidRPr="0036122C">
            <w:rPr>
              <w:rFonts w:asciiTheme="majorBidi" w:hAnsiTheme="majorBidi" w:cstheme="majorBidi"/>
              <w:sz w:val="24"/>
              <w:szCs w:val="24"/>
            </w:rPr>
            <w:fldChar w:fldCharType="separate"/>
          </w:r>
          <w:r w:rsidR="00827051" w:rsidRPr="00827051">
            <w:rPr>
              <w:rFonts w:asciiTheme="majorBidi" w:hAnsiTheme="majorBidi" w:cstheme="majorBidi"/>
              <w:noProof/>
              <w:sz w:val="24"/>
              <w:szCs w:val="24"/>
            </w:rPr>
            <w:t>[39]</w:t>
          </w:r>
          <w:r w:rsidRPr="0036122C">
            <w:rPr>
              <w:rFonts w:asciiTheme="majorBidi" w:hAnsiTheme="majorBidi" w:cstheme="majorBidi"/>
              <w:sz w:val="24"/>
              <w:szCs w:val="24"/>
            </w:rPr>
            <w:fldChar w:fldCharType="end"/>
          </w:r>
        </w:sdtContent>
      </w:sdt>
      <w:r w:rsidRPr="0036122C">
        <w:rPr>
          <w:rFonts w:asciiTheme="majorBidi" w:hAnsiTheme="majorBidi" w:cstheme="majorBidi"/>
          <w:sz w:val="24"/>
          <w:szCs w:val="24"/>
        </w:rPr>
        <w:t xml:space="preserve"> which computes the frequency of the words, and then </w:t>
      </w:r>
      <w:r w:rsidR="00186EDD" w:rsidRPr="0036122C">
        <w:rPr>
          <w:rFonts w:asciiTheme="majorBidi" w:hAnsiTheme="majorBidi" w:cstheme="majorBidi"/>
          <w:sz w:val="24"/>
          <w:szCs w:val="24"/>
        </w:rPr>
        <w:t xml:space="preserve">each sentence </w:t>
      </w:r>
      <w:r w:rsidR="00186EDD">
        <w:rPr>
          <w:rFonts w:asciiTheme="majorBidi" w:hAnsiTheme="majorBidi" w:cstheme="majorBidi"/>
          <w:sz w:val="24"/>
          <w:szCs w:val="24"/>
        </w:rPr>
        <w:t>is</w:t>
      </w:r>
      <w:r w:rsidRPr="0036122C">
        <w:rPr>
          <w:rFonts w:asciiTheme="majorBidi" w:hAnsiTheme="majorBidi" w:cstheme="majorBidi"/>
          <w:sz w:val="24"/>
          <w:szCs w:val="24"/>
        </w:rPr>
        <w:t xml:space="preserve"> represent</w:t>
      </w:r>
      <w:r w:rsidR="00186EDD">
        <w:rPr>
          <w:rFonts w:asciiTheme="majorBidi" w:hAnsiTheme="majorBidi" w:cstheme="majorBidi"/>
          <w:sz w:val="24"/>
          <w:szCs w:val="24"/>
        </w:rPr>
        <w:t>ed</w:t>
      </w:r>
      <w:r w:rsidRPr="0036122C">
        <w:rPr>
          <w:rFonts w:asciiTheme="majorBidi" w:hAnsiTheme="majorBidi" w:cstheme="majorBidi"/>
          <w:sz w:val="24"/>
          <w:szCs w:val="24"/>
        </w:rPr>
        <w:t xml:space="preserve"> (source code in our case) in a vector that contains the frequency of each word in our source code. This solution also does not capture dependency between lines Also, it needs too huge amounts of memory because each vector has a length of the number of different words in the whole source codes. Also, the order of words</w:t>
      </w:r>
      <w:r w:rsidR="00186EDD">
        <w:rPr>
          <w:rFonts w:asciiTheme="majorBidi" w:hAnsiTheme="majorBidi" w:cstheme="majorBidi"/>
          <w:sz w:val="24"/>
          <w:szCs w:val="24"/>
        </w:rPr>
        <w:t xml:space="preserve"> is lost</w:t>
      </w:r>
      <w:r w:rsidRPr="0036122C">
        <w:rPr>
          <w:rFonts w:asciiTheme="majorBidi" w:hAnsiTheme="majorBidi" w:cstheme="majorBidi"/>
          <w:sz w:val="24"/>
          <w:szCs w:val="24"/>
        </w:rPr>
        <w:t xml:space="preserve"> which may play a vital role to detect vulnerabilities. On other hand to maintain full utilization of syntactic and semantics dependencies by representing source code as a graph to use Graph Neural Network (GNN) for getting powerful features either at level of graph or nodes</w:t>
      </w:r>
      <w:r w:rsidRPr="0036122C">
        <w:rPr>
          <w:rFonts w:asciiTheme="majorBidi" w:hAnsiTheme="majorBidi" w:cstheme="majorBidi"/>
          <w:b/>
          <w:bCs/>
          <w:noProof/>
          <w:sz w:val="24"/>
          <w:szCs w:val="24"/>
        </w:rPr>
        <w:t xml:space="preserve"> </w:t>
      </w:r>
      <w:sdt>
        <w:sdtPr>
          <w:rPr>
            <w:rFonts w:asciiTheme="majorBidi" w:hAnsiTheme="majorBidi" w:cstheme="majorBidi"/>
            <w:b/>
            <w:bCs/>
            <w:noProof/>
            <w:sz w:val="24"/>
            <w:szCs w:val="24"/>
          </w:rPr>
          <w:id w:val="-970363196"/>
          <w:citation/>
        </w:sdtPr>
        <w:sdtEndPr/>
        <w:sdtContent>
          <w:r w:rsidRPr="0036122C">
            <w:rPr>
              <w:rFonts w:asciiTheme="majorBidi" w:hAnsiTheme="majorBidi" w:cstheme="majorBidi"/>
              <w:b/>
              <w:bCs/>
              <w:noProof/>
              <w:sz w:val="24"/>
              <w:szCs w:val="24"/>
            </w:rPr>
            <w:fldChar w:fldCharType="begin"/>
          </w:r>
          <w:r w:rsidRPr="0036122C">
            <w:rPr>
              <w:rFonts w:asciiTheme="majorBidi" w:hAnsiTheme="majorBidi" w:cstheme="majorBidi"/>
              <w:b/>
              <w:bCs/>
              <w:noProof/>
              <w:sz w:val="24"/>
              <w:szCs w:val="24"/>
            </w:rPr>
            <w:instrText xml:space="preserve"> CITATION Fra08 \l 1033 </w:instrText>
          </w:r>
          <w:r w:rsidRPr="0036122C">
            <w:rPr>
              <w:rFonts w:asciiTheme="majorBidi" w:hAnsiTheme="majorBidi" w:cstheme="majorBidi"/>
              <w:b/>
              <w:bCs/>
              <w:noProof/>
              <w:sz w:val="24"/>
              <w:szCs w:val="24"/>
            </w:rPr>
            <w:fldChar w:fldCharType="separate"/>
          </w:r>
          <w:r w:rsidR="00827051" w:rsidRPr="00827051">
            <w:rPr>
              <w:rFonts w:asciiTheme="majorBidi" w:hAnsiTheme="majorBidi" w:cstheme="majorBidi"/>
              <w:noProof/>
              <w:sz w:val="24"/>
              <w:szCs w:val="24"/>
            </w:rPr>
            <w:t>[40]</w:t>
          </w:r>
          <w:r w:rsidRPr="0036122C">
            <w:rPr>
              <w:rFonts w:asciiTheme="majorBidi" w:hAnsiTheme="majorBidi" w:cstheme="majorBidi"/>
              <w:b/>
              <w:bCs/>
              <w:noProof/>
              <w:sz w:val="24"/>
              <w:szCs w:val="24"/>
            </w:rPr>
            <w:fldChar w:fldCharType="end"/>
          </w:r>
        </w:sdtContent>
      </w:sdt>
      <w:r w:rsidRPr="0036122C">
        <w:rPr>
          <w:rFonts w:asciiTheme="majorBidi" w:hAnsiTheme="majorBidi" w:cstheme="majorBidi"/>
          <w:sz w:val="24"/>
          <w:szCs w:val="24"/>
        </w:rPr>
        <w:t xml:space="preserve">. </w:t>
      </w:r>
      <w:r w:rsidR="00186EDD">
        <w:rPr>
          <w:rFonts w:asciiTheme="majorBidi" w:hAnsiTheme="majorBidi" w:cstheme="majorBidi"/>
          <w:sz w:val="24"/>
          <w:szCs w:val="24"/>
        </w:rPr>
        <w:t>There are</w:t>
      </w:r>
      <w:r w:rsidRPr="0036122C">
        <w:rPr>
          <w:rFonts w:asciiTheme="majorBidi" w:hAnsiTheme="majorBidi" w:cstheme="majorBidi"/>
          <w:sz w:val="24"/>
          <w:szCs w:val="24"/>
        </w:rPr>
        <w:t xml:space="preserve"> a different way</w:t>
      </w:r>
      <w:r w:rsidR="00186EDD">
        <w:rPr>
          <w:rFonts w:asciiTheme="majorBidi" w:hAnsiTheme="majorBidi" w:cstheme="majorBidi"/>
          <w:sz w:val="24"/>
          <w:szCs w:val="24"/>
        </w:rPr>
        <w:t>s</w:t>
      </w:r>
      <w:r w:rsidRPr="0036122C">
        <w:rPr>
          <w:rFonts w:asciiTheme="majorBidi" w:hAnsiTheme="majorBidi" w:cstheme="majorBidi"/>
          <w:sz w:val="24"/>
          <w:szCs w:val="24"/>
        </w:rPr>
        <w:t xml:space="preserve"> to extract the graph from the source code such as Abstract Syntax Tree (AST) </w:t>
      </w:r>
      <w:sdt>
        <w:sdtPr>
          <w:rPr>
            <w:rFonts w:asciiTheme="majorBidi" w:hAnsiTheme="majorBidi" w:cstheme="majorBidi"/>
            <w:sz w:val="24"/>
            <w:szCs w:val="24"/>
          </w:rPr>
          <w:id w:val="-1967111180"/>
          <w:citation/>
        </w:sdtPr>
        <w:sdtEndPr/>
        <w:sdtContent>
          <w:r w:rsidRPr="0036122C">
            <w:rPr>
              <w:rFonts w:asciiTheme="majorBidi" w:hAnsiTheme="majorBidi" w:cstheme="majorBidi"/>
              <w:sz w:val="24"/>
              <w:szCs w:val="24"/>
            </w:rPr>
            <w:fldChar w:fldCharType="begin"/>
          </w:r>
          <w:r w:rsidRPr="0036122C">
            <w:rPr>
              <w:rFonts w:asciiTheme="majorBidi" w:hAnsiTheme="majorBidi" w:cstheme="majorBidi"/>
              <w:sz w:val="24"/>
              <w:szCs w:val="24"/>
            </w:rPr>
            <w:instrText xml:space="preserve"> CITATION htt18 \l 1033 </w:instrText>
          </w:r>
          <w:r w:rsidRPr="0036122C">
            <w:rPr>
              <w:rFonts w:asciiTheme="majorBidi" w:hAnsiTheme="majorBidi" w:cstheme="majorBidi"/>
              <w:sz w:val="24"/>
              <w:szCs w:val="24"/>
            </w:rPr>
            <w:fldChar w:fldCharType="separate"/>
          </w:r>
          <w:r w:rsidR="00827051" w:rsidRPr="00827051">
            <w:rPr>
              <w:rFonts w:asciiTheme="majorBidi" w:hAnsiTheme="majorBidi" w:cstheme="majorBidi"/>
              <w:noProof/>
              <w:sz w:val="24"/>
              <w:szCs w:val="24"/>
            </w:rPr>
            <w:t>[41]</w:t>
          </w:r>
          <w:r w:rsidRPr="0036122C">
            <w:rPr>
              <w:rFonts w:asciiTheme="majorBidi" w:hAnsiTheme="majorBidi" w:cstheme="majorBidi"/>
              <w:sz w:val="24"/>
              <w:szCs w:val="24"/>
            </w:rPr>
            <w:fldChar w:fldCharType="end"/>
          </w:r>
        </w:sdtContent>
      </w:sdt>
      <w:r w:rsidRPr="0036122C">
        <w:rPr>
          <w:rFonts w:asciiTheme="majorBidi" w:hAnsiTheme="majorBidi" w:cstheme="majorBidi"/>
          <w:sz w:val="24"/>
          <w:szCs w:val="24"/>
        </w:rPr>
        <w:t xml:space="preserve">, Control Flow Graph (CFG) </w:t>
      </w:r>
      <w:sdt>
        <w:sdtPr>
          <w:rPr>
            <w:rFonts w:asciiTheme="majorBidi" w:hAnsiTheme="majorBidi" w:cstheme="majorBidi"/>
            <w:sz w:val="24"/>
            <w:szCs w:val="24"/>
          </w:rPr>
          <w:id w:val="146104993"/>
          <w:citation/>
        </w:sdtPr>
        <w:sdtEndPr/>
        <w:sdtContent>
          <w:r w:rsidRPr="0036122C">
            <w:rPr>
              <w:rFonts w:asciiTheme="majorBidi" w:hAnsiTheme="majorBidi" w:cstheme="majorBidi"/>
              <w:sz w:val="24"/>
              <w:szCs w:val="24"/>
            </w:rPr>
            <w:fldChar w:fldCharType="begin"/>
          </w:r>
          <w:r w:rsidRPr="0036122C">
            <w:rPr>
              <w:rFonts w:asciiTheme="majorBidi" w:hAnsiTheme="majorBidi" w:cstheme="majorBidi"/>
              <w:sz w:val="24"/>
              <w:szCs w:val="24"/>
            </w:rPr>
            <w:instrText xml:space="preserve"> CITATION ppp19 \l 1033 </w:instrText>
          </w:r>
          <w:r w:rsidRPr="0036122C">
            <w:rPr>
              <w:rFonts w:asciiTheme="majorBidi" w:hAnsiTheme="majorBidi" w:cstheme="majorBidi"/>
              <w:sz w:val="24"/>
              <w:szCs w:val="24"/>
            </w:rPr>
            <w:fldChar w:fldCharType="separate"/>
          </w:r>
          <w:r w:rsidR="00827051" w:rsidRPr="00827051">
            <w:rPr>
              <w:rFonts w:asciiTheme="majorBidi" w:hAnsiTheme="majorBidi" w:cstheme="majorBidi"/>
              <w:noProof/>
              <w:sz w:val="24"/>
              <w:szCs w:val="24"/>
            </w:rPr>
            <w:t>[42]</w:t>
          </w:r>
          <w:r w:rsidRPr="0036122C">
            <w:rPr>
              <w:rFonts w:asciiTheme="majorBidi" w:hAnsiTheme="majorBidi" w:cstheme="majorBidi"/>
              <w:sz w:val="24"/>
              <w:szCs w:val="24"/>
            </w:rPr>
            <w:fldChar w:fldCharType="end"/>
          </w:r>
        </w:sdtContent>
      </w:sdt>
      <w:r w:rsidRPr="0036122C">
        <w:rPr>
          <w:rFonts w:asciiTheme="majorBidi" w:hAnsiTheme="majorBidi" w:cstheme="majorBidi"/>
          <w:sz w:val="24"/>
          <w:szCs w:val="24"/>
        </w:rPr>
        <w:t xml:space="preserve">, and Code Property Graph (CPG) </w:t>
      </w:r>
      <w:sdt>
        <w:sdtPr>
          <w:rPr>
            <w:rFonts w:asciiTheme="majorBidi" w:hAnsiTheme="majorBidi" w:cstheme="majorBidi"/>
            <w:sz w:val="24"/>
            <w:szCs w:val="24"/>
          </w:rPr>
          <w:id w:val="-805244164"/>
          <w:citation/>
        </w:sdtPr>
        <w:sdtEndPr/>
        <w:sdtContent>
          <w:r w:rsidRPr="0036122C">
            <w:rPr>
              <w:rFonts w:asciiTheme="majorBidi" w:hAnsiTheme="majorBidi" w:cstheme="majorBidi"/>
              <w:sz w:val="24"/>
              <w:szCs w:val="24"/>
            </w:rPr>
            <w:fldChar w:fldCharType="begin"/>
          </w:r>
          <w:r w:rsidRPr="0036122C">
            <w:rPr>
              <w:rFonts w:asciiTheme="majorBidi" w:hAnsiTheme="majorBidi" w:cstheme="majorBidi"/>
              <w:sz w:val="24"/>
              <w:szCs w:val="24"/>
            </w:rPr>
            <w:instrText xml:space="preserve"> CITATION Shi \l 1033 </w:instrText>
          </w:r>
          <w:r w:rsidRPr="0036122C">
            <w:rPr>
              <w:rFonts w:asciiTheme="majorBidi" w:hAnsiTheme="majorBidi" w:cstheme="majorBidi"/>
              <w:sz w:val="24"/>
              <w:szCs w:val="24"/>
            </w:rPr>
            <w:fldChar w:fldCharType="separate"/>
          </w:r>
          <w:r w:rsidR="00827051" w:rsidRPr="00827051">
            <w:rPr>
              <w:rFonts w:asciiTheme="majorBidi" w:hAnsiTheme="majorBidi" w:cstheme="majorBidi"/>
              <w:noProof/>
              <w:sz w:val="24"/>
              <w:szCs w:val="24"/>
            </w:rPr>
            <w:t>[43]</w:t>
          </w:r>
          <w:r w:rsidRPr="0036122C">
            <w:rPr>
              <w:rFonts w:asciiTheme="majorBidi" w:hAnsiTheme="majorBidi" w:cstheme="majorBidi"/>
              <w:sz w:val="24"/>
              <w:szCs w:val="24"/>
            </w:rPr>
            <w:fldChar w:fldCharType="end"/>
          </w:r>
        </w:sdtContent>
      </w:sdt>
      <w:r w:rsidRPr="0036122C">
        <w:rPr>
          <w:rFonts w:asciiTheme="majorBidi" w:hAnsiTheme="majorBidi" w:cstheme="majorBidi"/>
          <w:sz w:val="24"/>
          <w:szCs w:val="24"/>
        </w:rPr>
        <w:t xml:space="preserve">. A lot of GNN models were used such as Graph Convolution Network (GCN) which takes the node's feature vector and its neighbors' features then apply a neural network </w:t>
      </w:r>
      <w:sdt>
        <w:sdtPr>
          <w:rPr>
            <w:rFonts w:asciiTheme="majorBidi" w:hAnsiTheme="majorBidi" w:cstheme="majorBidi"/>
            <w:sz w:val="24"/>
            <w:szCs w:val="24"/>
          </w:rPr>
          <w:id w:val="118582225"/>
          <w:citation/>
        </w:sdtPr>
        <w:sdtEndPr/>
        <w:sdtContent>
          <w:r w:rsidRPr="0036122C">
            <w:rPr>
              <w:rFonts w:asciiTheme="majorBidi" w:hAnsiTheme="majorBidi" w:cstheme="majorBidi"/>
              <w:sz w:val="24"/>
              <w:szCs w:val="24"/>
            </w:rPr>
            <w:fldChar w:fldCharType="begin"/>
          </w:r>
          <w:r w:rsidRPr="0036122C">
            <w:rPr>
              <w:rFonts w:asciiTheme="majorBidi" w:hAnsiTheme="majorBidi" w:cstheme="majorBidi"/>
              <w:sz w:val="24"/>
              <w:szCs w:val="24"/>
            </w:rPr>
            <w:instrText xml:space="preserve"> CITATION Tob18 \l 1033 </w:instrText>
          </w:r>
          <w:r w:rsidRPr="0036122C">
            <w:rPr>
              <w:rFonts w:asciiTheme="majorBidi" w:hAnsiTheme="majorBidi" w:cstheme="majorBidi"/>
              <w:sz w:val="24"/>
              <w:szCs w:val="24"/>
            </w:rPr>
            <w:fldChar w:fldCharType="separate"/>
          </w:r>
          <w:r w:rsidR="00827051" w:rsidRPr="00827051">
            <w:rPr>
              <w:rFonts w:asciiTheme="majorBidi" w:hAnsiTheme="majorBidi" w:cstheme="majorBidi"/>
              <w:noProof/>
              <w:sz w:val="24"/>
              <w:szCs w:val="24"/>
            </w:rPr>
            <w:t>[44]</w:t>
          </w:r>
          <w:r w:rsidRPr="0036122C">
            <w:rPr>
              <w:rFonts w:asciiTheme="majorBidi" w:hAnsiTheme="majorBidi" w:cstheme="majorBidi"/>
              <w:sz w:val="24"/>
              <w:szCs w:val="24"/>
            </w:rPr>
            <w:fldChar w:fldCharType="end"/>
          </w:r>
        </w:sdtContent>
      </w:sdt>
      <w:r w:rsidRPr="0036122C">
        <w:rPr>
          <w:rFonts w:asciiTheme="majorBidi" w:hAnsiTheme="majorBidi" w:cstheme="majorBidi"/>
          <w:sz w:val="24"/>
          <w:szCs w:val="24"/>
        </w:rPr>
        <w:t xml:space="preserve">. Or more complicated GNN architecture such as Graph Attention Network (GAN) which uses an attention mechanism to obtain the final representation of the graph </w:t>
      </w:r>
      <w:sdt>
        <w:sdtPr>
          <w:rPr>
            <w:rFonts w:asciiTheme="majorBidi" w:hAnsiTheme="majorBidi" w:cstheme="majorBidi"/>
            <w:sz w:val="24"/>
            <w:szCs w:val="24"/>
          </w:rPr>
          <w:id w:val="1599681775"/>
          <w:citation/>
        </w:sdtPr>
        <w:sdtEndPr/>
        <w:sdtContent>
          <w:r w:rsidRPr="0036122C">
            <w:rPr>
              <w:rFonts w:asciiTheme="majorBidi" w:hAnsiTheme="majorBidi" w:cstheme="majorBidi"/>
              <w:sz w:val="24"/>
              <w:szCs w:val="24"/>
            </w:rPr>
            <w:fldChar w:fldCharType="begin"/>
          </w:r>
          <w:r w:rsidRPr="0036122C">
            <w:rPr>
              <w:rFonts w:asciiTheme="majorBidi" w:hAnsiTheme="majorBidi" w:cstheme="majorBidi"/>
              <w:sz w:val="24"/>
              <w:szCs w:val="24"/>
            </w:rPr>
            <w:instrText xml:space="preserve"> CITATION Pet18 \l 1033 </w:instrText>
          </w:r>
          <w:r w:rsidRPr="0036122C">
            <w:rPr>
              <w:rFonts w:asciiTheme="majorBidi" w:hAnsiTheme="majorBidi" w:cstheme="majorBidi"/>
              <w:sz w:val="24"/>
              <w:szCs w:val="24"/>
            </w:rPr>
            <w:fldChar w:fldCharType="separate"/>
          </w:r>
          <w:r w:rsidR="00827051" w:rsidRPr="00827051">
            <w:rPr>
              <w:rFonts w:asciiTheme="majorBidi" w:hAnsiTheme="majorBidi" w:cstheme="majorBidi"/>
              <w:noProof/>
              <w:sz w:val="24"/>
              <w:szCs w:val="24"/>
            </w:rPr>
            <w:t>[45]</w:t>
          </w:r>
          <w:r w:rsidRPr="0036122C">
            <w:rPr>
              <w:rFonts w:asciiTheme="majorBidi" w:hAnsiTheme="majorBidi" w:cstheme="majorBidi"/>
              <w:sz w:val="24"/>
              <w:szCs w:val="24"/>
            </w:rPr>
            <w:fldChar w:fldCharType="end"/>
          </w:r>
        </w:sdtContent>
      </w:sdt>
      <w:r w:rsidRPr="0036122C">
        <w:rPr>
          <w:rFonts w:asciiTheme="majorBidi" w:hAnsiTheme="majorBidi" w:cstheme="majorBidi"/>
          <w:sz w:val="24"/>
          <w:szCs w:val="24"/>
        </w:rPr>
        <w:t xml:space="preserve">. </w:t>
      </w:r>
      <w:r w:rsidR="00186EDD" w:rsidRPr="00186EDD">
        <w:rPr>
          <w:rFonts w:asciiTheme="majorBidi" w:hAnsiTheme="majorBidi" w:cstheme="majorBidi"/>
          <w:sz w:val="24"/>
          <w:szCs w:val="24"/>
        </w:rPr>
        <w:t>As can be seen from the previous work results when researchers applied solutions based on graphs, they obtained higher accuracy than other solutions</w:t>
      </w:r>
      <w:r w:rsidRPr="0036122C">
        <w:rPr>
          <w:rFonts w:asciiTheme="majorBidi" w:hAnsiTheme="majorBidi" w:cstheme="majorBidi"/>
          <w:sz w:val="24"/>
          <w:szCs w:val="24"/>
        </w:rPr>
        <w:t xml:space="preserve">. Also, using a more complex architecture model helping them to improve the accuracy such as the encoder-decoder model which is based on recurrent, convolution, and self-attention network in </w:t>
      </w:r>
      <w:sdt>
        <w:sdtPr>
          <w:rPr>
            <w:rFonts w:asciiTheme="majorBidi" w:hAnsiTheme="majorBidi" w:cstheme="majorBidi"/>
            <w:sz w:val="24"/>
            <w:szCs w:val="24"/>
          </w:rPr>
          <w:id w:val="-111832877"/>
          <w:citation/>
        </w:sdtPr>
        <w:sdtEndPr/>
        <w:sdtContent>
          <w:r w:rsidRPr="0036122C">
            <w:rPr>
              <w:rFonts w:asciiTheme="majorBidi" w:hAnsiTheme="majorBidi" w:cstheme="majorBidi"/>
              <w:sz w:val="24"/>
              <w:szCs w:val="24"/>
            </w:rPr>
            <w:fldChar w:fldCharType="begin"/>
          </w:r>
          <w:r w:rsidR="00DD186D">
            <w:rPr>
              <w:rFonts w:asciiTheme="majorBidi" w:hAnsiTheme="majorBidi" w:cstheme="majorBidi"/>
              <w:sz w:val="24"/>
              <w:szCs w:val="24"/>
            </w:rPr>
            <w:instrText xml:space="preserve">CITATION Ans \l 1033 </w:instrText>
          </w:r>
          <w:r w:rsidRPr="0036122C">
            <w:rPr>
              <w:rFonts w:asciiTheme="majorBidi" w:hAnsiTheme="majorBidi" w:cstheme="majorBidi"/>
              <w:sz w:val="24"/>
              <w:szCs w:val="24"/>
            </w:rPr>
            <w:fldChar w:fldCharType="separate"/>
          </w:r>
          <w:r w:rsidR="00827051" w:rsidRPr="00827051">
            <w:rPr>
              <w:rFonts w:asciiTheme="majorBidi" w:hAnsiTheme="majorBidi" w:cstheme="majorBidi"/>
              <w:noProof/>
              <w:sz w:val="24"/>
              <w:szCs w:val="24"/>
            </w:rPr>
            <w:t>[32]</w:t>
          </w:r>
          <w:r w:rsidRPr="0036122C">
            <w:rPr>
              <w:rFonts w:asciiTheme="majorBidi" w:hAnsiTheme="majorBidi" w:cstheme="majorBidi"/>
              <w:sz w:val="24"/>
              <w:szCs w:val="24"/>
            </w:rPr>
            <w:fldChar w:fldCharType="end"/>
          </w:r>
        </w:sdtContent>
      </w:sdt>
      <w:r w:rsidRPr="0036122C">
        <w:rPr>
          <w:rFonts w:asciiTheme="majorBidi" w:hAnsiTheme="majorBidi" w:cstheme="majorBidi"/>
          <w:sz w:val="24"/>
          <w:szCs w:val="24"/>
        </w:rPr>
        <w:t>.</w:t>
      </w:r>
    </w:p>
    <w:p w14:paraId="3A7C92A2" w14:textId="136C57DB" w:rsidR="00D427E8" w:rsidRDefault="00D427E8" w:rsidP="00D427E8">
      <w:pPr>
        <w:spacing w:line="360" w:lineRule="auto"/>
        <w:jc w:val="both"/>
        <w:rPr>
          <w:rFonts w:asciiTheme="majorBidi" w:hAnsiTheme="majorBidi" w:cstheme="majorBidi"/>
          <w:sz w:val="24"/>
          <w:szCs w:val="24"/>
        </w:rPr>
      </w:pPr>
    </w:p>
    <w:p w14:paraId="3E732DD2" w14:textId="1C9A4887" w:rsidR="002D67A5" w:rsidRDefault="002D67A5" w:rsidP="00D427E8">
      <w:pPr>
        <w:spacing w:line="360" w:lineRule="auto"/>
        <w:jc w:val="both"/>
        <w:rPr>
          <w:rFonts w:asciiTheme="majorBidi" w:hAnsiTheme="majorBidi" w:cstheme="majorBidi"/>
          <w:sz w:val="24"/>
          <w:szCs w:val="24"/>
        </w:rPr>
      </w:pPr>
    </w:p>
    <w:p w14:paraId="4AB81F68" w14:textId="77777777" w:rsidR="002D67A5" w:rsidRPr="005E3F85" w:rsidRDefault="002D67A5" w:rsidP="00D427E8">
      <w:pPr>
        <w:spacing w:line="360" w:lineRule="auto"/>
        <w:jc w:val="both"/>
        <w:rPr>
          <w:rFonts w:asciiTheme="majorBidi" w:hAnsiTheme="majorBidi" w:cstheme="majorBidi"/>
          <w:sz w:val="24"/>
          <w:szCs w:val="24"/>
        </w:rPr>
      </w:pPr>
    </w:p>
    <w:p w14:paraId="18AD0838" w14:textId="4CF9E878" w:rsidR="00772762" w:rsidRPr="005F1F0C" w:rsidRDefault="00216E84" w:rsidP="00D51892">
      <w:pPr>
        <w:pStyle w:val="Heading1"/>
        <w:jc w:val="center"/>
      </w:pPr>
      <w:bookmarkStart w:id="36" w:name="_Toc95457442"/>
      <w:r w:rsidRPr="00772762">
        <w:lastRenderedPageBreak/>
        <w:t xml:space="preserve">Chapter </w:t>
      </w:r>
      <w:bookmarkEnd w:id="20"/>
      <w:bookmarkEnd w:id="21"/>
      <w:r w:rsidR="005A4986">
        <w:t>4</w:t>
      </w:r>
      <w:r w:rsidR="00A74A33">
        <w:t xml:space="preserve">: </w:t>
      </w:r>
      <w:r w:rsidR="000A60A2" w:rsidRPr="005F1F0C">
        <w:t xml:space="preserve">System </w:t>
      </w:r>
      <w:r w:rsidR="00B4320F">
        <w:t>Analysis</w:t>
      </w:r>
      <w:bookmarkEnd w:id="36"/>
    </w:p>
    <w:p w14:paraId="5AF75DC1" w14:textId="54805083" w:rsidR="00DF515B" w:rsidRPr="005F1F0C" w:rsidRDefault="00086D01" w:rsidP="00550C3A">
      <w:pPr>
        <w:pStyle w:val="Heading2"/>
        <w:rPr>
          <w:sz w:val="24"/>
          <w:szCs w:val="24"/>
        </w:rPr>
      </w:pPr>
      <w:bookmarkStart w:id="37" w:name="_Toc95457443"/>
      <w:r>
        <w:t>4.</w:t>
      </w:r>
      <w:r w:rsidR="00BA16EB">
        <w:t>1</w:t>
      </w:r>
      <w:r>
        <w:t xml:space="preserve"> </w:t>
      </w:r>
      <w:r w:rsidR="00DF515B">
        <w:t xml:space="preserve">Functional </w:t>
      </w:r>
      <w:r w:rsidR="00DF515B" w:rsidRPr="00A007E8">
        <w:t>Requirement</w:t>
      </w:r>
      <w:r w:rsidR="00DF515B">
        <w:t>s</w:t>
      </w:r>
      <w:bookmarkEnd w:id="37"/>
    </w:p>
    <w:p w14:paraId="5ED4A368" w14:textId="5DB1281B" w:rsidR="00DF515B" w:rsidRPr="000516C5" w:rsidRDefault="00DF515B" w:rsidP="005714DB">
      <w:pPr>
        <w:spacing w:line="360" w:lineRule="auto"/>
        <w:ind w:left="720"/>
        <w:jc w:val="both"/>
        <w:rPr>
          <w:rFonts w:asciiTheme="majorBidi" w:hAnsiTheme="majorBidi" w:cstheme="majorBidi"/>
          <w:sz w:val="24"/>
          <w:szCs w:val="24"/>
          <w:u w:val="single"/>
        </w:rPr>
      </w:pPr>
      <w:r w:rsidRPr="000516C5">
        <w:rPr>
          <w:rFonts w:asciiTheme="majorBidi" w:hAnsiTheme="majorBidi" w:cstheme="majorBidi"/>
          <w:sz w:val="24"/>
          <w:szCs w:val="24"/>
          <w:u w:val="single"/>
        </w:rPr>
        <w:t xml:space="preserve">The </w:t>
      </w:r>
      <w:r w:rsidR="005714DB">
        <w:rPr>
          <w:rFonts w:asciiTheme="majorBidi" w:hAnsiTheme="majorBidi" w:cstheme="majorBidi"/>
          <w:sz w:val="24"/>
          <w:szCs w:val="24"/>
          <w:u w:val="single"/>
        </w:rPr>
        <w:t>user</w:t>
      </w:r>
      <w:r w:rsidRPr="000516C5">
        <w:rPr>
          <w:rFonts w:asciiTheme="majorBidi" w:hAnsiTheme="majorBidi" w:cstheme="majorBidi"/>
          <w:sz w:val="24"/>
          <w:szCs w:val="24"/>
          <w:u w:val="single"/>
        </w:rPr>
        <w:t xml:space="preserve"> should be able to do the following:</w:t>
      </w:r>
    </w:p>
    <w:p w14:paraId="1E8DB502" w14:textId="72D161D5" w:rsidR="00DF515B" w:rsidRDefault="005714DB" w:rsidP="00F926EE">
      <w:pPr>
        <w:pStyle w:val="ListParagraph"/>
        <w:numPr>
          <w:ilvl w:val="0"/>
          <w:numId w:val="1"/>
        </w:numPr>
        <w:spacing w:line="360" w:lineRule="auto"/>
        <w:jc w:val="both"/>
        <w:rPr>
          <w:rFonts w:asciiTheme="majorBidi" w:hAnsiTheme="majorBidi" w:cstheme="majorBidi"/>
          <w:sz w:val="24"/>
          <w:szCs w:val="24"/>
        </w:rPr>
      </w:pPr>
      <w:r>
        <w:rPr>
          <w:rFonts w:asciiTheme="majorBidi" w:hAnsiTheme="majorBidi" w:cstheme="majorBidi"/>
          <w:sz w:val="24"/>
          <w:szCs w:val="24"/>
        </w:rPr>
        <w:t xml:space="preserve">Open Github </w:t>
      </w:r>
      <w:r w:rsidR="002F0A41">
        <w:rPr>
          <w:rFonts w:asciiTheme="majorBidi" w:hAnsiTheme="majorBidi" w:cstheme="majorBidi"/>
          <w:sz w:val="24"/>
          <w:szCs w:val="24"/>
        </w:rPr>
        <w:t>r</w:t>
      </w:r>
      <w:r>
        <w:rPr>
          <w:rFonts w:asciiTheme="majorBidi" w:hAnsiTheme="majorBidi" w:cstheme="majorBidi"/>
          <w:sz w:val="24"/>
          <w:szCs w:val="24"/>
        </w:rPr>
        <w:t>epository by Visual Studio Code.</w:t>
      </w:r>
    </w:p>
    <w:p w14:paraId="07802DBA" w14:textId="3D5BE4D7" w:rsidR="00DF515B" w:rsidRPr="005714DB" w:rsidRDefault="003E75CA" w:rsidP="003E75CA">
      <w:pPr>
        <w:pStyle w:val="ListParagraph"/>
        <w:numPr>
          <w:ilvl w:val="0"/>
          <w:numId w:val="1"/>
        </w:numPr>
        <w:spacing w:line="360" w:lineRule="auto"/>
        <w:jc w:val="both"/>
        <w:rPr>
          <w:rFonts w:asciiTheme="majorBidi" w:hAnsiTheme="majorBidi" w:cstheme="majorBidi"/>
          <w:sz w:val="24"/>
          <w:szCs w:val="24"/>
        </w:rPr>
      </w:pPr>
      <w:r>
        <w:rPr>
          <w:rFonts w:asciiTheme="majorBidi" w:hAnsiTheme="majorBidi" w:cstheme="majorBidi"/>
          <w:sz w:val="24"/>
          <w:szCs w:val="24"/>
        </w:rPr>
        <w:t>Validate</w:t>
      </w:r>
      <w:r w:rsidR="005714DB" w:rsidRPr="005714DB">
        <w:rPr>
          <w:rFonts w:asciiTheme="majorBidi" w:hAnsiTheme="majorBidi" w:cstheme="majorBidi"/>
          <w:sz w:val="24"/>
          <w:szCs w:val="24"/>
        </w:rPr>
        <w:t xml:space="preserve"> </w:t>
      </w:r>
      <w:r w:rsidR="002F0A41">
        <w:rPr>
          <w:rFonts w:asciiTheme="majorBidi" w:hAnsiTheme="majorBidi" w:cstheme="majorBidi"/>
          <w:sz w:val="24"/>
          <w:szCs w:val="24"/>
        </w:rPr>
        <w:t>c</w:t>
      </w:r>
      <w:r w:rsidR="005714DB" w:rsidRPr="005714DB">
        <w:rPr>
          <w:rFonts w:asciiTheme="majorBidi" w:hAnsiTheme="majorBidi" w:cstheme="majorBidi"/>
          <w:sz w:val="24"/>
          <w:szCs w:val="24"/>
        </w:rPr>
        <w:t>ode</w:t>
      </w:r>
    </w:p>
    <w:p w14:paraId="5B66DBA3" w14:textId="30095F3F" w:rsidR="00DF515B" w:rsidRDefault="005714DB" w:rsidP="00F926EE">
      <w:pPr>
        <w:pStyle w:val="ListParagraph"/>
        <w:numPr>
          <w:ilvl w:val="0"/>
          <w:numId w:val="1"/>
        </w:numPr>
        <w:spacing w:line="360" w:lineRule="auto"/>
        <w:jc w:val="both"/>
        <w:rPr>
          <w:rFonts w:asciiTheme="majorBidi" w:hAnsiTheme="majorBidi" w:cstheme="majorBidi"/>
          <w:sz w:val="24"/>
          <w:szCs w:val="24"/>
        </w:rPr>
      </w:pPr>
      <w:r>
        <w:rPr>
          <w:rFonts w:asciiTheme="majorBidi" w:hAnsiTheme="majorBidi" w:cstheme="majorBidi"/>
          <w:sz w:val="24"/>
          <w:szCs w:val="24"/>
        </w:rPr>
        <w:t xml:space="preserve">Draw </w:t>
      </w:r>
      <w:r w:rsidR="002F0A41">
        <w:rPr>
          <w:rFonts w:asciiTheme="majorBidi" w:hAnsiTheme="majorBidi" w:cstheme="majorBidi"/>
          <w:sz w:val="24"/>
          <w:szCs w:val="24"/>
        </w:rPr>
        <w:t>c</w:t>
      </w:r>
      <w:r>
        <w:rPr>
          <w:rFonts w:asciiTheme="majorBidi" w:hAnsiTheme="majorBidi" w:cstheme="majorBidi"/>
          <w:sz w:val="24"/>
          <w:szCs w:val="24"/>
        </w:rPr>
        <w:t xml:space="preserve">ode </w:t>
      </w:r>
      <w:r w:rsidR="002F0A41">
        <w:rPr>
          <w:rFonts w:asciiTheme="majorBidi" w:hAnsiTheme="majorBidi" w:cstheme="majorBidi"/>
          <w:sz w:val="24"/>
          <w:szCs w:val="24"/>
        </w:rPr>
        <w:t>g</w:t>
      </w:r>
      <w:r>
        <w:rPr>
          <w:rFonts w:asciiTheme="majorBidi" w:hAnsiTheme="majorBidi" w:cstheme="majorBidi"/>
          <w:sz w:val="24"/>
          <w:szCs w:val="24"/>
        </w:rPr>
        <w:t>raph</w:t>
      </w:r>
    </w:p>
    <w:p w14:paraId="57D0503B" w14:textId="0E0BB4D7" w:rsidR="00DF515B" w:rsidRPr="00911C8A" w:rsidRDefault="00B4320F" w:rsidP="00550C3A">
      <w:pPr>
        <w:pStyle w:val="Heading2"/>
      </w:pPr>
      <w:bookmarkStart w:id="38" w:name="_Toc95457444"/>
      <w:r>
        <w:t>4.</w:t>
      </w:r>
      <w:r w:rsidR="00BA16EB">
        <w:t>2</w:t>
      </w:r>
      <w:r>
        <w:t xml:space="preserve"> </w:t>
      </w:r>
      <w:r w:rsidR="00DF515B" w:rsidRPr="00911C8A">
        <w:t>Non-Functional Requirements:</w:t>
      </w:r>
      <w:bookmarkEnd w:id="38"/>
    </w:p>
    <w:p w14:paraId="6DA2C23F" w14:textId="77777777" w:rsidR="00DF515B" w:rsidRDefault="00DF515B" w:rsidP="00F926EE">
      <w:pPr>
        <w:pStyle w:val="ListParagraph"/>
        <w:numPr>
          <w:ilvl w:val="0"/>
          <w:numId w:val="3"/>
        </w:numPr>
        <w:spacing w:line="360" w:lineRule="auto"/>
        <w:jc w:val="both"/>
        <w:rPr>
          <w:rFonts w:asciiTheme="majorBidi" w:hAnsiTheme="majorBidi" w:cstheme="majorBidi"/>
          <w:sz w:val="24"/>
          <w:szCs w:val="24"/>
        </w:rPr>
      </w:pPr>
      <w:r w:rsidRPr="004E6113">
        <w:rPr>
          <w:rFonts w:asciiTheme="majorBidi" w:hAnsiTheme="majorBidi" w:cstheme="majorBidi"/>
          <w:sz w:val="24"/>
          <w:szCs w:val="24"/>
        </w:rPr>
        <w:t>Security</w:t>
      </w:r>
    </w:p>
    <w:p w14:paraId="1802CA6C" w14:textId="77777777" w:rsidR="00DF515B" w:rsidRDefault="00DF515B" w:rsidP="00F926EE">
      <w:pPr>
        <w:pStyle w:val="ListParagraph"/>
        <w:numPr>
          <w:ilvl w:val="0"/>
          <w:numId w:val="3"/>
        </w:numPr>
        <w:spacing w:line="360" w:lineRule="auto"/>
        <w:jc w:val="both"/>
        <w:rPr>
          <w:rFonts w:asciiTheme="majorBidi" w:hAnsiTheme="majorBidi" w:cstheme="majorBidi"/>
          <w:sz w:val="24"/>
          <w:szCs w:val="24"/>
        </w:rPr>
      </w:pPr>
      <w:r w:rsidRPr="004E6113">
        <w:rPr>
          <w:rFonts w:asciiTheme="majorBidi" w:hAnsiTheme="majorBidi" w:cstheme="majorBidi"/>
          <w:sz w:val="24"/>
          <w:szCs w:val="24"/>
        </w:rPr>
        <w:t>Performance</w:t>
      </w:r>
    </w:p>
    <w:p w14:paraId="3E1C5B7D" w14:textId="77777777" w:rsidR="00DF515B" w:rsidRDefault="00DF515B" w:rsidP="00F926EE">
      <w:pPr>
        <w:pStyle w:val="ListParagraph"/>
        <w:numPr>
          <w:ilvl w:val="0"/>
          <w:numId w:val="3"/>
        </w:numPr>
        <w:spacing w:line="360" w:lineRule="auto"/>
        <w:jc w:val="both"/>
        <w:rPr>
          <w:rFonts w:asciiTheme="majorBidi" w:hAnsiTheme="majorBidi" w:cstheme="majorBidi"/>
          <w:sz w:val="24"/>
          <w:szCs w:val="24"/>
        </w:rPr>
      </w:pPr>
      <w:r w:rsidRPr="004E6113">
        <w:rPr>
          <w:rFonts w:asciiTheme="majorBidi" w:hAnsiTheme="majorBidi" w:cstheme="majorBidi"/>
          <w:sz w:val="24"/>
          <w:szCs w:val="24"/>
        </w:rPr>
        <w:t>Transparency</w:t>
      </w:r>
    </w:p>
    <w:p w14:paraId="60EEA479" w14:textId="38301A34" w:rsidR="00DF515B" w:rsidRDefault="00DF515B" w:rsidP="00F926EE">
      <w:pPr>
        <w:pStyle w:val="ListParagraph"/>
        <w:numPr>
          <w:ilvl w:val="0"/>
          <w:numId w:val="3"/>
        </w:numPr>
        <w:spacing w:line="360" w:lineRule="auto"/>
        <w:jc w:val="both"/>
        <w:rPr>
          <w:rFonts w:asciiTheme="majorBidi" w:hAnsiTheme="majorBidi" w:cstheme="majorBidi"/>
          <w:sz w:val="24"/>
          <w:szCs w:val="24"/>
        </w:rPr>
      </w:pPr>
      <w:r w:rsidRPr="004E6113">
        <w:rPr>
          <w:rFonts w:asciiTheme="majorBidi" w:hAnsiTheme="majorBidi" w:cstheme="majorBidi"/>
          <w:sz w:val="24"/>
          <w:szCs w:val="24"/>
        </w:rPr>
        <w:t>Availability</w:t>
      </w:r>
    </w:p>
    <w:p w14:paraId="0CB8BD72" w14:textId="4C0E2200" w:rsidR="00C32E59" w:rsidRPr="00C32E59" w:rsidRDefault="00CF4AD9" w:rsidP="00C32E59">
      <w:pPr>
        <w:pStyle w:val="ListParagraph"/>
        <w:numPr>
          <w:ilvl w:val="0"/>
          <w:numId w:val="3"/>
        </w:numPr>
        <w:spacing w:line="360" w:lineRule="auto"/>
        <w:jc w:val="both"/>
        <w:rPr>
          <w:rFonts w:asciiTheme="majorBidi" w:hAnsiTheme="majorBidi" w:cstheme="majorBidi"/>
          <w:sz w:val="24"/>
          <w:szCs w:val="24"/>
        </w:rPr>
      </w:pPr>
      <w:r>
        <w:rPr>
          <w:rFonts w:asciiTheme="majorBidi" w:hAnsiTheme="majorBidi" w:cstheme="majorBidi"/>
          <w:sz w:val="24"/>
          <w:szCs w:val="24"/>
        </w:rPr>
        <w:t>R</w:t>
      </w:r>
      <w:r w:rsidRPr="00CF4AD9">
        <w:rPr>
          <w:rFonts w:asciiTheme="majorBidi" w:hAnsiTheme="majorBidi" w:cstheme="majorBidi"/>
          <w:sz w:val="24"/>
          <w:szCs w:val="24"/>
        </w:rPr>
        <w:t>eliability</w:t>
      </w:r>
    </w:p>
    <w:p w14:paraId="23BFBBAB" w14:textId="1DB28A0F" w:rsidR="00216E84" w:rsidRPr="00AC4E98" w:rsidRDefault="00B4320F" w:rsidP="00550C3A">
      <w:pPr>
        <w:pStyle w:val="Heading2"/>
      </w:pPr>
      <w:bookmarkStart w:id="39" w:name="_Toc95457445"/>
      <w:r>
        <w:t>4.</w:t>
      </w:r>
      <w:r w:rsidR="00BA16EB">
        <w:t>3</w:t>
      </w:r>
      <w:r>
        <w:t xml:space="preserve"> </w:t>
      </w:r>
      <w:r w:rsidR="00216E84" w:rsidRPr="00AC4E98">
        <w:t>Use</w:t>
      </w:r>
      <w:r w:rsidR="00A74A33">
        <w:t xml:space="preserve"> </w:t>
      </w:r>
      <w:r w:rsidR="00216E84" w:rsidRPr="00AC4E98">
        <w:t>case</w:t>
      </w:r>
      <w:r w:rsidR="00A47B05">
        <w:t>s</w:t>
      </w:r>
      <w:bookmarkEnd w:id="39"/>
      <w:r w:rsidR="00216E84" w:rsidRPr="00AC4E98">
        <w:t xml:space="preserve"> </w:t>
      </w:r>
    </w:p>
    <w:p w14:paraId="735A16F9" w14:textId="1DA4817E" w:rsidR="00542BF6" w:rsidRDefault="00325EFC" w:rsidP="006A17E2">
      <w:pPr>
        <w:spacing w:before="79" w:line="360" w:lineRule="auto"/>
        <w:ind w:right="675"/>
        <w:jc w:val="both"/>
        <w:rPr>
          <w:rFonts w:asciiTheme="majorBidi" w:hAnsiTheme="majorBidi" w:cstheme="majorBidi"/>
          <w:sz w:val="24"/>
          <w:szCs w:val="24"/>
        </w:rPr>
      </w:pPr>
      <w:r w:rsidRPr="00AE4B5C">
        <w:rPr>
          <w:rFonts w:asciiTheme="majorBidi" w:hAnsiTheme="majorBidi" w:cstheme="majorBidi"/>
          <w:color w:val="111111"/>
          <w:sz w:val="24"/>
          <w:szCs w:val="24"/>
          <w:shd w:val="clear" w:color="auto" w:fill="FFFFFF"/>
        </w:rPr>
        <w:t>Use</w:t>
      </w:r>
      <w:r w:rsidR="00AE4B5C" w:rsidRPr="00AE4B5C">
        <w:rPr>
          <w:rFonts w:asciiTheme="majorBidi" w:hAnsiTheme="majorBidi" w:cstheme="majorBidi"/>
          <w:color w:val="111111"/>
          <w:sz w:val="24"/>
          <w:szCs w:val="24"/>
          <w:shd w:val="clear" w:color="auto" w:fill="FFFFFF"/>
        </w:rPr>
        <w:t xml:space="preserve"> case is a list of actions or event steps typically defining the interactions between a role and a system to achieve a goal. The actor can be a human or other external system. In systems engineering, use cases are used at a higher level than within software engineering, often representing missions or stakeholder goals. The detailed requirements may then be captured in the Systems Modeling Language or as contractual statements.</w:t>
      </w:r>
      <w:r w:rsidR="006A17E2">
        <w:rPr>
          <w:rFonts w:asciiTheme="majorBidi" w:hAnsiTheme="majorBidi" w:cstheme="majorBidi"/>
          <w:color w:val="111111"/>
          <w:sz w:val="24"/>
          <w:szCs w:val="24"/>
          <w:shd w:val="clear" w:color="auto" w:fill="FFFFFF"/>
        </w:rPr>
        <w:t xml:space="preserve"> </w:t>
      </w:r>
      <w:r w:rsidR="00710E44" w:rsidRPr="00710E44">
        <w:rPr>
          <w:rFonts w:asciiTheme="majorBidi" w:hAnsiTheme="majorBidi" w:cstheme="majorBidi"/>
          <w:sz w:val="24"/>
          <w:szCs w:val="24"/>
        </w:rPr>
        <w:t xml:space="preserve">After specifying the functional requirements of the application, </w:t>
      </w:r>
      <w:r w:rsidR="00186EDD">
        <w:rPr>
          <w:rFonts w:asciiTheme="majorBidi" w:hAnsiTheme="majorBidi" w:cstheme="majorBidi"/>
          <w:sz w:val="24"/>
          <w:szCs w:val="24"/>
        </w:rPr>
        <w:t>this study</w:t>
      </w:r>
      <w:r w:rsidR="00710E44" w:rsidRPr="00710E44">
        <w:rPr>
          <w:rFonts w:asciiTheme="majorBidi" w:hAnsiTheme="majorBidi" w:cstheme="majorBidi"/>
          <w:sz w:val="24"/>
          <w:szCs w:val="24"/>
        </w:rPr>
        <w:t xml:space="preserve"> represent</w:t>
      </w:r>
      <w:r w:rsidR="00186EDD">
        <w:rPr>
          <w:rFonts w:asciiTheme="majorBidi" w:hAnsiTheme="majorBidi" w:cstheme="majorBidi"/>
          <w:sz w:val="24"/>
          <w:szCs w:val="24"/>
        </w:rPr>
        <w:t>s</w:t>
      </w:r>
      <w:r w:rsidR="00710E44" w:rsidRPr="00710E44">
        <w:rPr>
          <w:rFonts w:asciiTheme="majorBidi" w:hAnsiTheme="majorBidi" w:cstheme="majorBidi"/>
          <w:sz w:val="24"/>
          <w:szCs w:val="24"/>
        </w:rPr>
        <w:t xml:space="preserve"> the use case diagram that connects those functionalities together in order to show how the flow of information within the application is done.</w:t>
      </w:r>
    </w:p>
    <w:p w14:paraId="464B546B" w14:textId="69273CCB" w:rsidR="006A17E2" w:rsidRDefault="006A17E2" w:rsidP="006A17E2">
      <w:pPr>
        <w:spacing w:before="79" w:line="360" w:lineRule="auto"/>
        <w:ind w:right="675"/>
        <w:jc w:val="both"/>
        <w:rPr>
          <w:rFonts w:asciiTheme="majorBidi" w:hAnsiTheme="majorBidi" w:cstheme="majorBidi"/>
          <w:sz w:val="24"/>
          <w:szCs w:val="24"/>
        </w:rPr>
      </w:pPr>
      <w:r>
        <w:rPr>
          <w:rFonts w:asciiTheme="majorBidi" w:hAnsiTheme="majorBidi" w:cstheme="majorBidi"/>
          <w:noProof/>
          <w:sz w:val="24"/>
          <w:szCs w:val="24"/>
        </w:rPr>
        <w:lastRenderedPageBreak/>
        <w:drawing>
          <wp:inline distT="0" distB="0" distL="0" distR="0" wp14:anchorId="13C65673" wp14:editId="639F164C">
            <wp:extent cx="5267325" cy="339090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67325" cy="3390900"/>
                    </a:xfrm>
                    <a:prstGeom prst="rect">
                      <a:avLst/>
                    </a:prstGeom>
                    <a:noFill/>
                    <a:ln>
                      <a:noFill/>
                    </a:ln>
                  </pic:spPr>
                </pic:pic>
              </a:graphicData>
            </a:graphic>
          </wp:inline>
        </w:drawing>
      </w:r>
    </w:p>
    <w:p w14:paraId="44217179" w14:textId="1A27D948" w:rsidR="000B3DA2" w:rsidRPr="000B3DA2" w:rsidRDefault="000B3DA2" w:rsidP="00550C3A">
      <w:pPr>
        <w:pStyle w:val="Heading2"/>
      </w:pPr>
      <w:bookmarkStart w:id="40" w:name="_Toc95457446"/>
      <w:r>
        <w:t>4.</w:t>
      </w:r>
      <w:r w:rsidR="00BA16EB">
        <w:t>4</w:t>
      </w:r>
      <w:r>
        <w:t xml:space="preserve"> Context Diagram</w:t>
      </w:r>
      <w:bookmarkEnd w:id="40"/>
    </w:p>
    <w:p w14:paraId="16501456" w14:textId="1009C662" w:rsidR="0030227D" w:rsidRPr="0030227D" w:rsidRDefault="00E4667A" w:rsidP="0030227D">
      <w:r>
        <w:rPr>
          <w:noProof/>
        </w:rPr>
        <w:drawing>
          <wp:inline distT="0" distB="0" distL="0" distR="0" wp14:anchorId="620C4AA2" wp14:editId="079B7F8E">
            <wp:extent cx="5191850" cy="1667108"/>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ontext diagram.png"/>
                    <pic:cNvPicPr/>
                  </pic:nvPicPr>
                  <pic:blipFill>
                    <a:blip r:embed="rId19">
                      <a:extLst>
                        <a:ext uri="{28A0092B-C50C-407E-A947-70E740481C1C}">
                          <a14:useLocalDpi xmlns:a14="http://schemas.microsoft.com/office/drawing/2010/main" val="0"/>
                        </a:ext>
                      </a:extLst>
                    </a:blip>
                    <a:stretch>
                      <a:fillRect/>
                    </a:stretch>
                  </pic:blipFill>
                  <pic:spPr>
                    <a:xfrm>
                      <a:off x="0" y="0"/>
                      <a:ext cx="5191850" cy="1667108"/>
                    </a:xfrm>
                    <a:prstGeom prst="rect">
                      <a:avLst/>
                    </a:prstGeom>
                  </pic:spPr>
                </pic:pic>
              </a:graphicData>
            </a:graphic>
          </wp:inline>
        </w:drawing>
      </w:r>
    </w:p>
    <w:p w14:paraId="12D53D84" w14:textId="77777777" w:rsidR="0030227D" w:rsidRDefault="0030227D">
      <w:pPr>
        <w:rPr>
          <w:rFonts w:asciiTheme="majorBidi" w:eastAsiaTheme="majorEastAsia" w:hAnsiTheme="majorBidi" w:cstheme="majorBidi"/>
          <w:b/>
          <w:bCs/>
          <w:sz w:val="52"/>
          <w:szCs w:val="52"/>
        </w:rPr>
      </w:pPr>
      <w:r>
        <w:br w:type="page"/>
      </w:r>
    </w:p>
    <w:p w14:paraId="3248612D" w14:textId="67412645" w:rsidR="00086D01" w:rsidRDefault="00DF515B" w:rsidP="00E04B81">
      <w:pPr>
        <w:pStyle w:val="Heading1"/>
        <w:jc w:val="center"/>
      </w:pPr>
      <w:bookmarkStart w:id="41" w:name="_Toc95457447"/>
      <w:r w:rsidRPr="00772762">
        <w:lastRenderedPageBreak/>
        <w:t xml:space="preserve">Chapter </w:t>
      </w:r>
      <w:r w:rsidR="005A4986">
        <w:t>5</w:t>
      </w:r>
      <w:r>
        <w:t xml:space="preserve">: </w:t>
      </w:r>
      <w:r w:rsidRPr="005F1F0C">
        <w:t>System Design</w:t>
      </w:r>
      <w:bookmarkEnd w:id="41"/>
    </w:p>
    <w:p w14:paraId="6E8734E4" w14:textId="682A8F98" w:rsidR="00DD3678" w:rsidRDefault="00DD3678" w:rsidP="00550C3A">
      <w:pPr>
        <w:pStyle w:val="Heading2"/>
      </w:pPr>
      <w:bookmarkStart w:id="42" w:name="_Toc95457448"/>
      <w:r>
        <w:t>5.</w:t>
      </w:r>
      <w:r>
        <w:rPr>
          <w:rFonts w:hint="cs"/>
          <w:rtl/>
        </w:rPr>
        <w:t>1</w:t>
      </w:r>
      <w:r>
        <w:t xml:space="preserve"> Block Diagram</w:t>
      </w:r>
      <w:bookmarkEnd w:id="42"/>
    </w:p>
    <w:p w14:paraId="43D3A0DF" w14:textId="25A5CC0B" w:rsidR="00DD3678" w:rsidRPr="00DD3678" w:rsidRDefault="00BD563E" w:rsidP="00BD563E">
      <w:pPr>
        <w:rPr>
          <w:rtl/>
        </w:rPr>
      </w:pPr>
      <w:r>
        <w:rPr>
          <w:noProof/>
        </w:rPr>
        <w:drawing>
          <wp:inline distT="0" distB="0" distL="0" distR="0" wp14:anchorId="4AFFEBD5" wp14:editId="64919445">
            <wp:extent cx="5271770" cy="2600325"/>
            <wp:effectExtent l="0" t="0" r="508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71770" cy="2600325"/>
                    </a:xfrm>
                    <a:prstGeom prst="rect">
                      <a:avLst/>
                    </a:prstGeom>
                    <a:noFill/>
                    <a:ln>
                      <a:noFill/>
                    </a:ln>
                  </pic:spPr>
                </pic:pic>
              </a:graphicData>
            </a:graphic>
          </wp:inline>
        </w:drawing>
      </w:r>
    </w:p>
    <w:p w14:paraId="54051327" w14:textId="1A04C1E3" w:rsidR="00DD3678" w:rsidRDefault="00DD3678" w:rsidP="00550C3A">
      <w:pPr>
        <w:pStyle w:val="Heading2"/>
        <w:rPr>
          <w:rtl/>
        </w:rPr>
      </w:pPr>
      <w:bookmarkStart w:id="43" w:name="_Toc95457449"/>
      <w:r>
        <w:t>5.</w:t>
      </w:r>
      <w:r>
        <w:rPr>
          <w:rFonts w:hint="cs"/>
          <w:rtl/>
        </w:rPr>
        <w:t>2</w:t>
      </w:r>
      <w:r>
        <w:t xml:space="preserve"> Data Flow Diagram</w:t>
      </w:r>
      <w:bookmarkEnd w:id="43"/>
    </w:p>
    <w:p w14:paraId="39387248" w14:textId="441FB610" w:rsidR="00E04B81" w:rsidRPr="00E04B81" w:rsidRDefault="00E04B81" w:rsidP="00E04B81">
      <w:r>
        <w:rPr>
          <w:noProof/>
        </w:rPr>
        <w:drawing>
          <wp:inline distT="0" distB="0" distL="0" distR="0" wp14:anchorId="20394E0F" wp14:editId="694CD8A2">
            <wp:extent cx="5263515" cy="43256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63515" cy="4325620"/>
                    </a:xfrm>
                    <a:prstGeom prst="rect">
                      <a:avLst/>
                    </a:prstGeom>
                    <a:noFill/>
                    <a:ln>
                      <a:noFill/>
                    </a:ln>
                  </pic:spPr>
                </pic:pic>
              </a:graphicData>
            </a:graphic>
          </wp:inline>
        </w:drawing>
      </w:r>
    </w:p>
    <w:p w14:paraId="15ECECF8" w14:textId="1098045E" w:rsidR="00E04B81" w:rsidRDefault="00E04B81" w:rsidP="00550C3A">
      <w:pPr>
        <w:pStyle w:val="Heading2"/>
        <w:rPr>
          <w:rtl/>
          <w:lang w:bidi="ar-SY"/>
        </w:rPr>
      </w:pPr>
      <w:bookmarkStart w:id="44" w:name="_Toc95457450"/>
      <w:r>
        <w:lastRenderedPageBreak/>
        <w:t>5.</w:t>
      </w:r>
      <w:r w:rsidR="00DD3678">
        <w:t>3</w:t>
      </w:r>
      <w:r>
        <w:t xml:space="preserve"> Collaboration Diagram</w:t>
      </w:r>
      <w:bookmarkEnd w:id="44"/>
    </w:p>
    <w:p w14:paraId="623CC99B" w14:textId="1EB7E9EF" w:rsidR="000B7293" w:rsidRDefault="000B7293" w:rsidP="000B7293">
      <w:pPr>
        <w:rPr>
          <w:rtl/>
          <w:lang w:bidi="ar-SY"/>
        </w:rPr>
      </w:pPr>
      <w:r>
        <w:rPr>
          <w:noProof/>
          <w:lang w:bidi="ar-SY"/>
        </w:rPr>
        <w:drawing>
          <wp:inline distT="0" distB="0" distL="0" distR="0" wp14:anchorId="08E1B4CB" wp14:editId="4CC766A4">
            <wp:extent cx="5267325" cy="31908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67325" cy="3190875"/>
                    </a:xfrm>
                    <a:prstGeom prst="rect">
                      <a:avLst/>
                    </a:prstGeom>
                    <a:noFill/>
                    <a:ln>
                      <a:noFill/>
                    </a:ln>
                  </pic:spPr>
                </pic:pic>
              </a:graphicData>
            </a:graphic>
          </wp:inline>
        </w:drawing>
      </w:r>
    </w:p>
    <w:p w14:paraId="10963537" w14:textId="12E66C2B" w:rsidR="000B7293" w:rsidRDefault="00EC0214" w:rsidP="000B7293">
      <w:pPr>
        <w:rPr>
          <w:rtl/>
          <w:lang w:bidi="ar-SY"/>
        </w:rPr>
      </w:pPr>
      <w:r>
        <w:rPr>
          <w:noProof/>
          <w:lang w:bidi="ar-SY"/>
        </w:rPr>
        <w:drawing>
          <wp:inline distT="0" distB="0" distL="0" distR="0" wp14:anchorId="1E2D5908" wp14:editId="11876977">
            <wp:extent cx="5267325" cy="31908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67325" cy="3190875"/>
                    </a:xfrm>
                    <a:prstGeom prst="rect">
                      <a:avLst/>
                    </a:prstGeom>
                    <a:noFill/>
                    <a:ln>
                      <a:noFill/>
                    </a:ln>
                  </pic:spPr>
                </pic:pic>
              </a:graphicData>
            </a:graphic>
          </wp:inline>
        </w:drawing>
      </w:r>
    </w:p>
    <w:p w14:paraId="2CD05B67" w14:textId="7D2E752A" w:rsidR="00EC0214" w:rsidRPr="000B7293" w:rsidRDefault="00EC0214" w:rsidP="000B7293">
      <w:pPr>
        <w:rPr>
          <w:rtl/>
          <w:lang w:bidi="ar-SY"/>
        </w:rPr>
      </w:pPr>
      <w:r>
        <w:rPr>
          <w:noProof/>
          <w:lang w:bidi="ar-SY"/>
        </w:rPr>
        <w:lastRenderedPageBreak/>
        <w:drawing>
          <wp:inline distT="0" distB="0" distL="0" distR="0" wp14:anchorId="1D64B311" wp14:editId="6CDF6CC5">
            <wp:extent cx="5267325" cy="33051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67325" cy="3305175"/>
                    </a:xfrm>
                    <a:prstGeom prst="rect">
                      <a:avLst/>
                    </a:prstGeom>
                    <a:noFill/>
                    <a:ln>
                      <a:noFill/>
                    </a:ln>
                  </pic:spPr>
                </pic:pic>
              </a:graphicData>
            </a:graphic>
          </wp:inline>
        </w:drawing>
      </w:r>
    </w:p>
    <w:p w14:paraId="408E5777" w14:textId="2C55712D" w:rsidR="00EC0214" w:rsidRDefault="00E04B81" w:rsidP="00550C3A">
      <w:pPr>
        <w:pStyle w:val="Heading2"/>
        <w:rPr>
          <w:noProof/>
        </w:rPr>
      </w:pPr>
      <w:bookmarkStart w:id="45" w:name="_Toc95457451"/>
      <w:r>
        <w:lastRenderedPageBreak/>
        <w:t>5.</w:t>
      </w:r>
      <w:r w:rsidR="00DD3678">
        <w:t>4</w:t>
      </w:r>
      <w:r>
        <w:t xml:space="preserve"> Sequence Diagram</w:t>
      </w:r>
      <w:bookmarkEnd w:id="45"/>
    </w:p>
    <w:p w14:paraId="3D4B96DF" w14:textId="3EB68300" w:rsidR="00E04B81" w:rsidRDefault="0070101B" w:rsidP="00815730">
      <w:pPr>
        <w:rPr>
          <w:color w:val="000000"/>
          <w:sz w:val="24"/>
          <w:szCs w:val="24"/>
          <w:shd w:val="clear" w:color="auto" w:fill="FFFFFF"/>
        </w:rPr>
      </w:pPr>
      <w:r>
        <w:rPr>
          <w:noProof/>
        </w:rPr>
        <w:drawing>
          <wp:inline distT="0" distB="0" distL="0" distR="0" wp14:anchorId="02B507D3" wp14:editId="5C8D95BE">
            <wp:extent cx="5267325" cy="289560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67325" cy="2895600"/>
                    </a:xfrm>
                    <a:prstGeom prst="rect">
                      <a:avLst/>
                    </a:prstGeom>
                    <a:noFill/>
                    <a:ln>
                      <a:noFill/>
                    </a:ln>
                  </pic:spPr>
                </pic:pic>
              </a:graphicData>
            </a:graphic>
          </wp:inline>
        </w:drawing>
      </w:r>
      <w:r>
        <w:rPr>
          <w:noProof/>
          <w:color w:val="000000"/>
          <w:sz w:val="24"/>
          <w:szCs w:val="24"/>
          <w:shd w:val="clear" w:color="auto" w:fill="FFFFFF"/>
        </w:rPr>
        <w:drawing>
          <wp:inline distT="0" distB="0" distL="0" distR="0" wp14:anchorId="11D00B4B" wp14:editId="1E2C795B">
            <wp:extent cx="5276850" cy="355282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6850" cy="3552825"/>
                    </a:xfrm>
                    <a:prstGeom prst="rect">
                      <a:avLst/>
                    </a:prstGeom>
                    <a:noFill/>
                    <a:ln>
                      <a:noFill/>
                    </a:ln>
                  </pic:spPr>
                </pic:pic>
              </a:graphicData>
            </a:graphic>
          </wp:inline>
        </w:drawing>
      </w:r>
    </w:p>
    <w:p w14:paraId="47079263" w14:textId="335D0975" w:rsidR="0070101B" w:rsidRPr="0070101B" w:rsidRDefault="0070101B" w:rsidP="0070101B">
      <w:r>
        <w:rPr>
          <w:noProof/>
        </w:rPr>
        <w:lastRenderedPageBreak/>
        <w:drawing>
          <wp:inline distT="0" distB="0" distL="0" distR="0" wp14:anchorId="18F3A189" wp14:editId="3385E989">
            <wp:extent cx="5276850" cy="39624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6850" cy="3962400"/>
                    </a:xfrm>
                    <a:prstGeom prst="rect">
                      <a:avLst/>
                    </a:prstGeom>
                    <a:noFill/>
                    <a:ln>
                      <a:noFill/>
                    </a:ln>
                  </pic:spPr>
                </pic:pic>
              </a:graphicData>
            </a:graphic>
          </wp:inline>
        </w:drawing>
      </w:r>
    </w:p>
    <w:p w14:paraId="17E7CC5F" w14:textId="0C283568" w:rsidR="00E04B81" w:rsidRDefault="00E04B81" w:rsidP="00550C3A">
      <w:pPr>
        <w:pStyle w:val="Heading2"/>
      </w:pPr>
      <w:bookmarkStart w:id="46" w:name="_Toc95457452"/>
      <w:r>
        <w:lastRenderedPageBreak/>
        <w:t>5.</w:t>
      </w:r>
      <w:r w:rsidR="00DD3678">
        <w:t>5</w:t>
      </w:r>
      <w:r>
        <w:t xml:space="preserve"> Activity Diagram</w:t>
      </w:r>
      <w:bookmarkEnd w:id="46"/>
    </w:p>
    <w:p w14:paraId="4060E0F7" w14:textId="7A1DD593" w:rsidR="00134CCD" w:rsidRPr="00134CCD" w:rsidRDefault="00134CCD" w:rsidP="00134CCD">
      <w:r>
        <w:rPr>
          <w:noProof/>
        </w:rPr>
        <w:drawing>
          <wp:inline distT="0" distB="0" distL="0" distR="0" wp14:anchorId="35640629" wp14:editId="6BF6E78C">
            <wp:extent cx="5267325" cy="3448050"/>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67325" cy="3448050"/>
                    </a:xfrm>
                    <a:prstGeom prst="rect">
                      <a:avLst/>
                    </a:prstGeom>
                    <a:noFill/>
                    <a:ln>
                      <a:noFill/>
                    </a:ln>
                  </pic:spPr>
                </pic:pic>
              </a:graphicData>
            </a:graphic>
          </wp:inline>
        </w:drawing>
      </w:r>
      <w:r>
        <w:rPr>
          <w:noProof/>
        </w:rPr>
        <w:drawing>
          <wp:inline distT="0" distB="0" distL="0" distR="0" wp14:anchorId="4DD516F4" wp14:editId="0F5D9EFE">
            <wp:extent cx="5267325" cy="3838575"/>
            <wp:effectExtent l="0" t="0" r="9525"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67325" cy="3838575"/>
                    </a:xfrm>
                    <a:prstGeom prst="rect">
                      <a:avLst/>
                    </a:prstGeom>
                    <a:noFill/>
                    <a:ln>
                      <a:noFill/>
                    </a:ln>
                  </pic:spPr>
                </pic:pic>
              </a:graphicData>
            </a:graphic>
          </wp:inline>
        </w:drawing>
      </w:r>
    </w:p>
    <w:p w14:paraId="78E14B8B" w14:textId="1D6D1F56" w:rsidR="00086D01" w:rsidRDefault="00134CCD" w:rsidP="00086D01">
      <w:r>
        <w:rPr>
          <w:noProof/>
        </w:rPr>
        <w:lastRenderedPageBreak/>
        <w:drawing>
          <wp:inline distT="0" distB="0" distL="0" distR="0" wp14:anchorId="45737BEF" wp14:editId="1CB31659">
            <wp:extent cx="5276850" cy="416242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6850" cy="4162425"/>
                    </a:xfrm>
                    <a:prstGeom prst="rect">
                      <a:avLst/>
                    </a:prstGeom>
                    <a:noFill/>
                    <a:ln>
                      <a:noFill/>
                    </a:ln>
                  </pic:spPr>
                </pic:pic>
              </a:graphicData>
            </a:graphic>
          </wp:inline>
        </w:drawing>
      </w:r>
    </w:p>
    <w:p w14:paraId="59ADFBC8" w14:textId="77777777" w:rsidR="00550C3A" w:rsidRDefault="00D5201D" w:rsidP="00550C3A">
      <w:pPr>
        <w:pStyle w:val="Heading2"/>
      </w:pPr>
      <w:bookmarkStart w:id="47" w:name="_Toc95457453"/>
      <w:r>
        <w:lastRenderedPageBreak/>
        <w:t>5.</w:t>
      </w:r>
      <w:r w:rsidR="00DD3678">
        <w:t>6</w:t>
      </w:r>
      <w:r>
        <w:t xml:space="preserve"> </w:t>
      </w:r>
      <w:r w:rsidRPr="00D5201D">
        <w:t>Web Pages Design</w:t>
      </w:r>
      <w:bookmarkEnd w:id="47"/>
    </w:p>
    <w:p w14:paraId="64307579" w14:textId="44C38E92" w:rsidR="00550C3A" w:rsidRPr="00550C3A" w:rsidRDefault="00550C3A" w:rsidP="00DC7CC3">
      <w:pPr>
        <w:pStyle w:val="Heading3"/>
      </w:pPr>
      <w:bookmarkStart w:id="48" w:name="_Toc95457454"/>
      <w:r w:rsidRPr="00550C3A">
        <w:t>5.6.1 Home</w:t>
      </w:r>
      <w:bookmarkEnd w:id="48"/>
    </w:p>
    <w:p w14:paraId="0597C94C" w14:textId="05CCC221" w:rsidR="00550C3A" w:rsidRDefault="00550C3A" w:rsidP="00550C3A">
      <w:r>
        <w:rPr>
          <w:noProof/>
        </w:rPr>
        <w:drawing>
          <wp:inline distT="0" distB="0" distL="0" distR="0" wp14:anchorId="6DA5DE39" wp14:editId="729404F2">
            <wp:extent cx="5262880" cy="6017895"/>
            <wp:effectExtent l="0" t="0" r="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62880" cy="6017895"/>
                    </a:xfrm>
                    <a:prstGeom prst="rect">
                      <a:avLst/>
                    </a:prstGeom>
                    <a:noFill/>
                    <a:ln>
                      <a:noFill/>
                    </a:ln>
                  </pic:spPr>
                </pic:pic>
              </a:graphicData>
            </a:graphic>
          </wp:inline>
        </w:drawing>
      </w:r>
    </w:p>
    <w:p w14:paraId="6D5E5532" w14:textId="4BF63DA1" w:rsidR="00550C3A" w:rsidRPr="00550C3A" w:rsidRDefault="00550C3A" w:rsidP="00DC7CC3">
      <w:pPr>
        <w:pStyle w:val="Heading3"/>
      </w:pPr>
      <w:bookmarkStart w:id="49" w:name="_Toc95457455"/>
      <w:r w:rsidRPr="00550C3A">
        <w:lastRenderedPageBreak/>
        <w:t>5.6.</w:t>
      </w:r>
      <w:r>
        <w:t>2</w:t>
      </w:r>
      <w:r w:rsidRPr="00550C3A">
        <w:t xml:space="preserve"> </w:t>
      </w:r>
      <w:r>
        <w:t>Github Repository</w:t>
      </w:r>
      <w:bookmarkEnd w:id="49"/>
      <w:r>
        <w:t xml:space="preserve"> </w:t>
      </w:r>
    </w:p>
    <w:p w14:paraId="1B401A99" w14:textId="01ECBA9B" w:rsidR="00550C3A" w:rsidRDefault="00550C3A" w:rsidP="00550C3A">
      <w:r>
        <w:rPr>
          <w:noProof/>
        </w:rPr>
        <w:drawing>
          <wp:inline distT="0" distB="0" distL="0" distR="0" wp14:anchorId="1B6D932B" wp14:editId="75BB6389">
            <wp:extent cx="5262880" cy="2509520"/>
            <wp:effectExtent l="0" t="0" r="0"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62880" cy="2509520"/>
                    </a:xfrm>
                    <a:prstGeom prst="rect">
                      <a:avLst/>
                    </a:prstGeom>
                    <a:noFill/>
                    <a:ln>
                      <a:noFill/>
                    </a:ln>
                  </pic:spPr>
                </pic:pic>
              </a:graphicData>
            </a:graphic>
          </wp:inline>
        </w:drawing>
      </w:r>
    </w:p>
    <w:p w14:paraId="71BF7657" w14:textId="15A25D6B" w:rsidR="00550C3A" w:rsidRDefault="00550C3A" w:rsidP="00DC7CC3">
      <w:pPr>
        <w:pStyle w:val="Heading3"/>
      </w:pPr>
      <w:bookmarkStart w:id="50" w:name="_Toc95457456"/>
      <w:r w:rsidRPr="00550C3A">
        <w:lastRenderedPageBreak/>
        <w:t>5.6.</w:t>
      </w:r>
      <w:r>
        <w:t>3</w:t>
      </w:r>
      <w:r w:rsidRPr="00550C3A">
        <w:t xml:space="preserve"> </w:t>
      </w:r>
      <w:r>
        <w:t>Code Editor &amp; Result</w:t>
      </w:r>
      <w:r w:rsidR="00DC7CC3">
        <w:t>s</w:t>
      </w:r>
      <w:bookmarkEnd w:id="50"/>
    </w:p>
    <w:p w14:paraId="2E16F37A" w14:textId="35C6F6A8" w:rsidR="00550C3A" w:rsidRPr="00550C3A" w:rsidRDefault="00550C3A" w:rsidP="00550C3A">
      <w:r>
        <w:rPr>
          <w:noProof/>
        </w:rPr>
        <w:drawing>
          <wp:inline distT="0" distB="0" distL="0" distR="0" wp14:anchorId="29248469" wp14:editId="21527EFC">
            <wp:extent cx="3442973" cy="8612372"/>
            <wp:effectExtent l="0" t="0" r="508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445053" cy="8617574"/>
                    </a:xfrm>
                    <a:prstGeom prst="rect">
                      <a:avLst/>
                    </a:prstGeom>
                    <a:noFill/>
                    <a:ln>
                      <a:noFill/>
                    </a:ln>
                  </pic:spPr>
                </pic:pic>
              </a:graphicData>
            </a:graphic>
          </wp:inline>
        </w:drawing>
      </w:r>
    </w:p>
    <w:p w14:paraId="0EDD4994" w14:textId="58A1B60D" w:rsidR="00550C3A" w:rsidRPr="00DC7CC3" w:rsidRDefault="00550C3A" w:rsidP="00DC7CC3">
      <w:pPr>
        <w:pStyle w:val="Heading3"/>
      </w:pPr>
      <w:bookmarkStart w:id="51" w:name="_Toc95457457"/>
      <w:r w:rsidRPr="00DC7CC3">
        <w:lastRenderedPageBreak/>
        <w:t>5.6.4 About as</w:t>
      </w:r>
      <w:bookmarkEnd w:id="51"/>
    </w:p>
    <w:p w14:paraId="4ED1F700" w14:textId="0FFE7C34" w:rsidR="00550C3A" w:rsidRPr="00550C3A" w:rsidRDefault="00550C3A" w:rsidP="00550C3A">
      <w:r>
        <w:rPr>
          <w:noProof/>
        </w:rPr>
        <w:drawing>
          <wp:inline distT="0" distB="0" distL="0" distR="0" wp14:anchorId="55606583" wp14:editId="6E1C6C9D">
            <wp:extent cx="3200165" cy="8516679"/>
            <wp:effectExtent l="0" t="0" r="63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203510" cy="8525582"/>
                    </a:xfrm>
                    <a:prstGeom prst="rect">
                      <a:avLst/>
                    </a:prstGeom>
                    <a:noFill/>
                    <a:ln>
                      <a:noFill/>
                    </a:ln>
                  </pic:spPr>
                </pic:pic>
              </a:graphicData>
            </a:graphic>
          </wp:inline>
        </w:drawing>
      </w:r>
    </w:p>
    <w:p w14:paraId="501D978F" w14:textId="74DE4A82" w:rsidR="00FC0179" w:rsidRDefault="00BE1C51" w:rsidP="00550C3A">
      <w:pPr>
        <w:pStyle w:val="Heading2"/>
      </w:pPr>
      <w:bookmarkStart w:id="52" w:name="_Toc95457458"/>
      <w:r>
        <w:lastRenderedPageBreak/>
        <w:t>5.</w:t>
      </w:r>
      <w:r w:rsidR="00DD3678">
        <w:t>7</w:t>
      </w:r>
      <w:r>
        <w:t xml:space="preserve"> </w:t>
      </w:r>
      <w:r w:rsidR="00FC0179">
        <w:t>Dataset</w:t>
      </w:r>
      <w:bookmarkEnd w:id="52"/>
    </w:p>
    <w:p w14:paraId="700E9EFE" w14:textId="43993CAC" w:rsidR="00FC0179" w:rsidRPr="00FC0179" w:rsidRDefault="00FC0179" w:rsidP="00D427E8">
      <w:pPr>
        <w:spacing w:line="360" w:lineRule="auto"/>
        <w:jc w:val="both"/>
        <w:rPr>
          <w:rFonts w:asciiTheme="majorBidi" w:hAnsiTheme="majorBidi" w:cstheme="majorBidi"/>
          <w:sz w:val="24"/>
          <w:szCs w:val="24"/>
        </w:rPr>
      </w:pPr>
      <w:r w:rsidRPr="00FC0179">
        <w:rPr>
          <w:rFonts w:asciiTheme="majorBidi" w:hAnsiTheme="majorBidi" w:cstheme="majorBidi"/>
          <w:sz w:val="24"/>
          <w:szCs w:val="24"/>
        </w:rPr>
        <w:t>In SySeVR</w:t>
      </w:r>
      <w:r w:rsidR="00FE49EF">
        <w:rPr>
          <w:rFonts w:asciiTheme="majorBidi" w:hAnsiTheme="majorBidi" w:cstheme="majorBidi"/>
          <w:sz w:val="24"/>
          <w:szCs w:val="24"/>
        </w:rPr>
        <w:t xml:space="preserve"> </w:t>
      </w:r>
      <w:sdt>
        <w:sdtPr>
          <w:rPr>
            <w:rFonts w:asciiTheme="majorBidi" w:hAnsiTheme="majorBidi" w:cstheme="majorBidi"/>
            <w:sz w:val="24"/>
            <w:szCs w:val="24"/>
          </w:rPr>
          <w:id w:val="53746668"/>
          <w:citation/>
        </w:sdtPr>
        <w:sdtEndPr/>
        <w:sdtContent>
          <w:r w:rsidR="00FE49EF">
            <w:rPr>
              <w:rFonts w:asciiTheme="majorBidi" w:hAnsiTheme="majorBidi" w:cstheme="majorBidi"/>
              <w:sz w:val="24"/>
              <w:szCs w:val="24"/>
            </w:rPr>
            <w:fldChar w:fldCharType="begin"/>
          </w:r>
          <w:r w:rsidR="00025045">
            <w:rPr>
              <w:rFonts w:asciiTheme="majorBidi" w:hAnsiTheme="majorBidi" w:cstheme="majorBidi"/>
              <w:sz w:val="24"/>
              <w:szCs w:val="24"/>
            </w:rPr>
            <w:instrText xml:space="preserve">CITATION SyseVRpaper \l 1033 </w:instrText>
          </w:r>
          <w:r w:rsidR="00FE49EF">
            <w:rPr>
              <w:rFonts w:asciiTheme="majorBidi" w:hAnsiTheme="majorBidi" w:cstheme="majorBidi"/>
              <w:sz w:val="24"/>
              <w:szCs w:val="24"/>
            </w:rPr>
            <w:fldChar w:fldCharType="separate"/>
          </w:r>
          <w:r w:rsidR="00827051" w:rsidRPr="00827051">
            <w:rPr>
              <w:rFonts w:asciiTheme="majorBidi" w:hAnsiTheme="majorBidi" w:cstheme="majorBidi"/>
              <w:noProof/>
              <w:sz w:val="24"/>
              <w:szCs w:val="24"/>
            </w:rPr>
            <w:t>[31]</w:t>
          </w:r>
          <w:r w:rsidR="00FE49EF">
            <w:rPr>
              <w:rFonts w:asciiTheme="majorBidi" w:hAnsiTheme="majorBidi" w:cstheme="majorBidi"/>
              <w:sz w:val="24"/>
              <w:szCs w:val="24"/>
            </w:rPr>
            <w:fldChar w:fldCharType="end"/>
          </w:r>
        </w:sdtContent>
      </w:sdt>
      <w:r w:rsidRPr="00FC0179">
        <w:rPr>
          <w:rFonts w:asciiTheme="majorBidi" w:hAnsiTheme="majorBidi" w:cstheme="majorBidi"/>
          <w:sz w:val="24"/>
          <w:szCs w:val="24"/>
        </w:rPr>
        <w:t xml:space="preserve"> system researchers collected the Semantics-based Vulnerability Candidate (SeVC) dataset, which contains all kinds of vulnerabilities that are available from the National Vulnerability Database (NVD) and the Software Assurance Reference Dataset (SARD). At a high level, the SyVC representation corresponds to a piece of code in a program that may be vulnerable based on a syntax analysis. The SeVC representation corresponds to the extended statements of the SyVCs, with the extension to incorporate some of the other statements that are semantically related to the SyVCs. SeVC dataset focuses on 1,591 open source C/C++ programs from the NVD and 14,000 programs from the SARD. It contains 420,627 SeVCs, including 56,395 vulnerable SeVCs and 364,232 SeVCs that are not vulnerable. </w:t>
      </w:r>
      <w:r w:rsidRPr="00FC0179">
        <w:rPr>
          <w:rFonts w:asciiTheme="majorBidi" w:hAnsiTheme="majorBidi" w:cstheme="majorBidi"/>
          <w:sz w:val="24"/>
          <w:szCs w:val="24"/>
          <w:lang w:bidi="ar-SY"/>
        </w:rPr>
        <w:t>The dataset is stored in text files in this form. Where the last row indicates whether the sample is vulnerable "1" or clear "0".</w:t>
      </w:r>
      <w:r>
        <w:rPr>
          <w:rFonts w:asciiTheme="majorBidi" w:hAnsiTheme="majorBidi" w:cstheme="majorBidi"/>
          <w:sz w:val="24"/>
          <w:szCs w:val="24"/>
          <w:lang w:bidi="ar-SY"/>
        </w:rPr>
        <w:t xml:space="preserve"> </w:t>
      </w:r>
      <w:r w:rsidRPr="00FC0179">
        <w:rPr>
          <w:rFonts w:asciiTheme="majorBidi" w:hAnsiTheme="majorBidi" w:cstheme="majorBidi"/>
          <w:sz w:val="24"/>
          <w:szCs w:val="24"/>
        </w:rPr>
        <w:t xml:space="preserve">The type of the vulnerable was stored by its ID assigned by Common Weakness Enumeration (CWE) organization (e.g. CWE-78: Improper Neutralization of Special Elements used in an OS Command). </w:t>
      </w:r>
      <w:sdt>
        <w:sdtPr>
          <w:id w:val="-1742860942"/>
          <w:citation/>
        </w:sdtPr>
        <w:sdtEndPr/>
        <w:sdtContent>
          <w:r w:rsidR="0044591D">
            <w:fldChar w:fldCharType="begin"/>
          </w:r>
          <w:r w:rsidR="0044591D">
            <w:instrText xml:space="preserve"> CITATION Com \l 1033 </w:instrText>
          </w:r>
          <w:r w:rsidR="0044591D">
            <w:fldChar w:fldCharType="separate"/>
          </w:r>
          <w:r w:rsidR="00827051" w:rsidRPr="00827051">
            <w:rPr>
              <w:noProof/>
            </w:rPr>
            <w:t>[46]</w:t>
          </w:r>
          <w:r w:rsidR="0044591D">
            <w:fldChar w:fldCharType="end"/>
          </w:r>
        </w:sdtContent>
      </w:sdt>
    </w:p>
    <w:p w14:paraId="62EC3E67" w14:textId="58A816D3" w:rsidR="00920238" w:rsidRDefault="00920238" w:rsidP="00920238">
      <w:pPr>
        <w:pStyle w:val="Caption"/>
        <w:keepNext/>
      </w:pPr>
      <w:r w:rsidRPr="00176E7A">
        <w:rPr>
          <w:noProof/>
          <w:lang w:bidi="ar-SY"/>
        </w:rPr>
        <w:t>Description of CWE examples</w:t>
      </w:r>
    </w:p>
    <w:p w14:paraId="39EF6F46" w14:textId="77777777" w:rsidR="00FC0179" w:rsidRPr="00FC0179" w:rsidRDefault="00FC0179" w:rsidP="00FC0179">
      <w:pPr>
        <w:keepNext/>
        <w:spacing w:line="360" w:lineRule="auto"/>
        <w:rPr>
          <w:rFonts w:asciiTheme="majorBidi" w:hAnsiTheme="majorBidi" w:cstheme="majorBidi"/>
          <w:sz w:val="24"/>
          <w:szCs w:val="24"/>
        </w:rPr>
      </w:pPr>
      <w:r w:rsidRPr="00FC0179">
        <w:rPr>
          <w:rFonts w:asciiTheme="majorBidi" w:hAnsiTheme="majorBidi" w:cstheme="majorBidi"/>
          <w:noProof/>
          <w:sz w:val="24"/>
          <w:szCs w:val="24"/>
        </w:rPr>
        <w:drawing>
          <wp:inline distT="0" distB="0" distL="0" distR="0" wp14:anchorId="4FF2F808" wp14:editId="372224F9">
            <wp:extent cx="3987822" cy="23241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WE description.png"/>
                    <pic:cNvPicPr/>
                  </pic:nvPicPr>
                  <pic:blipFill>
                    <a:blip r:embed="rId35">
                      <a:extLst>
                        <a:ext uri="{28A0092B-C50C-407E-A947-70E740481C1C}">
                          <a14:useLocalDpi xmlns:a14="http://schemas.microsoft.com/office/drawing/2010/main" val="0"/>
                        </a:ext>
                      </a:extLst>
                    </a:blip>
                    <a:stretch>
                      <a:fillRect/>
                    </a:stretch>
                  </pic:blipFill>
                  <pic:spPr>
                    <a:xfrm>
                      <a:off x="0" y="0"/>
                      <a:ext cx="4001851" cy="2332276"/>
                    </a:xfrm>
                    <a:prstGeom prst="rect">
                      <a:avLst/>
                    </a:prstGeom>
                  </pic:spPr>
                </pic:pic>
              </a:graphicData>
            </a:graphic>
          </wp:inline>
        </w:drawing>
      </w:r>
    </w:p>
    <w:p w14:paraId="318CA52D" w14:textId="77777777" w:rsidR="00FC0179" w:rsidRPr="00FC0179" w:rsidRDefault="00FC0179" w:rsidP="00FC0179">
      <w:pPr>
        <w:spacing w:line="360" w:lineRule="auto"/>
        <w:rPr>
          <w:rFonts w:asciiTheme="majorBidi" w:hAnsiTheme="majorBidi" w:cstheme="majorBidi"/>
          <w:sz w:val="24"/>
          <w:szCs w:val="24"/>
          <w:rtl/>
          <w:lang w:bidi="ar-SY"/>
        </w:rPr>
      </w:pPr>
      <w:r w:rsidRPr="00FC0179">
        <w:rPr>
          <w:rFonts w:asciiTheme="majorBidi" w:hAnsiTheme="majorBidi" w:cstheme="majorBidi"/>
          <w:noProof/>
          <w:sz w:val="24"/>
          <w:szCs w:val="24"/>
          <w:rtl/>
          <w:lang w:val="ar-SY" w:bidi="ar-SY"/>
        </w:rPr>
        <w:drawing>
          <wp:inline distT="0" distB="0" distL="0" distR="0" wp14:anchorId="33F124AC" wp14:editId="4518A783">
            <wp:extent cx="5943600" cy="14300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amples.png"/>
                    <pic:cNvPicPr/>
                  </pic:nvPicPr>
                  <pic:blipFill>
                    <a:blip r:embed="rId36">
                      <a:extLst>
                        <a:ext uri="{28A0092B-C50C-407E-A947-70E740481C1C}">
                          <a14:useLocalDpi xmlns:a14="http://schemas.microsoft.com/office/drawing/2010/main" val="0"/>
                        </a:ext>
                      </a:extLst>
                    </a:blip>
                    <a:stretch>
                      <a:fillRect/>
                    </a:stretch>
                  </pic:blipFill>
                  <pic:spPr>
                    <a:xfrm>
                      <a:off x="0" y="0"/>
                      <a:ext cx="5943600" cy="1430020"/>
                    </a:xfrm>
                    <a:prstGeom prst="rect">
                      <a:avLst/>
                    </a:prstGeom>
                  </pic:spPr>
                </pic:pic>
              </a:graphicData>
            </a:graphic>
          </wp:inline>
        </w:drawing>
      </w:r>
    </w:p>
    <w:p w14:paraId="7BA97387" w14:textId="509F1A94" w:rsidR="00FC0179" w:rsidRDefault="00C076F7" w:rsidP="00D427E8">
      <w:pPr>
        <w:pStyle w:val="Caption"/>
        <w:spacing w:line="360" w:lineRule="auto"/>
        <w:rPr>
          <w:rFonts w:asciiTheme="majorBidi" w:hAnsiTheme="majorBidi" w:cstheme="majorBidi"/>
          <w:i w:val="0"/>
          <w:iCs w:val="0"/>
          <w:color w:val="auto"/>
          <w:sz w:val="24"/>
          <w:szCs w:val="24"/>
          <w:lang w:bidi="ar-SY"/>
        </w:rPr>
      </w:pPr>
      <w:r w:rsidRPr="00C076F7">
        <w:rPr>
          <w:rFonts w:asciiTheme="majorBidi" w:hAnsiTheme="majorBidi" w:cstheme="majorBidi"/>
          <w:i w:val="0"/>
          <w:iCs w:val="0"/>
          <w:color w:val="auto"/>
          <w:sz w:val="24"/>
          <w:szCs w:val="24"/>
          <w:lang w:bidi="ar-SY"/>
        </w:rPr>
        <w:lastRenderedPageBreak/>
        <w:t>Because a programming language is a context-free grammar, the variable namespace is open. This leads to an increase in the number of tokens, even if the tokens have the same role. Therefore, regular expressions were used in order to identify the names of the variables and functions to convert them into fixed tokens</w:t>
      </w:r>
      <w:r>
        <w:rPr>
          <w:rFonts w:asciiTheme="majorBidi" w:hAnsiTheme="majorBidi" w:cstheme="majorBidi"/>
          <w:i w:val="0"/>
          <w:iCs w:val="0"/>
          <w:color w:val="auto"/>
          <w:sz w:val="24"/>
          <w:szCs w:val="24"/>
          <w:lang w:bidi="ar-SY"/>
        </w:rPr>
        <w:t>.</w:t>
      </w:r>
      <w:r w:rsidR="00FC0179" w:rsidRPr="00FC0179">
        <w:rPr>
          <w:rFonts w:asciiTheme="majorBidi" w:hAnsiTheme="majorBidi" w:cstheme="majorBidi"/>
          <w:i w:val="0"/>
          <w:iCs w:val="0"/>
          <w:color w:val="auto"/>
          <w:sz w:val="24"/>
          <w:szCs w:val="24"/>
          <w:lang w:bidi="ar-SY"/>
        </w:rPr>
        <w:t xml:space="preserve"> For example, if the first source code has a variable "X" and the second source code has a variable "Y". In this case, the tokenizer will assign an ID for the token "X" different than the token "Y".  But "X" and "Y" are variables and they do the same role in any programming language. If they are replaced by a constant word such as "VAR" for variables and “FUNC” for functions,</w:t>
      </w:r>
      <w:r w:rsidRPr="00C076F7">
        <w:t xml:space="preserve"> </w:t>
      </w:r>
      <w:r>
        <w:rPr>
          <w:rFonts w:asciiTheme="majorBidi" w:hAnsiTheme="majorBidi" w:cstheme="majorBidi"/>
          <w:i w:val="0"/>
          <w:iCs w:val="0"/>
          <w:color w:val="auto"/>
          <w:sz w:val="24"/>
          <w:szCs w:val="24"/>
          <w:lang w:bidi="ar-SY"/>
        </w:rPr>
        <w:t xml:space="preserve">so </w:t>
      </w:r>
      <w:r w:rsidRPr="00C076F7">
        <w:rPr>
          <w:rFonts w:asciiTheme="majorBidi" w:hAnsiTheme="majorBidi" w:cstheme="majorBidi"/>
          <w:i w:val="0"/>
          <w:iCs w:val="0"/>
          <w:color w:val="auto"/>
          <w:sz w:val="24"/>
          <w:szCs w:val="24"/>
          <w:lang w:bidi="ar-SY"/>
        </w:rPr>
        <w:t>in all samples the first variable will be named V</w:t>
      </w:r>
      <w:r>
        <w:rPr>
          <w:rFonts w:asciiTheme="majorBidi" w:hAnsiTheme="majorBidi" w:cstheme="majorBidi"/>
          <w:i w:val="0"/>
          <w:iCs w:val="0"/>
          <w:color w:val="auto"/>
          <w:sz w:val="24"/>
          <w:szCs w:val="24"/>
          <w:lang w:bidi="ar-SY"/>
        </w:rPr>
        <w:t>AR</w:t>
      </w:r>
      <w:r w:rsidRPr="00C076F7">
        <w:rPr>
          <w:rFonts w:asciiTheme="majorBidi" w:hAnsiTheme="majorBidi" w:cstheme="majorBidi"/>
          <w:i w:val="0"/>
          <w:iCs w:val="0"/>
          <w:color w:val="auto"/>
          <w:sz w:val="24"/>
          <w:szCs w:val="24"/>
          <w:lang w:bidi="ar-SY"/>
        </w:rPr>
        <w:t>1 and the second will be named V</w:t>
      </w:r>
      <w:r>
        <w:rPr>
          <w:rFonts w:asciiTheme="majorBidi" w:hAnsiTheme="majorBidi" w:cstheme="majorBidi"/>
          <w:i w:val="0"/>
          <w:iCs w:val="0"/>
          <w:color w:val="auto"/>
          <w:sz w:val="24"/>
          <w:szCs w:val="24"/>
          <w:lang w:bidi="ar-SY"/>
        </w:rPr>
        <w:t>AR</w:t>
      </w:r>
      <w:r w:rsidRPr="00C076F7">
        <w:rPr>
          <w:rFonts w:asciiTheme="majorBidi" w:hAnsiTheme="majorBidi" w:cstheme="majorBidi"/>
          <w:i w:val="0"/>
          <w:iCs w:val="0"/>
          <w:color w:val="auto"/>
          <w:sz w:val="24"/>
          <w:szCs w:val="24"/>
          <w:lang w:bidi="ar-SY"/>
        </w:rPr>
        <w:t>2 and etc.</w:t>
      </w:r>
      <w:r w:rsidR="00FC0179" w:rsidRPr="00FC0179">
        <w:rPr>
          <w:rFonts w:asciiTheme="majorBidi" w:hAnsiTheme="majorBidi" w:cstheme="majorBidi"/>
          <w:i w:val="0"/>
          <w:iCs w:val="0"/>
          <w:color w:val="auto"/>
          <w:sz w:val="24"/>
          <w:szCs w:val="24"/>
          <w:lang w:bidi="ar-SY"/>
        </w:rPr>
        <w:t xml:space="preserve"> then the tokenizer will give them the same ID for all </w:t>
      </w:r>
      <w:r w:rsidR="00D07E9C">
        <w:rPr>
          <w:rFonts w:asciiTheme="majorBidi" w:hAnsiTheme="majorBidi" w:cstheme="majorBidi"/>
          <w:i w:val="0"/>
          <w:iCs w:val="0"/>
          <w:color w:val="auto"/>
          <w:sz w:val="24"/>
          <w:szCs w:val="24"/>
          <w:lang w:bidi="ar-SY"/>
        </w:rPr>
        <w:t xml:space="preserve">variables in the </w:t>
      </w:r>
      <w:r w:rsidR="00FC0179" w:rsidRPr="00FC0179">
        <w:rPr>
          <w:rFonts w:asciiTheme="majorBidi" w:hAnsiTheme="majorBidi" w:cstheme="majorBidi"/>
          <w:i w:val="0"/>
          <w:iCs w:val="0"/>
          <w:color w:val="auto"/>
          <w:sz w:val="24"/>
          <w:szCs w:val="24"/>
          <w:lang w:bidi="ar-SY"/>
        </w:rPr>
        <w:t>source codes. In this case the models will learn the structure of code that contains vulnerable.</w:t>
      </w:r>
    </w:p>
    <w:p w14:paraId="11A83B41" w14:textId="7B4E4125" w:rsidR="00D206D4" w:rsidRDefault="00D206D4" w:rsidP="00D206D4">
      <w:pPr>
        <w:pStyle w:val="Caption"/>
        <w:keepNext/>
      </w:pPr>
      <w:r w:rsidRPr="00C142AE">
        <w:lastRenderedPageBreak/>
        <w:t xml:space="preserve">Function </w:t>
      </w:r>
      <w:r>
        <w:t>that</w:t>
      </w:r>
      <w:r w:rsidRPr="00C142AE">
        <w:t xml:space="preserve"> process the source code</w:t>
      </w:r>
    </w:p>
    <w:p w14:paraId="14A55917" w14:textId="77777777" w:rsidR="009C439C" w:rsidRPr="009C439C" w:rsidRDefault="00C11282" w:rsidP="009C439C">
      <w:pPr>
        <w:rPr>
          <w:rtl/>
          <w:lang w:bidi="ar-SY"/>
        </w:rPr>
      </w:pPr>
      <w:r>
        <w:rPr>
          <w:rFonts w:hint="cs"/>
          <w:noProof/>
          <w:lang w:bidi="ar-SY"/>
        </w:rPr>
        <w:drawing>
          <wp:inline distT="0" distB="0" distL="0" distR="0" wp14:anchorId="15AE3ABA" wp14:editId="7B7EA17A">
            <wp:extent cx="3912782" cy="8487634"/>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913619" cy="8489450"/>
                    </a:xfrm>
                    <a:prstGeom prst="rect">
                      <a:avLst/>
                    </a:prstGeom>
                    <a:noFill/>
                    <a:ln>
                      <a:noFill/>
                    </a:ln>
                  </pic:spPr>
                </pic:pic>
              </a:graphicData>
            </a:graphic>
          </wp:inline>
        </w:drawing>
      </w:r>
    </w:p>
    <w:p w14:paraId="71D3F31A" w14:textId="1032DA2E" w:rsidR="00C11282" w:rsidRPr="00FC0179" w:rsidRDefault="00FC0179" w:rsidP="00C11282">
      <w:pPr>
        <w:spacing w:line="360" w:lineRule="auto"/>
        <w:rPr>
          <w:rFonts w:asciiTheme="majorBidi" w:hAnsiTheme="majorBidi" w:cstheme="majorBidi"/>
          <w:sz w:val="24"/>
          <w:szCs w:val="24"/>
          <w:lang w:bidi="ar-SY"/>
        </w:rPr>
      </w:pPr>
      <w:r w:rsidRPr="00FC0179">
        <w:rPr>
          <w:rFonts w:asciiTheme="majorBidi" w:hAnsiTheme="majorBidi" w:cstheme="majorBidi"/>
          <w:noProof/>
          <w:sz w:val="24"/>
          <w:szCs w:val="24"/>
          <w:lang w:bidi="ar-SY"/>
        </w:rPr>
        <w:lastRenderedPageBreak/>
        <w:drawing>
          <wp:inline distT="0" distB="0" distL="0" distR="0" wp14:anchorId="5DDF1BF0" wp14:editId="533FADBD">
            <wp:extent cx="5943600" cy="18110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tokenization.png"/>
                    <pic:cNvPicPr/>
                  </pic:nvPicPr>
                  <pic:blipFill>
                    <a:blip r:embed="rId38">
                      <a:extLst>
                        <a:ext uri="{28A0092B-C50C-407E-A947-70E740481C1C}">
                          <a14:useLocalDpi xmlns:a14="http://schemas.microsoft.com/office/drawing/2010/main" val="0"/>
                        </a:ext>
                      </a:extLst>
                    </a:blip>
                    <a:stretch>
                      <a:fillRect/>
                    </a:stretch>
                  </pic:blipFill>
                  <pic:spPr>
                    <a:xfrm>
                      <a:off x="0" y="0"/>
                      <a:ext cx="5943600" cy="1811020"/>
                    </a:xfrm>
                    <a:prstGeom prst="rect">
                      <a:avLst/>
                    </a:prstGeom>
                  </pic:spPr>
                </pic:pic>
              </a:graphicData>
            </a:graphic>
          </wp:inline>
        </w:drawing>
      </w:r>
    </w:p>
    <w:p w14:paraId="3518557C" w14:textId="53938777" w:rsidR="00186EDD" w:rsidRPr="00186EDD" w:rsidRDefault="00186EDD" w:rsidP="00186EDD">
      <w:pPr>
        <w:pStyle w:val="Caption"/>
        <w:spacing w:line="360" w:lineRule="auto"/>
        <w:rPr>
          <w:rFonts w:cstheme="minorHAnsi"/>
          <w:lang w:bidi="ar-SY"/>
        </w:rPr>
      </w:pPr>
      <w:r>
        <w:t xml:space="preserve">Table </w:t>
      </w:r>
      <w:r w:rsidR="00A8207F">
        <w:fldChar w:fldCharType="begin"/>
      </w:r>
      <w:r w:rsidR="00A8207F">
        <w:instrText xml:space="preserve"> SEQ Table \* ARABIC </w:instrText>
      </w:r>
      <w:r w:rsidR="00A8207F">
        <w:fldChar w:fldCharType="separate"/>
      </w:r>
      <w:r w:rsidR="00252CAA">
        <w:rPr>
          <w:noProof/>
        </w:rPr>
        <w:t>2</w:t>
      </w:r>
      <w:r w:rsidR="00A8207F">
        <w:rPr>
          <w:noProof/>
        </w:rPr>
        <w:fldChar w:fldCharType="end"/>
      </w:r>
      <w:r w:rsidRPr="00186EDD">
        <w:rPr>
          <w:rFonts w:cstheme="minorHAnsi"/>
        </w:rPr>
        <w:t xml:space="preserve"> </w:t>
      </w:r>
      <w:r w:rsidRPr="00920238">
        <w:rPr>
          <w:rFonts w:cstheme="minorHAnsi"/>
        </w:rPr>
        <w:t>Statistical information about dataset’s classes</w:t>
      </w:r>
    </w:p>
    <w:tbl>
      <w:tblPr>
        <w:tblStyle w:val="TableGrid"/>
        <w:tblW w:w="0" w:type="auto"/>
        <w:tblLook w:val="04A0" w:firstRow="1" w:lastRow="0" w:firstColumn="1" w:lastColumn="0" w:noHBand="0" w:noVBand="1"/>
      </w:tblPr>
      <w:tblGrid>
        <w:gridCol w:w="4143"/>
        <w:gridCol w:w="4153"/>
      </w:tblGrid>
      <w:tr w:rsidR="00FC0179" w:rsidRPr="00FC0179" w14:paraId="23E80A37" w14:textId="77777777" w:rsidTr="00186EDD">
        <w:tc>
          <w:tcPr>
            <w:tcW w:w="4143" w:type="dxa"/>
          </w:tcPr>
          <w:p w14:paraId="1089FEB0" w14:textId="77777777" w:rsidR="00FC0179" w:rsidRPr="00FC0179" w:rsidRDefault="00FC0179" w:rsidP="00FC0179">
            <w:pPr>
              <w:spacing w:line="360" w:lineRule="auto"/>
              <w:rPr>
                <w:rFonts w:asciiTheme="majorBidi" w:hAnsiTheme="majorBidi" w:cstheme="majorBidi"/>
                <w:sz w:val="24"/>
                <w:szCs w:val="24"/>
              </w:rPr>
            </w:pPr>
            <w:r w:rsidRPr="00FC0179">
              <w:rPr>
                <w:rFonts w:asciiTheme="majorBidi" w:hAnsiTheme="majorBidi" w:cstheme="majorBidi"/>
                <w:sz w:val="24"/>
                <w:szCs w:val="24"/>
              </w:rPr>
              <w:t>Classes</w:t>
            </w:r>
          </w:p>
        </w:tc>
        <w:tc>
          <w:tcPr>
            <w:tcW w:w="4153" w:type="dxa"/>
          </w:tcPr>
          <w:p w14:paraId="18FC58D1" w14:textId="77777777" w:rsidR="00FC0179" w:rsidRPr="00FC0179" w:rsidRDefault="00FC0179" w:rsidP="00FC0179">
            <w:pPr>
              <w:spacing w:line="360" w:lineRule="auto"/>
              <w:rPr>
                <w:rFonts w:asciiTheme="majorBidi" w:hAnsiTheme="majorBidi" w:cstheme="majorBidi"/>
                <w:sz w:val="24"/>
                <w:szCs w:val="24"/>
              </w:rPr>
            </w:pPr>
            <w:r w:rsidRPr="00FC0179">
              <w:rPr>
                <w:rFonts w:asciiTheme="majorBidi" w:hAnsiTheme="majorBidi" w:cstheme="majorBidi"/>
                <w:sz w:val="24"/>
                <w:szCs w:val="24"/>
              </w:rPr>
              <w:t>Number of samples</w:t>
            </w:r>
          </w:p>
        </w:tc>
      </w:tr>
      <w:tr w:rsidR="00FC0179" w:rsidRPr="00FC0179" w14:paraId="2B8C3949" w14:textId="77777777" w:rsidTr="00186EDD">
        <w:tc>
          <w:tcPr>
            <w:tcW w:w="4143" w:type="dxa"/>
          </w:tcPr>
          <w:p w14:paraId="17DCB3FA" w14:textId="77777777" w:rsidR="00FC0179" w:rsidRPr="00FC0179" w:rsidRDefault="00FC0179" w:rsidP="00FC0179">
            <w:pPr>
              <w:tabs>
                <w:tab w:val="left" w:pos="2325"/>
              </w:tabs>
              <w:spacing w:line="360" w:lineRule="auto"/>
              <w:rPr>
                <w:rFonts w:asciiTheme="majorBidi" w:hAnsiTheme="majorBidi" w:cstheme="majorBidi"/>
                <w:sz w:val="24"/>
                <w:szCs w:val="24"/>
              </w:rPr>
            </w:pPr>
            <w:r w:rsidRPr="00FC0179">
              <w:rPr>
                <w:rFonts w:asciiTheme="majorBidi" w:hAnsiTheme="majorBidi" w:cstheme="majorBidi"/>
                <w:sz w:val="24"/>
                <w:szCs w:val="24"/>
              </w:rPr>
              <w:t>0</w:t>
            </w:r>
          </w:p>
        </w:tc>
        <w:tc>
          <w:tcPr>
            <w:tcW w:w="4153" w:type="dxa"/>
          </w:tcPr>
          <w:p w14:paraId="08F1490D" w14:textId="77777777" w:rsidR="00FC0179" w:rsidRPr="00FC0179" w:rsidRDefault="00FC0179" w:rsidP="00FC0179">
            <w:pPr>
              <w:spacing w:line="360" w:lineRule="auto"/>
              <w:rPr>
                <w:rFonts w:asciiTheme="majorBidi" w:hAnsiTheme="majorBidi" w:cstheme="majorBidi"/>
                <w:sz w:val="24"/>
                <w:szCs w:val="24"/>
              </w:rPr>
            </w:pPr>
            <w:r w:rsidRPr="00FC0179">
              <w:rPr>
                <w:rFonts w:asciiTheme="majorBidi" w:hAnsiTheme="majorBidi" w:cstheme="majorBidi"/>
                <w:sz w:val="24"/>
                <w:szCs w:val="24"/>
              </w:rPr>
              <w:t>88433</w:t>
            </w:r>
          </w:p>
        </w:tc>
      </w:tr>
      <w:tr w:rsidR="00FC0179" w:rsidRPr="00FC0179" w14:paraId="1CBDD1B8" w14:textId="77777777" w:rsidTr="00186EDD">
        <w:tc>
          <w:tcPr>
            <w:tcW w:w="4143" w:type="dxa"/>
          </w:tcPr>
          <w:p w14:paraId="3D7E7CE3" w14:textId="77777777" w:rsidR="00FC0179" w:rsidRPr="00FC0179" w:rsidRDefault="00FC0179" w:rsidP="00FC0179">
            <w:pPr>
              <w:spacing w:line="360" w:lineRule="auto"/>
              <w:rPr>
                <w:rFonts w:asciiTheme="majorBidi" w:hAnsiTheme="majorBidi" w:cstheme="majorBidi"/>
                <w:sz w:val="24"/>
                <w:szCs w:val="24"/>
              </w:rPr>
            </w:pPr>
            <w:r w:rsidRPr="00FC0179">
              <w:rPr>
                <w:rFonts w:asciiTheme="majorBidi" w:hAnsiTheme="majorBidi" w:cstheme="majorBidi"/>
                <w:sz w:val="24"/>
                <w:szCs w:val="24"/>
              </w:rPr>
              <w:t>1</w:t>
            </w:r>
          </w:p>
        </w:tc>
        <w:tc>
          <w:tcPr>
            <w:tcW w:w="4153" w:type="dxa"/>
          </w:tcPr>
          <w:p w14:paraId="3889E25D" w14:textId="77777777" w:rsidR="00FC0179" w:rsidRPr="00FC0179" w:rsidRDefault="00FC0179" w:rsidP="00FC0179">
            <w:pPr>
              <w:spacing w:line="360" w:lineRule="auto"/>
              <w:rPr>
                <w:rFonts w:asciiTheme="majorBidi" w:hAnsiTheme="majorBidi" w:cstheme="majorBidi"/>
                <w:sz w:val="24"/>
                <w:szCs w:val="24"/>
              </w:rPr>
            </w:pPr>
            <w:r w:rsidRPr="00FC0179">
              <w:rPr>
                <w:rFonts w:asciiTheme="majorBidi" w:hAnsiTheme="majorBidi" w:cstheme="majorBidi"/>
                <w:sz w:val="24"/>
                <w:szCs w:val="24"/>
              </w:rPr>
              <w:t>30616</w:t>
            </w:r>
          </w:p>
        </w:tc>
      </w:tr>
    </w:tbl>
    <w:p w14:paraId="0BAEF49A" w14:textId="77777777" w:rsidR="00FC0179" w:rsidRDefault="00FC0179" w:rsidP="00FC0179">
      <w:pPr>
        <w:pStyle w:val="Caption"/>
        <w:spacing w:line="360" w:lineRule="auto"/>
        <w:rPr>
          <w:rFonts w:asciiTheme="majorBidi" w:hAnsiTheme="majorBidi" w:cstheme="majorBidi"/>
          <w:sz w:val="24"/>
          <w:szCs w:val="24"/>
        </w:rPr>
      </w:pPr>
    </w:p>
    <w:p w14:paraId="189C89A2" w14:textId="4F6C6015" w:rsidR="00FC0179" w:rsidRPr="00920238" w:rsidRDefault="00FC0179" w:rsidP="00FC0179">
      <w:pPr>
        <w:pStyle w:val="Caption"/>
        <w:spacing w:line="360" w:lineRule="auto"/>
        <w:rPr>
          <w:rFonts w:cstheme="minorHAnsi"/>
        </w:rPr>
      </w:pPr>
      <w:r w:rsidRPr="00920238">
        <w:rPr>
          <w:rFonts w:cstheme="minorHAnsi"/>
        </w:rPr>
        <w:t xml:space="preserve">Statistical information about top 10 vulnerable classes </w:t>
      </w:r>
    </w:p>
    <w:tbl>
      <w:tblPr>
        <w:tblStyle w:val="TableGrid"/>
        <w:tblW w:w="0" w:type="auto"/>
        <w:tblLook w:val="04A0" w:firstRow="1" w:lastRow="0" w:firstColumn="1" w:lastColumn="0" w:noHBand="0" w:noVBand="1"/>
      </w:tblPr>
      <w:tblGrid>
        <w:gridCol w:w="4156"/>
        <w:gridCol w:w="4140"/>
      </w:tblGrid>
      <w:tr w:rsidR="00FC0179" w:rsidRPr="00FC0179" w14:paraId="2B98B97E" w14:textId="77777777" w:rsidTr="00E76B21">
        <w:tc>
          <w:tcPr>
            <w:tcW w:w="4675" w:type="dxa"/>
          </w:tcPr>
          <w:p w14:paraId="4858CD44" w14:textId="77777777" w:rsidR="00FC0179" w:rsidRPr="00FC0179" w:rsidRDefault="00FC0179" w:rsidP="00FC0179">
            <w:pPr>
              <w:spacing w:line="360" w:lineRule="auto"/>
              <w:jc w:val="both"/>
              <w:rPr>
                <w:rFonts w:asciiTheme="majorBidi" w:hAnsiTheme="majorBidi" w:cstheme="majorBidi"/>
                <w:sz w:val="24"/>
                <w:szCs w:val="24"/>
              </w:rPr>
            </w:pPr>
            <w:r w:rsidRPr="00FC0179">
              <w:rPr>
                <w:rFonts w:asciiTheme="majorBidi" w:hAnsiTheme="majorBidi" w:cstheme="majorBidi"/>
                <w:sz w:val="24"/>
                <w:szCs w:val="24"/>
              </w:rPr>
              <w:t>Class</w:t>
            </w:r>
          </w:p>
        </w:tc>
        <w:tc>
          <w:tcPr>
            <w:tcW w:w="4675" w:type="dxa"/>
          </w:tcPr>
          <w:p w14:paraId="11C77323" w14:textId="77777777" w:rsidR="00FC0179" w:rsidRPr="00FC0179" w:rsidRDefault="00FC0179" w:rsidP="00FC0179">
            <w:pPr>
              <w:spacing w:line="360" w:lineRule="auto"/>
              <w:jc w:val="both"/>
              <w:rPr>
                <w:rFonts w:asciiTheme="majorBidi" w:hAnsiTheme="majorBidi" w:cstheme="majorBidi"/>
                <w:sz w:val="24"/>
                <w:szCs w:val="24"/>
              </w:rPr>
            </w:pPr>
            <w:r w:rsidRPr="00FC0179">
              <w:rPr>
                <w:rFonts w:asciiTheme="majorBidi" w:hAnsiTheme="majorBidi" w:cstheme="majorBidi"/>
                <w:sz w:val="24"/>
                <w:szCs w:val="24"/>
              </w:rPr>
              <w:t xml:space="preserve">Number of samples </w:t>
            </w:r>
          </w:p>
        </w:tc>
      </w:tr>
      <w:tr w:rsidR="00FC0179" w:rsidRPr="00FC0179" w14:paraId="7D6B625D" w14:textId="77777777" w:rsidTr="00E76B21">
        <w:tc>
          <w:tcPr>
            <w:tcW w:w="4675" w:type="dxa"/>
          </w:tcPr>
          <w:p w14:paraId="1D10DDF5" w14:textId="77777777" w:rsidR="00FC0179" w:rsidRPr="00FC0179" w:rsidRDefault="00FC0179" w:rsidP="00FC0179">
            <w:pPr>
              <w:spacing w:line="360" w:lineRule="auto"/>
              <w:jc w:val="both"/>
              <w:rPr>
                <w:rFonts w:asciiTheme="majorBidi" w:hAnsiTheme="majorBidi" w:cstheme="majorBidi"/>
                <w:sz w:val="24"/>
                <w:szCs w:val="24"/>
              </w:rPr>
            </w:pPr>
            <w:r w:rsidRPr="00FC0179">
              <w:rPr>
                <w:rFonts w:asciiTheme="majorBidi" w:hAnsiTheme="majorBidi" w:cstheme="majorBidi"/>
                <w:sz w:val="24"/>
                <w:szCs w:val="24"/>
              </w:rPr>
              <w:t xml:space="preserve">CWE121   </w:t>
            </w:r>
          </w:p>
        </w:tc>
        <w:tc>
          <w:tcPr>
            <w:tcW w:w="4675" w:type="dxa"/>
          </w:tcPr>
          <w:p w14:paraId="2B1FC8E9" w14:textId="77777777" w:rsidR="00FC0179" w:rsidRPr="00FC0179" w:rsidRDefault="00FC0179" w:rsidP="00FC0179">
            <w:pPr>
              <w:spacing w:line="360" w:lineRule="auto"/>
              <w:jc w:val="both"/>
              <w:rPr>
                <w:rFonts w:asciiTheme="majorBidi" w:hAnsiTheme="majorBidi" w:cstheme="majorBidi"/>
                <w:sz w:val="24"/>
                <w:szCs w:val="24"/>
              </w:rPr>
            </w:pPr>
            <w:r w:rsidRPr="00FC0179">
              <w:rPr>
                <w:rFonts w:asciiTheme="majorBidi" w:hAnsiTheme="majorBidi" w:cstheme="majorBidi"/>
                <w:sz w:val="24"/>
                <w:szCs w:val="24"/>
              </w:rPr>
              <w:t>4930</w:t>
            </w:r>
          </w:p>
        </w:tc>
      </w:tr>
      <w:tr w:rsidR="00FC0179" w:rsidRPr="00FC0179" w14:paraId="32FFCE85" w14:textId="77777777" w:rsidTr="00E76B21">
        <w:tc>
          <w:tcPr>
            <w:tcW w:w="4675" w:type="dxa"/>
          </w:tcPr>
          <w:p w14:paraId="1BA9942E" w14:textId="77777777" w:rsidR="00FC0179" w:rsidRPr="00FC0179" w:rsidRDefault="00FC0179" w:rsidP="00FC0179">
            <w:pPr>
              <w:spacing w:line="360" w:lineRule="auto"/>
              <w:jc w:val="both"/>
              <w:rPr>
                <w:rFonts w:asciiTheme="majorBidi" w:hAnsiTheme="majorBidi" w:cstheme="majorBidi"/>
                <w:sz w:val="24"/>
                <w:szCs w:val="24"/>
              </w:rPr>
            </w:pPr>
            <w:r w:rsidRPr="00FC0179">
              <w:rPr>
                <w:rFonts w:asciiTheme="majorBidi" w:hAnsiTheme="majorBidi" w:cstheme="majorBidi"/>
                <w:sz w:val="24"/>
                <w:szCs w:val="24"/>
              </w:rPr>
              <w:t xml:space="preserve">CWE122 </w:t>
            </w:r>
          </w:p>
        </w:tc>
        <w:tc>
          <w:tcPr>
            <w:tcW w:w="4675" w:type="dxa"/>
          </w:tcPr>
          <w:p w14:paraId="53A66F11" w14:textId="77777777" w:rsidR="00FC0179" w:rsidRPr="00FC0179" w:rsidRDefault="00FC0179" w:rsidP="00FC0179">
            <w:pPr>
              <w:spacing w:line="360" w:lineRule="auto"/>
              <w:jc w:val="both"/>
              <w:rPr>
                <w:rFonts w:asciiTheme="majorBidi" w:hAnsiTheme="majorBidi" w:cstheme="majorBidi"/>
                <w:sz w:val="24"/>
                <w:szCs w:val="24"/>
              </w:rPr>
            </w:pPr>
            <w:r w:rsidRPr="00FC0179">
              <w:rPr>
                <w:rFonts w:asciiTheme="majorBidi" w:hAnsiTheme="majorBidi" w:cstheme="majorBidi"/>
                <w:sz w:val="24"/>
                <w:szCs w:val="24"/>
              </w:rPr>
              <w:t>4232</w:t>
            </w:r>
          </w:p>
        </w:tc>
      </w:tr>
      <w:tr w:rsidR="00FC0179" w:rsidRPr="00FC0179" w14:paraId="7E90E2DE" w14:textId="77777777" w:rsidTr="00E76B21">
        <w:tc>
          <w:tcPr>
            <w:tcW w:w="4675" w:type="dxa"/>
          </w:tcPr>
          <w:p w14:paraId="1AA29B03" w14:textId="77777777" w:rsidR="00FC0179" w:rsidRPr="00FC0179" w:rsidRDefault="00FC0179" w:rsidP="00FC0179">
            <w:pPr>
              <w:spacing w:line="360" w:lineRule="auto"/>
              <w:jc w:val="both"/>
              <w:rPr>
                <w:rFonts w:asciiTheme="majorBidi" w:hAnsiTheme="majorBidi" w:cstheme="majorBidi"/>
                <w:sz w:val="24"/>
                <w:szCs w:val="24"/>
              </w:rPr>
            </w:pPr>
            <w:r w:rsidRPr="00FC0179">
              <w:rPr>
                <w:rFonts w:asciiTheme="majorBidi" w:hAnsiTheme="majorBidi" w:cstheme="majorBidi"/>
                <w:sz w:val="24"/>
                <w:szCs w:val="24"/>
              </w:rPr>
              <w:t xml:space="preserve">CWE134 </w:t>
            </w:r>
          </w:p>
        </w:tc>
        <w:tc>
          <w:tcPr>
            <w:tcW w:w="4675" w:type="dxa"/>
          </w:tcPr>
          <w:p w14:paraId="6B217BA2" w14:textId="77777777" w:rsidR="00FC0179" w:rsidRPr="00FC0179" w:rsidRDefault="00FC0179" w:rsidP="00FC0179">
            <w:pPr>
              <w:spacing w:line="360" w:lineRule="auto"/>
              <w:jc w:val="both"/>
              <w:rPr>
                <w:rFonts w:asciiTheme="majorBidi" w:hAnsiTheme="majorBidi" w:cstheme="majorBidi"/>
                <w:sz w:val="24"/>
                <w:szCs w:val="24"/>
              </w:rPr>
            </w:pPr>
            <w:r w:rsidRPr="00FC0179">
              <w:rPr>
                <w:rFonts w:asciiTheme="majorBidi" w:hAnsiTheme="majorBidi" w:cstheme="majorBidi"/>
                <w:sz w:val="24"/>
                <w:szCs w:val="24"/>
              </w:rPr>
              <w:t>2477</w:t>
            </w:r>
          </w:p>
        </w:tc>
      </w:tr>
      <w:tr w:rsidR="00FC0179" w:rsidRPr="00FC0179" w14:paraId="26C00FBB" w14:textId="77777777" w:rsidTr="00E76B21">
        <w:tc>
          <w:tcPr>
            <w:tcW w:w="4675" w:type="dxa"/>
          </w:tcPr>
          <w:p w14:paraId="175C69F1" w14:textId="77777777" w:rsidR="00FC0179" w:rsidRPr="00FC0179" w:rsidRDefault="00FC0179" w:rsidP="00FC0179">
            <w:pPr>
              <w:spacing w:line="360" w:lineRule="auto"/>
              <w:jc w:val="both"/>
              <w:rPr>
                <w:rFonts w:asciiTheme="majorBidi" w:hAnsiTheme="majorBidi" w:cstheme="majorBidi"/>
                <w:sz w:val="24"/>
                <w:szCs w:val="24"/>
              </w:rPr>
            </w:pPr>
            <w:r w:rsidRPr="00FC0179">
              <w:rPr>
                <w:rFonts w:asciiTheme="majorBidi" w:hAnsiTheme="majorBidi" w:cstheme="majorBidi"/>
                <w:sz w:val="24"/>
                <w:szCs w:val="24"/>
              </w:rPr>
              <w:t>CWE124</w:t>
            </w:r>
          </w:p>
        </w:tc>
        <w:tc>
          <w:tcPr>
            <w:tcW w:w="4675" w:type="dxa"/>
          </w:tcPr>
          <w:p w14:paraId="4F590FCD" w14:textId="77777777" w:rsidR="00FC0179" w:rsidRPr="00FC0179" w:rsidRDefault="00FC0179" w:rsidP="00FC0179">
            <w:pPr>
              <w:spacing w:line="360" w:lineRule="auto"/>
              <w:jc w:val="both"/>
              <w:rPr>
                <w:rFonts w:asciiTheme="majorBidi" w:hAnsiTheme="majorBidi" w:cstheme="majorBidi"/>
                <w:sz w:val="24"/>
                <w:szCs w:val="24"/>
              </w:rPr>
            </w:pPr>
            <w:r w:rsidRPr="00FC0179">
              <w:rPr>
                <w:rFonts w:asciiTheme="majorBidi" w:hAnsiTheme="majorBidi" w:cstheme="majorBidi"/>
                <w:sz w:val="24"/>
                <w:szCs w:val="24"/>
              </w:rPr>
              <w:t>1947</w:t>
            </w:r>
          </w:p>
        </w:tc>
      </w:tr>
      <w:tr w:rsidR="00FC0179" w:rsidRPr="00FC0179" w14:paraId="0773625A" w14:textId="77777777" w:rsidTr="00E76B21">
        <w:tc>
          <w:tcPr>
            <w:tcW w:w="4675" w:type="dxa"/>
          </w:tcPr>
          <w:p w14:paraId="31282DC2" w14:textId="77777777" w:rsidR="00FC0179" w:rsidRPr="00FC0179" w:rsidRDefault="00FC0179" w:rsidP="00FC0179">
            <w:pPr>
              <w:spacing w:line="360" w:lineRule="auto"/>
              <w:jc w:val="both"/>
              <w:rPr>
                <w:rFonts w:asciiTheme="majorBidi" w:hAnsiTheme="majorBidi" w:cstheme="majorBidi"/>
                <w:sz w:val="24"/>
                <w:szCs w:val="24"/>
              </w:rPr>
            </w:pPr>
            <w:r w:rsidRPr="00FC0179">
              <w:rPr>
                <w:rFonts w:asciiTheme="majorBidi" w:hAnsiTheme="majorBidi" w:cstheme="majorBidi"/>
                <w:sz w:val="24"/>
                <w:szCs w:val="24"/>
              </w:rPr>
              <w:t>CWE127</w:t>
            </w:r>
          </w:p>
        </w:tc>
        <w:tc>
          <w:tcPr>
            <w:tcW w:w="4675" w:type="dxa"/>
          </w:tcPr>
          <w:p w14:paraId="6D70477C" w14:textId="77777777" w:rsidR="00FC0179" w:rsidRPr="00FC0179" w:rsidRDefault="00FC0179" w:rsidP="00FC0179">
            <w:pPr>
              <w:spacing w:line="360" w:lineRule="auto"/>
              <w:jc w:val="both"/>
              <w:rPr>
                <w:rFonts w:asciiTheme="majorBidi" w:hAnsiTheme="majorBidi" w:cstheme="majorBidi"/>
                <w:sz w:val="24"/>
                <w:szCs w:val="24"/>
              </w:rPr>
            </w:pPr>
            <w:r w:rsidRPr="00FC0179">
              <w:rPr>
                <w:rFonts w:asciiTheme="majorBidi" w:hAnsiTheme="majorBidi" w:cstheme="majorBidi"/>
                <w:sz w:val="24"/>
                <w:szCs w:val="24"/>
              </w:rPr>
              <w:t>1721</w:t>
            </w:r>
          </w:p>
        </w:tc>
      </w:tr>
      <w:tr w:rsidR="00FC0179" w:rsidRPr="00FC0179" w14:paraId="3DFF4C92" w14:textId="77777777" w:rsidTr="00E76B21">
        <w:tc>
          <w:tcPr>
            <w:tcW w:w="4675" w:type="dxa"/>
          </w:tcPr>
          <w:p w14:paraId="7090C55F" w14:textId="77777777" w:rsidR="00FC0179" w:rsidRPr="00FC0179" w:rsidRDefault="00FC0179" w:rsidP="00FC0179">
            <w:pPr>
              <w:spacing w:line="360" w:lineRule="auto"/>
              <w:jc w:val="both"/>
              <w:rPr>
                <w:rFonts w:asciiTheme="majorBidi" w:hAnsiTheme="majorBidi" w:cstheme="majorBidi"/>
                <w:sz w:val="24"/>
                <w:szCs w:val="24"/>
              </w:rPr>
            </w:pPr>
            <w:r w:rsidRPr="00FC0179">
              <w:rPr>
                <w:rFonts w:asciiTheme="majorBidi" w:hAnsiTheme="majorBidi" w:cstheme="majorBidi"/>
                <w:sz w:val="24"/>
                <w:szCs w:val="24"/>
              </w:rPr>
              <w:t>CWE194</w:t>
            </w:r>
          </w:p>
        </w:tc>
        <w:tc>
          <w:tcPr>
            <w:tcW w:w="4675" w:type="dxa"/>
          </w:tcPr>
          <w:p w14:paraId="7CF0D3EE" w14:textId="77777777" w:rsidR="00FC0179" w:rsidRPr="00FC0179" w:rsidRDefault="00FC0179" w:rsidP="00FC0179">
            <w:pPr>
              <w:spacing w:line="360" w:lineRule="auto"/>
              <w:jc w:val="both"/>
              <w:rPr>
                <w:rFonts w:asciiTheme="majorBidi" w:hAnsiTheme="majorBidi" w:cstheme="majorBidi"/>
                <w:sz w:val="24"/>
                <w:szCs w:val="24"/>
              </w:rPr>
            </w:pPr>
            <w:r w:rsidRPr="00FC0179">
              <w:rPr>
                <w:rFonts w:asciiTheme="majorBidi" w:hAnsiTheme="majorBidi" w:cstheme="majorBidi"/>
                <w:sz w:val="24"/>
                <w:szCs w:val="24"/>
              </w:rPr>
              <w:t>1416</w:t>
            </w:r>
          </w:p>
        </w:tc>
      </w:tr>
      <w:tr w:rsidR="00FC0179" w:rsidRPr="00FC0179" w14:paraId="5915C006" w14:textId="77777777" w:rsidTr="00E76B21">
        <w:tc>
          <w:tcPr>
            <w:tcW w:w="4675" w:type="dxa"/>
          </w:tcPr>
          <w:p w14:paraId="0629414D" w14:textId="77777777" w:rsidR="00FC0179" w:rsidRPr="00FC0179" w:rsidRDefault="00FC0179" w:rsidP="00FC0179">
            <w:pPr>
              <w:spacing w:line="360" w:lineRule="auto"/>
              <w:jc w:val="both"/>
              <w:rPr>
                <w:rFonts w:asciiTheme="majorBidi" w:hAnsiTheme="majorBidi" w:cstheme="majorBidi"/>
                <w:sz w:val="24"/>
                <w:szCs w:val="24"/>
              </w:rPr>
            </w:pPr>
            <w:r w:rsidRPr="00FC0179">
              <w:rPr>
                <w:rFonts w:asciiTheme="majorBidi" w:hAnsiTheme="majorBidi" w:cstheme="majorBidi"/>
                <w:sz w:val="24"/>
                <w:szCs w:val="24"/>
              </w:rPr>
              <w:t>CWE195</w:t>
            </w:r>
          </w:p>
        </w:tc>
        <w:tc>
          <w:tcPr>
            <w:tcW w:w="4675" w:type="dxa"/>
          </w:tcPr>
          <w:p w14:paraId="77BAECA7" w14:textId="77777777" w:rsidR="00FC0179" w:rsidRPr="00FC0179" w:rsidRDefault="00FC0179" w:rsidP="00FC0179">
            <w:pPr>
              <w:spacing w:line="360" w:lineRule="auto"/>
              <w:jc w:val="both"/>
              <w:rPr>
                <w:rFonts w:asciiTheme="majorBidi" w:hAnsiTheme="majorBidi" w:cstheme="majorBidi"/>
                <w:sz w:val="24"/>
                <w:szCs w:val="24"/>
              </w:rPr>
            </w:pPr>
            <w:r w:rsidRPr="00FC0179">
              <w:rPr>
                <w:rFonts w:asciiTheme="majorBidi" w:hAnsiTheme="majorBidi" w:cstheme="majorBidi"/>
                <w:sz w:val="24"/>
                <w:szCs w:val="24"/>
              </w:rPr>
              <w:t>1270</w:t>
            </w:r>
          </w:p>
        </w:tc>
      </w:tr>
      <w:tr w:rsidR="00FC0179" w:rsidRPr="00FC0179" w14:paraId="1697C425" w14:textId="77777777" w:rsidTr="00E76B21">
        <w:tc>
          <w:tcPr>
            <w:tcW w:w="4675" w:type="dxa"/>
          </w:tcPr>
          <w:p w14:paraId="32747BAD" w14:textId="77777777" w:rsidR="00FC0179" w:rsidRPr="00FC0179" w:rsidRDefault="00FC0179" w:rsidP="00FC0179">
            <w:pPr>
              <w:spacing w:line="360" w:lineRule="auto"/>
              <w:jc w:val="both"/>
              <w:rPr>
                <w:rFonts w:asciiTheme="majorBidi" w:hAnsiTheme="majorBidi" w:cstheme="majorBidi"/>
                <w:sz w:val="24"/>
                <w:szCs w:val="24"/>
              </w:rPr>
            </w:pPr>
            <w:r w:rsidRPr="00FC0179">
              <w:rPr>
                <w:rFonts w:asciiTheme="majorBidi" w:hAnsiTheme="majorBidi" w:cstheme="majorBidi"/>
                <w:sz w:val="24"/>
                <w:szCs w:val="24"/>
              </w:rPr>
              <w:t>CWE78</w:t>
            </w:r>
          </w:p>
        </w:tc>
        <w:tc>
          <w:tcPr>
            <w:tcW w:w="4675" w:type="dxa"/>
          </w:tcPr>
          <w:p w14:paraId="39B958FD" w14:textId="77777777" w:rsidR="00FC0179" w:rsidRPr="00FC0179" w:rsidRDefault="00FC0179" w:rsidP="00FC0179">
            <w:pPr>
              <w:spacing w:line="360" w:lineRule="auto"/>
              <w:jc w:val="both"/>
              <w:rPr>
                <w:rFonts w:asciiTheme="majorBidi" w:hAnsiTheme="majorBidi" w:cstheme="majorBidi"/>
                <w:sz w:val="24"/>
                <w:szCs w:val="24"/>
              </w:rPr>
            </w:pPr>
            <w:r w:rsidRPr="00FC0179">
              <w:rPr>
                <w:rFonts w:asciiTheme="majorBidi" w:hAnsiTheme="majorBidi" w:cstheme="majorBidi"/>
                <w:sz w:val="24"/>
                <w:szCs w:val="24"/>
              </w:rPr>
              <w:t>1223</w:t>
            </w:r>
          </w:p>
        </w:tc>
      </w:tr>
      <w:tr w:rsidR="00FC0179" w:rsidRPr="00FC0179" w14:paraId="0274FD10" w14:textId="77777777" w:rsidTr="00E76B21">
        <w:tc>
          <w:tcPr>
            <w:tcW w:w="4675" w:type="dxa"/>
          </w:tcPr>
          <w:p w14:paraId="574C77F0" w14:textId="77777777" w:rsidR="00FC0179" w:rsidRPr="00FC0179" w:rsidRDefault="00FC0179" w:rsidP="00FC0179">
            <w:pPr>
              <w:spacing w:line="360" w:lineRule="auto"/>
              <w:jc w:val="both"/>
              <w:rPr>
                <w:rFonts w:asciiTheme="majorBidi" w:hAnsiTheme="majorBidi" w:cstheme="majorBidi"/>
                <w:sz w:val="24"/>
                <w:szCs w:val="24"/>
              </w:rPr>
            </w:pPr>
            <w:r w:rsidRPr="00FC0179">
              <w:rPr>
                <w:rFonts w:asciiTheme="majorBidi" w:hAnsiTheme="majorBidi" w:cstheme="majorBidi"/>
                <w:sz w:val="24"/>
                <w:szCs w:val="24"/>
              </w:rPr>
              <w:t>CWE126</w:t>
            </w:r>
          </w:p>
        </w:tc>
        <w:tc>
          <w:tcPr>
            <w:tcW w:w="4675" w:type="dxa"/>
          </w:tcPr>
          <w:p w14:paraId="2BA20A61" w14:textId="77777777" w:rsidR="00FC0179" w:rsidRPr="00FC0179" w:rsidRDefault="00FC0179" w:rsidP="00FC0179">
            <w:pPr>
              <w:spacing w:line="360" w:lineRule="auto"/>
              <w:jc w:val="both"/>
              <w:rPr>
                <w:rFonts w:asciiTheme="majorBidi" w:hAnsiTheme="majorBidi" w:cstheme="majorBidi"/>
                <w:sz w:val="24"/>
                <w:szCs w:val="24"/>
              </w:rPr>
            </w:pPr>
            <w:r w:rsidRPr="00FC0179">
              <w:rPr>
                <w:rFonts w:asciiTheme="majorBidi" w:hAnsiTheme="majorBidi" w:cstheme="majorBidi"/>
                <w:sz w:val="24"/>
                <w:szCs w:val="24"/>
              </w:rPr>
              <w:t>1082</w:t>
            </w:r>
          </w:p>
        </w:tc>
      </w:tr>
      <w:tr w:rsidR="00FC0179" w:rsidRPr="00FC0179" w14:paraId="0D04864D" w14:textId="77777777" w:rsidTr="00E76B21">
        <w:tc>
          <w:tcPr>
            <w:tcW w:w="4675" w:type="dxa"/>
          </w:tcPr>
          <w:p w14:paraId="5D1D0FC6" w14:textId="77777777" w:rsidR="00FC0179" w:rsidRPr="00FC0179" w:rsidRDefault="00FC0179" w:rsidP="00FC0179">
            <w:pPr>
              <w:spacing w:line="360" w:lineRule="auto"/>
              <w:jc w:val="both"/>
              <w:rPr>
                <w:rFonts w:asciiTheme="majorBidi" w:hAnsiTheme="majorBidi" w:cstheme="majorBidi"/>
                <w:sz w:val="24"/>
                <w:szCs w:val="24"/>
              </w:rPr>
            </w:pPr>
            <w:r w:rsidRPr="00FC0179">
              <w:rPr>
                <w:rFonts w:asciiTheme="majorBidi" w:hAnsiTheme="majorBidi" w:cstheme="majorBidi"/>
                <w:sz w:val="24"/>
                <w:szCs w:val="24"/>
              </w:rPr>
              <w:t>CWE690</w:t>
            </w:r>
          </w:p>
        </w:tc>
        <w:tc>
          <w:tcPr>
            <w:tcW w:w="4675" w:type="dxa"/>
          </w:tcPr>
          <w:p w14:paraId="3EF30B47" w14:textId="77777777" w:rsidR="00FC0179" w:rsidRPr="00FC0179" w:rsidRDefault="00FC0179" w:rsidP="00FC0179">
            <w:pPr>
              <w:spacing w:line="360" w:lineRule="auto"/>
              <w:jc w:val="both"/>
              <w:rPr>
                <w:rFonts w:asciiTheme="majorBidi" w:hAnsiTheme="majorBidi" w:cstheme="majorBidi"/>
                <w:sz w:val="24"/>
                <w:szCs w:val="24"/>
              </w:rPr>
            </w:pPr>
            <w:r w:rsidRPr="00FC0179">
              <w:rPr>
                <w:rFonts w:asciiTheme="majorBidi" w:hAnsiTheme="majorBidi" w:cstheme="majorBidi"/>
                <w:sz w:val="24"/>
                <w:szCs w:val="24"/>
              </w:rPr>
              <w:t>905</w:t>
            </w:r>
          </w:p>
        </w:tc>
      </w:tr>
    </w:tbl>
    <w:p w14:paraId="01A0F3D8" w14:textId="77777777" w:rsidR="00FC0179" w:rsidRPr="00FC0179" w:rsidRDefault="00FC0179" w:rsidP="00FC0179">
      <w:pPr>
        <w:spacing w:line="360" w:lineRule="auto"/>
        <w:rPr>
          <w:rFonts w:asciiTheme="majorBidi" w:hAnsiTheme="majorBidi" w:cstheme="majorBidi"/>
          <w:sz w:val="24"/>
          <w:szCs w:val="24"/>
        </w:rPr>
      </w:pPr>
    </w:p>
    <w:p w14:paraId="7B6FCF0E" w14:textId="107BA76D" w:rsidR="00FC0179" w:rsidRPr="00FC0179" w:rsidRDefault="00FC0179" w:rsidP="00D427E8">
      <w:pPr>
        <w:spacing w:line="360" w:lineRule="auto"/>
        <w:rPr>
          <w:rFonts w:asciiTheme="majorBidi" w:hAnsiTheme="majorBidi" w:cstheme="majorBidi"/>
          <w:sz w:val="24"/>
          <w:szCs w:val="24"/>
        </w:rPr>
      </w:pPr>
      <w:r w:rsidRPr="00FC0179">
        <w:rPr>
          <w:rFonts w:asciiTheme="majorBidi" w:hAnsiTheme="majorBidi" w:cstheme="majorBidi"/>
          <w:sz w:val="24"/>
          <w:szCs w:val="24"/>
        </w:rPr>
        <w:t xml:space="preserve">As </w:t>
      </w:r>
      <w:r w:rsidR="00186EDD">
        <w:rPr>
          <w:rFonts w:asciiTheme="majorBidi" w:hAnsiTheme="majorBidi" w:cstheme="majorBidi"/>
          <w:sz w:val="24"/>
          <w:szCs w:val="24"/>
        </w:rPr>
        <w:t>table 1 shown,</w:t>
      </w:r>
      <w:r w:rsidRPr="00FC0179">
        <w:rPr>
          <w:rFonts w:asciiTheme="majorBidi" w:hAnsiTheme="majorBidi" w:cstheme="majorBidi"/>
          <w:sz w:val="24"/>
          <w:szCs w:val="24"/>
        </w:rPr>
        <w:t xml:space="preserve"> there are approximately 88k samples that do not contain vulnerable. While on the vulnerable samples the class with the most samples has only 4930 samples (CWE121). So, using any augmentation technique will not make any sense. Because it's too hard to add about 83k samples to each other classes. </w:t>
      </w:r>
      <w:r w:rsidR="008339FC">
        <w:rPr>
          <w:rFonts w:asciiTheme="majorBidi" w:hAnsiTheme="majorBidi" w:cstheme="majorBidi"/>
          <w:sz w:val="24"/>
          <w:szCs w:val="24"/>
        </w:rPr>
        <w:t>T</w:t>
      </w:r>
      <w:r w:rsidR="008339FC" w:rsidRPr="008339FC">
        <w:rPr>
          <w:rFonts w:asciiTheme="majorBidi" w:hAnsiTheme="majorBidi" w:cstheme="majorBidi"/>
          <w:sz w:val="24"/>
          <w:szCs w:val="24"/>
        </w:rPr>
        <w:t xml:space="preserve">he best solution to solve this problem is to divide the </w:t>
      </w:r>
      <w:r w:rsidR="008339FC">
        <w:rPr>
          <w:rFonts w:asciiTheme="majorBidi" w:hAnsiTheme="majorBidi" w:cstheme="majorBidi"/>
          <w:sz w:val="24"/>
          <w:szCs w:val="24"/>
        </w:rPr>
        <w:t>main task</w:t>
      </w:r>
      <w:r w:rsidR="008339FC" w:rsidRPr="008339FC">
        <w:rPr>
          <w:rFonts w:asciiTheme="majorBidi" w:hAnsiTheme="majorBidi" w:cstheme="majorBidi"/>
          <w:sz w:val="24"/>
          <w:szCs w:val="24"/>
        </w:rPr>
        <w:t xml:space="preserve"> into two </w:t>
      </w:r>
      <w:r w:rsidR="008339FC">
        <w:rPr>
          <w:rFonts w:asciiTheme="majorBidi" w:hAnsiTheme="majorBidi" w:cstheme="majorBidi"/>
          <w:sz w:val="24"/>
          <w:szCs w:val="24"/>
        </w:rPr>
        <w:t>task</w:t>
      </w:r>
      <w:r w:rsidR="008339FC" w:rsidRPr="008339FC">
        <w:rPr>
          <w:rFonts w:asciiTheme="majorBidi" w:hAnsiTheme="majorBidi" w:cstheme="majorBidi"/>
          <w:sz w:val="24"/>
          <w:szCs w:val="24"/>
        </w:rPr>
        <w:t xml:space="preserve">s, each </w:t>
      </w:r>
      <w:r w:rsidR="008339FC">
        <w:rPr>
          <w:rFonts w:asciiTheme="majorBidi" w:hAnsiTheme="majorBidi" w:cstheme="majorBidi"/>
          <w:sz w:val="24"/>
          <w:szCs w:val="24"/>
        </w:rPr>
        <w:t>task</w:t>
      </w:r>
      <w:r w:rsidR="008339FC" w:rsidRPr="008339FC">
        <w:rPr>
          <w:rFonts w:asciiTheme="majorBidi" w:hAnsiTheme="majorBidi" w:cstheme="majorBidi"/>
          <w:sz w:val="24"/>
          <w:szCs w:val="24"/>
        </w:rPr>
        <w:t xml:space="preserve"> is done by a model</w:t>
      </w:r>
      <w:r w:rsidRPr="00FC0179">
        <w:rPr>
          <w:rFonts w:asciiTheme="majorBidi" w:hAnsiTheme="majorBidi" w:cstheme="majorBidi"/>
          <w:sz w:val="24"/>
          <w:szCs w:val="24"/>
        </w:rPr>
        <w:t xml:space="preserve">, by fragmenting the dataset into two several parts, one contains whole samples </w:t>
      </w:r>
      <w:r w:rsidRPr="00FC0179">
        <w:rPr>
          <w:rFonts w:asciiTheme="majorBidi" w:hAnsiTheme="majorBidi" w:cstheme="majorBidi"/>
          <w:sz w:val="24"/>
          <w:szCs w:val="24"/>
        </w:rPr>
        <w:lastRenderedPageBreak/>
        <w:t>and the model trained over it to detect if the source code has vulnerable or not (Binary classification), while the other fragment contains only vulnerable samples to detect the type of this vulnerable (Multiclass classification).</w:t>
      </w:r>
      <w:r>
        <w:rPr>
          <w:rFonts w:asciiTheme="majorBidi" w:hAnsiTheme="majorBidi" w:cstheme="majorBidi"/>
          <w:sz w:val="24"/>
          <w:szCs w:val="24"/>
        </w:rPr>
        <w:t xml:space="preserve"> </w:t>
      </w:r>
      <w:r w:rsidRPr="00FC0179">
        <w:rPr>
          <w:rFonts w:asciiTheme="majorBidi" w:hAnsiTheme="majorBidi" w:cstheme="majorBidi"/>
          <w:sz w:val="24"/>
          <w:szCs w:val="24"/>
        </w:rPr>
        <w:t>But even after fragmenting, the two fragments suffer an imbalanced classes issue, this makes the models will have a high chance to overfit data. Synthetic Minority Oversampling Technique (SMOTE) was used to overcome that problem, SMOTE first selects a minority class instance at random and finds its k nearest minority class neighbors. The synthetic instance is then created by choosing one of the k nearest neighbors b at random and connecting a and b to form a line segment in the feature space. The synthetic instances are generated as a convex combination of the two chosen instances a and b</w:t>
      </w:r>
      <w:r w:rsidR="0044591D">
        <w:rPr>
          <w:rFonts w:asciiTheme="majorBidi" w:hAnsiTheme="majorBidi" w:cstheme="majorBidi"/>
          <w:sz w:val="24"/>
          <w:szCs w:val="24"/>
        </w:rPr>
        <w:t xml:space="preserve"> </w:t>
      </w:r>
      <w:sdt>
        <w:sdtPr>
          <w:rPr>
            <w:rFonts w:cstheme="minorHAnsi"/>
          </w:rPr>
          <w:id w:val="1132216411"/>
          <w:citation/>
        </w:sdtPr>
        <w:sdtEndPr/>
        <w:sdtContent>
          <w:r w:rsidR="0044591D">
            <w:rPr>
              <w:rFonts w:cstheme="minorHAnsi"/>
            </w:rPr>
            <w:fldChar w:fldCharType="begin"/>
          </w:r>
          <w:r w:rsidR="0044591D">
            <w:rPr>
              <w:rFonts w:cstheme="minorHAnsi"/>
            </w:rPr>
            <w:instrText xml:space="preserve"> CITATION Jas13 \l 1033 </w:instrText>
          </w:r>
          <w:r w:rsidR="0044591D">
            <w:rPr>
              <w:rFonts w:cstheme="minorHAnsi"/>
            </w:rPr>
            <w:fldChar w:fldCharType="separate"/>
          </w:r>
          <w:r w:rsidR="00827051" w:rsidRPr="00827051">
            <w:rPr>
              <w:rFonts w:cstheme="minorHAnsi"/>
              <w:noProof/>
            </w:rPr>
            <w:t>[47]</w:t>
          </w:r>
          <w:r w:rsidR="0044591D">
            <w:rPr>
              <w:rFonts w:cstheme="minorHAnsi"/>
            </w:rPr>
            <w:fldChar w:fldCharType="end"/>
          </w:r>
        </w:sdtContent>
      </w:sdt>
      <w:r w:rsidRPr="00FC0179">
        <w:rPr>
          <w:rFonts w:asciiTheme="majorBidi" w:hAnsiTheme="majorBidi" w:cstheme="majorBidi"/>
          <w:sz w:val="24"/>
          <w:szCs w:val="24"/>
        </w:rPr>
        <w:t>.</w:t>
      </w:r>
    </w:p>
    <w:p w14:paraId="0B674210" w14:textId="77777777" w:rsidR="00FC0179" w:rsidRPr="00920238" w:rsidRDefault="00FC0179" w:rsidP="00FC0179">
      <w:pPr>
        <w:pStyle w:val="Caption"/>
        <w:spacing w:line="360" w:lineRule="auto"/>
        <w:rPr>
          <w:rFonts w:cstheme="minorHAnsi"/>
          <w:lang w:bidi="ar-SY"/>
        </w:rPr>
      </w:pPr>
      <w:r w:rsidRPr="00920238">
        <w:rPr>
          <w:rFonts w:cstheme="minorHAnsi"/>
        </w:rPr>
        <w:t>First fragment after applying SMOTE.</w:t>
      </w:r>
    </w:p>
    <w:tbl>
      <w:tblPr>
        <w:tblStyle w:val="TableGrid"/>
        <w:tblW w:w="0" w:type="auto"/>
        <w:tblLook w:val="04A0" w:firstRow="1" w:lastRow="0" w:firstColumn="1" w:lastColumn="0" w:noHBand="0" w:noVBand="1"/>
      </w:tblPr>
      <w:tblGrid>
        <w:gridCol w:w="4143"/>
        <w:gridCol w:w="4153"/>
      </w:tblGrid>
      <w:tr w:rsidR="00FC0179" w:rsidRPr="00FC0179" w14:paraId="3F026434" w14:textId="77777777" w:rsidTr="00E76B21">
        <w:tc>
          <w:tcPr>
            <w:tcW w:w="4675" w:type="dxa"/>
          </w:tcPr>
          <w:p w14:paraId="135E2653" w14:textId="77777777" w:rsidR="00FC0179" w:rsidRPr="00FC0179" w:rsidRDefault="00FC0179" w:rsidP="00FC0179">
            <w:pPr>
              <w:spacing w:line="360" w:lineRule="auto"/>
              <w:rPr>
                <w:rFonts w:asciiTheme="majorBidi" w:hAnsiTheme="majorBidi" w:cstheme="majorBidi"/>
                <w:sz w:val="24"/>
                <w:szCs w:val="24"/>
              </w:rPr>
            </w:pPr>
            <w:r w:rsidRPr="00FC0179">
              <w:rPr>
                <w:rFonts w:asciiTheme="majorBidi" w:hAnsiTheme="majorBidi" w:cstheme="majorBidi"/>
                <w:sz w:val="24"/>
                <w:szCs w:val="24"/>
              </w:rPr>
              <w:t>Classes</w:t>
            </w:r>
          </w:p>
        </w:tc>
        <w:tc>
          <w:tcPr>
            <w:tcW w:w="4675" w:type="dxa"/>
          </w:tcPr>
          <w:p w14:paraId="1DF0EEB5" w14:textId="77777777" w:rsidR="00FC0179" w:rsidRPr="00FC0179" w:rsidRDefault="00FC0179" w:rsidP="00FC0179">
            <w:pPr>
              <w:spacing w:line="360" w:lineRule="auto"/>
              <w:rPr>
                <w:rFonts w:asciiTheme="majorBidi" w:hAnsiTheme="majorBidi" w:cstheme="majorBidi"/>
                <w:sz w:val="24"/>
                <w:szCs w:val="24"/>
              </w:rPr>
            </w:pPr>
            <w:r w:rsidRPr="00FC0179">
              <w:rPr>
                <w:rFonts w:asciiTheme="majorBidi" w:hAnsiTheme="majorBidi" w:cstheme="majorBidi"/>
                <w:sz w:val="24"/>
                <w:szCs w:val="24"/>
              </w:rPr>
              <w:t>Number of samples</w:t>
            </w:r>
          </w:p>
        </w:tc>
      </w:tr>
      <w:tr w:rsidR="00FC0179" w:rsidRPr="00FC0179" w14:paraId="1D608AC0" w14:textId="77777777" w:rsidTr="00E76B21">
        <w:tc>
          <w:tcPr>
            <w:tcW w:w="4675" w:type="dxa"/>
          </w:tcPr>
          <w:p w14:paraId="59CAFF8C" w14:textId="77777777" w:rsidR="00FC0179" w:rsidRPr="00FC0179" w:rsidRDefault="00FC0179" w:rsidP="00FC0179">
            <w:pPr>
              <w:tabs>
                <w:tab w:val="left" w:pos="2325"/>
              </w:tabs>
              <w:spacing w:line="360" w:lineRule="auto"/>
              <w:rPr>
                <w:rFonts w:asciiTheme="majorBidi" w:hAnsiTheme="majorBidi" w:cstheme="majorBidi"/>
                <w:sz w:val="24"/>
                <w:szCs w:val="24"/>
              </w:rPr>
            </w:pPr>
            <w:r w:rsidRPr="00FC0179">
              <w:rPr>
                <w:rFonts w:asciiTheme="majorBidi" w:hAnsiTheme="majorBidi" w:cstheme="majorBidi"/>
                <w:sz w:val="24"/>
                <w:szCs w:val="24"/>
              </w:rPr>
              <w:t>0</w:t>
            </w:r>
          </w:p>
        </w:tc>
        <w:tc>
          <w:tcPr>
            <w:tcW w:w="4675" w:type="dxa"/>
          </w:tcPr>
          <w:p w14:paraId="5BBA83D6" w14:textId="77777777" w:rsidR="00FC0179" w:rsidRPr="00FC0179" w:rsidRDefault="00FC0179" w:rsidP="00FC0179">
            <w:pPr>
              <w:spacing w:line="360" w:lineRule="auto"/>
              <w:rPr>
                <w:rFonts w:asciiTheme="majorBidi" w:hAnsiTheme="majorBidi" w:cstheme="majorBidi"/>
                <w:sz w:val="24"/>
                <w:szCs w:val="24"/>
              </w:rPr>
            </w:pPr>
            <w:r w:rsidRPr="00FC0179">
              <w:rPr>
                <w:rFonts w:asciiTheme="majorBidi" w:hAnsiTheme="majorBidi" w:cstheme="majorBidi"/>
                <w:sz w:val="24"/>
                <w:szCs w:val="24"/>
              </w:rPr>
              <w:t>88433</w:t>
            </w:r>
          </w:p>
        </w:tc>
      </w:tr>
      <w:tr w:rsidR="00FC0179" w:rsidRPr="00FC0179" w14:paraId="5361569C" w14:textId="77777777" w:rsidTr="00E76B21">
        <w:tc>
          <w:tcPr>
            <w:tcW w:w="4675" w:type="dxa"/>
          </w:tcPr>
          <w:p w14:paraId="1BB7B1B5" w14:textId="77777777" w:rsidR="00FC0179" w:rsidRPr="00FC0179" w:rsidRDefault="00FC0179" w:rsidP="00FC0179">
            <w:pPr>
              <w:spacing w:line="360" w:lineRule="auto"/>
              <w:rPr>
                <w:rFonts w:asciiTheme="majorBidi" w:hAnsiTheme="majorBidi" w:cstheme="majorBidi"/>
                <w:sz w:val="24"/>
                <w:szCs w:val="24"/>
              </w:rPr>
            </w:pPr>
            <w:r w:rsidRPr="00FC0179">
              <w:rPr>
                <w:rFonts w:asciiTheme="majorBidi" w:hAnsiTheme="majorBidi" w:cstheme="majorBidi"/>
                <w:sz w:val="24"/>
                <w:szCs w:val="24"/>
              </w:rPr>
              <w:t>1</w:t>
            </w:r>
          </w:p>
        </w:tc>
        <w:tc>
          <w:tcPr>
            <w:tcW w:w="4675" w:type="dxa"/>
          </w:tcPr>
          <w:p w14:paraId="71292AF1" w14:textId="77777777" w:rsidR="00FC0179" w:rsidRPr="00FC0179" w:rsidRDefault="00FC0179" w:rsidP="00FC0179">
            <w:pPr>
              <w:spacing w:line="360" w:lineRule="auto"/>
              <w:rPr>
                <w:rFonts w:asciiTheme="majorBidi" w:hAnsiTheme="majorBidi" w:cstheme="majorBidi"/>
                <w:sz w:val="24"/>
                <w:szCs w:val="24"/>
              </w:rPr>
            </w:pPr>
            <w:r w:rsidRPr="00FC0179">
              <w:rPr>
                <w:rFonts w:asciiTheme="majorBidi" w:hAnsiTheme="majorBidi" w:cstheme="majorBidi"/>
                <w:sz w:val="24"/>
                <w:szCs w:val="24"/>
              </w:rPr>
              <w:t>88433</w:t>
            </w:r>
          </w:p>
        </w:tc>
      </w:tr>
    </w:tbl>
    <w:p w14:paraId="11C66357" w14:textId="77777777" w:rsidR="00FC0179" w:rsidRDefault="00FC0179" w:rsidP="00FC0179">
      <w:pPr>
        <w:pStyle w:val="Caption"/>
        <w:spacing w:line="360" w:lineRule="auto"/>
        <w:rPr>
          <w:rFonts w:asciiTheme="majorBidi" w:hAnsiTheme="majorBidi" w:cstheme="majorBidi"/>
          <w:sz w:val="24"/>
          <w:szCs w:val="24"/>
        </w:rPr>
      </w:pPr>
    </w:p>
    <w:p w14:paraId="2CE64B77" w14:textId="6735B0A4" w:rsidR="00FC0179" w:rsidRPr="00920238" w:rsidRDefault="00FC0179" w:rsidP="00FC0179">
      <w:pPr>
        <w:pStyle w:val="Caption"/>
        <w:spacing w:line="360" w:lineRule="auto"/>
        <w:rPr>
          <w:rFonts w:cstheme="minorHAnsi"/>
        </w:rPr>
      </w:pPr>
      <w:r w:rsidRPr="00920238">
        <w:rPr>
          <w:rFonts w:cstheme="minorHAnsi"/>
        </w:rPr>
        <w:t>Second fragment applying SMOTE.</w:t>
      </w:r>
    </w:p>
    <w:tbl>
      <w:tblPr>
        <w:tblStyle w:val="TableGrid"/>
        <w:tblW w:w="0" w:type="auto"/>
        <w:tblLook w:val="04A0" w:firstRow="1" w:lastRow="0" w:firstColumn="1" w:lastColumn="0" w:noHBand="0" w:noVBand="1"/>
      </w:tblPr>
      <w:tblGrid>
        <w:gridCol w:w="4156"/>
        <w:gridCol w:w="4140"/>
      </w:tblGrid>
      <w:tr w:rsidR="00FC0179" w:rsidRPr="00FC0179" w14:paraId="5EF5FE64" w14:textId="77777777" w:rsidTr="00E76B21">
        <w:tc>
          <w:tcPr>
            <w:tcW w:w="4675" w:type="dxa"/>
          </w:tcPr>
          <w:p w14:paraId="19E9E229" w14:textId="77777777" w:rsidR="00FC0179" w:rsidRPr="00FC0179" w:rsidRDefault="00FC0179" w:rsidP="00FC0179">
            <w:pPr>
              <w:spacing w:line="360" w:lineRule="auto"/>
              <w:jc w:val="both"/>
              <w:rPr>
                <w:rFonts w:asciiTheme="majorBidi" w:hAnsiTheme="majorBidi" w:cstheme="majorBidi"/>
                <w:sz w:val="24"/>
                <w:szCs w:val="24"/>
              </w:rPr>
            </w:pPr>
            <w:r w:rsidRPr="00FC0179">
              <w:rPr>
                <w:rFonts w:asciiTheme="majorBidi" w:hAnsiTheme="majorBidi" w:cstheme="majorBidi"/>
                <w:sz w:val="24"/>
                <w:szCs w:val="24"/>
              </w:rPr>
              <w:t>Class</w:t>
            </w:r>
          </w:p>
        </w:tc>
        <w:tc>
          <w:tcPr>
            <w:tcW w:w="4675" w:type="dxa"/>
          </w:tcPr>
          <w:p w14:paraId="3C95EEC6" w14:textId="77777777" w:rsidR="00FC0179" w:rsidRPr="00FC0179" w:rsidRDefault="00FC0179" w:rsidP="00FC0179">
            <w:pPr>
              <w:spacing w:line="360" w:lineRule="auto"/>
              <w:jc w:val="both"/>
              <w:rPr>
                <w:rFonts w:asciiTheme="majorBidi" w:hAnsiTheme="majorBidi" w:cstheme="majorBidi"/>
                <w:sz w:val="24"/>
                <w:szCs w:val="24"/>
              </w:rPr>
            </w:pPr>
            <w:r w:rsidRPr="00FC0179">
              <w:rPr>
                <w:rFonts w:asciiTheme="majorBidi" w:hAnsiTheme="majorBidi" w:cstheme="majorBidi"/>
                <w:sz w:val="24"/>
                <w:szCs w:val="24"/>
              </w:rPr>
              <w:t xml:space="preserve">Number of samples </w:t>
            </w:r>
          </w:p>
        </w:tc>
      </w:tr>
      <w:tr w:rsidR="00FC0179" w:rsidRPr="00FC0179" w14:paraId="107B058C" w14:textId="77777777" w:rsidTr="00E76B21">
        <w:tc>
          <w:tcPr>
            <w:tcW w:w="4675" w:type="dxa"/>
          </w:tcPr>
          <w:p w14:paraId="1E2D21B7" w14:textId="77777777" w:rsidR="00FC0179" w:rsidRPr="00FC0179" w:rsidRDefault="00FC0179" w:rsidP="00FC0179">
            <w:pPr>
              <w:spacing w:line="360" w:lineRule="auto"/>
              <w:jc w:val="both"/>
              <w:rPr>
                <w:rFonts w:asciiTheme="majorBidi" w:hAnsiTheme="majorBidi" w:cstheme="majorBidi"/>
                <w:sz w:val="24"/>
                <w:szCs w:val="24"/>
              </w:rPr>
            </w:pPr>
            <w:r w:rsidRPr="00FC0179">
              <w:rPr>
                <w:rFonts w:asciiTheme="majorBidi" w:hAnsiTheme="majorBidi" w:cstheme="majorBidi"/>
                <w:sz w:val="24"/>
                <w:szCs w:val="24"/>
              </w:rPr>
              <w:t xml:space="preserve">CWE121   </w:t>
            </w:r>
          </w:p>
        </w:tc>
        <w:tc>
          <w:tcPr>
            <w:tcW w:w="4675" w:type="dxa"/>
          </w:tcPr>
          <w:p w14:paraId="447325B9" w14:textId="77777777" w:rsidR="00FC0179" w:rsidRPr="00FC0179" w:rsidRDefault="00FC0179" w:rsidP="00FC0179">
            <w:pPr>
              <w:spacing w:line="360" w:lineRule="auto"/>
              <w:jc w:val="both"/>
              <w:rPr>
                <w:rFonts w:asciiTheme="majorBidi" w:hAnsiTheme="majorBidi" w:cstheme="majorBidi"/>
                <w:sz w:val="24"/>
                <w:szCs w:val="24"/>
              </w:rPr>
            </w:pPr>
            <w:r w:rsidRPr="00FC0179">
              <w:rPr>
                <w:rFonts w:asciiTheme="majorBidi" w:hAnsiTheme="majorBidi" w:cstheme="majorBidi"/>
                <w:sz w:val="24"/>
                <w:szCs w:val="24"/>
              </w:rPr>
              <w:t>4930</w:t>
            </w:r>
          </w:p>
        </w:tc>
      </w:tr>
      <w:tr w:rsidR="00FC0179" w:rsidRPr="00FC0179" w14:paraId="6B97F3E3" w14:textId="77777777" w:rsidTr="00E76B21">
        <w:tc>
          <w:tcPr>
            <w:tcW w:w="4675" w:type="dxa"/>
          </w:tcPr>
          <w:p w14:paraId="5A908F72" w14:textId="77777777" w:rsidR="00FC0179" w:rsidRPr="00FC0179" w:rsidRDefault="00FC0179" w:rsidP="00FC0179">
            <w:pPr>
              <w:spacing w:line="360" w:lineRule="auto"/>
              <w:jc w:val="both"/>
              <w:rPr>
                <w:rFonts w:asciiTheme="majorBidi" w:hAnsiTheme="majorBidi" w:cstheme="majorBidi"/>
                <w:sz w:val="24"/>
                <w:szCs w:val="24"/>
              </w:rPr>
            </w:pPr>
            <w:r w:rsidRPr="00FC0179">
              <w:rPr>
                <w:rFonts w:asciiTheme="majorBidi" w:hAnsiTheme="majorBidi" w:cstheme="majorBidi"/>
                <w:sz w:val="24"/>
                <w:szCs w:val="24"/>
              </w:rPr>
              <w:t xml:space="preserve">CWE122 </w:t>
            </w:r>
          </w:p>
        </w:tc>
        <w:tc>
          <w:tcPr>
            <w:tcW w:w="4675" w:type="dxa"/>
          </w:tcPr>
          <w:p w14:paraId="76DBDC1B" w14:textId="77777777" w:rsidR="00FC0179" w:rsidRPr="00FC0179" w:rsidRDefault="00FC0179" w:rsidP="00FC0179">
            <w:pPr>
              <w:spacing w:line="360" w:lineRule="auto"/>
              <w:jc w:val="both"/>
              <w:rPr>
                <w:rFonts w:asciiTheme="majorBidi" w:hAnsiTheme="majorBidi" w:cstheme="majorBidi"/>
                <w:sz w:val="24"/>
                <w:szCs w:val="24"/>
              </w:rPr>
            </w:pPr>
            <w:r w:rsidRPr="00FC0179">
              <w:rPr>
                <w:rFonts w:asciiTheme="majorBidi" w:hAnsiTheme="majorBidi" w:cstheme="majorBidi"/>
                <w:sz w:val="24"/>
                <w:szCs w:val="24"/>
              </w:rPr>
              <w:t>4930</w:t>
            </w:r>
          </w:p>
        </w:tc>
      </w:tr>
      <w:tr w:rsidR="00FC0179" w:rsidRPr="00FC0179" w14:paraId="02FE1062" w14:textId="77777777" w:rsidTr="00E76B21">
        <w:tc>
          <w:tcPr>
            <w:tcW w:w="4675" w:type="dxa"/>
          </w:tcPr>
          <w:p w14:paraId="3F7443E0" w14:textId="77777777" w:rsidR="00FC0179" w:rsidRPr="00FC0179" w:rsidRDefault="00FC0179" w:rsidP="00FC0179">
            <w:pPr>
              <w:spacing w:line="360" w:lineRule="auto"/>
              <w:jc w:val="both"/>
              <w:rPr>
                <w:rFonts w:asciiTheme="majorBidi" w:hAnsiTheme="majorBidi" w:cstheme="majorBidi"/>
                <w:sz w:val="24"/>
                <w:szCs w:val="24"/>
              </w:rPr>
            </w:pPr>
            <w:r w:rsidRPr="00FC0179">
              <w:rPr>
                <w:rFonts w:asciiTheme="majorBidi" w:hAnsiTheme="majorBidi" w:cstheme="majorBidi"/>
                <w:sz w:val="24"/>
                <w:szCs w:val="24"/>
              </w:rPr>
              <w:t xml:space="preserve">CWE134 </w:t>
            </w:r>
          </w:p>
        </w:tc>
        <w:tc>
          <w:tcPr>
            <w:tcW w:w="4675" w:type="dxa"/>
          </w:tcPr>
          <w:p w14:paraId="6A5CBE51" w14:textId="77777777" w:rsidR="00FC0179" w:rsidRPr="00FC0179" w:rsidRDefault="00FC0179" w:rsidP="00FC0179">
            <w:pPr>
              <w:spacing w:line="360" w:lineRule="auto"/>
              <w:jc w:val="both"/>
              <w:rPr>
                <w:rFonts w:asciiTheme="majorBidi" w:hAnsiTheme="majorBidi" w:cstheme="majorBidi"/>
                <w:sz w:val="24"/>
                <w:szCs w:val="24"/>
              </w:rPr>
            </w:pPr>
            <w:r w:rsidRPr="00FC0179">
              <w:rPr>
                <w:rFonts w:asciiTheme="majorBidi" w:hAnsiTheme="majorBidi" w:cstheme="majorBidi"/>
                <w:sz w:val="24"/>
                <w:szCs w:val="24"/>
              </w:rPr>
              <w:t>4930</w:t>
            </w:r>
          </w:p>
        </w:tc>
      </w:tr>
      <w:tr w:rsidR="00FC0179" w:rsidRPr="00FC0179" w14:paraId="79E7566A" w14:textId="77777777" w:rsidTr="00E76B21">
        <w:tc>
          <w:tcPr>
            <w:tcW w:w="4675" w:type="dxa"/>
          </w:tcPr>
          <w:p w14:paraId="67C722BE" w14:textId="77777777" w:rsidR="00FC0179" w:rsidRPr="00FC0179" w:rsidRDefault="00FC0179" w:rsidP="00FC0179">
            <w:pPr>
              <w:spacing w:line="360" w:lineRule="auto"/>
              <w:jc w:val="both"/>
              <w:rPr>
                <w:rFonts w:asciiTheme="majorBidi" w:hAnsiTheme="majorBidi" w:cstheme="majorBidi"/>
                <w:sz w:val="24"/>
                <w:szCs w:val="24"/>
              </w:rPr>
            </w:pPr>
            <w:r w:rsidRPr="00FC0179">
              <w:rPr>
                <w:rFonts w:asciiTheme="majorBidi" w:hAnsiTheme="majorBidi" w:cstheme="majorBidi"/>
                <w:sz w:val="24"/>
                <w:szCs w:val="24"/>
              </w:rPr>
              <w:t>CWE124</w:t>
            </w:r>
          </w:p>
        </w:tc>
        <w:tc>
          <w:tcPr>
            <w:tcW w:w="4675" w:type="dxa"/>
          </w:tcPr>
          <w:p w14:paraId="5D8CB422" w14:textId="77777777" w:rsidR="00FC0179" w:rsidRPr="00FC0179" w:rsidRDefault="00FC0179" w:rsidP="00FC0179">
            <w:pPr>
              <w:spacing w:line="360" w:lineRule="auto"/>
              <w:jc w:val="both"/>
              <w:rPr>
                <w:rFonts w:asciiTheme="majorBidi" w:hAnsiTheme="majorBidi" w:cstheme="majorBidi"/>
                <w:sz w:val="24"/>
                <w:szCs w:val="24"/>
              </w:rPr>
            </w:pPr>
            <w:r w:rsidRPr="00FC0179">
              <w:rPr>
                <w:rFonts w:asciiTheme="majorBidi" w:hAnsiTheme="majorBidi" w:cstheme="majorBidi"/>
                <w:sz w:val="24"/>
                <w:szCs w:val="24"/>
              </w:rPr>
              <w:t>4930</w:t>
            </w:r>
          </w:p>
        </w:tc>
      </w:tr>
      <w:tr w:rsidR="00FC0179" w:rsidRPr="00FC0179" w14:paraId="53530309" w14:textId="77777777" w:rsidTr="00E76B21">
        <w:tc>
          <w:tcPr>
            <w:tcW w:w="4675" w:type="dxa"/>
          </w:tcPr>
          <w:p w14:paraId="3AEB0716" w14:textId="77777777" w:rsidR="00FC0179" w:rsidRPr="00FC0179" w:rsidRDefault="00FC0179" w:rsidP="00FC0179">
            <w:pPr>
              <w:spacing w:line="360" w:lineRule="auto"/>
              <w:jc w:val="both"/>
              <w:rPr>
                <w:rFonts w:asciiTheme="majorBidi" w:hAnsiTheme="majorBidi" w:cstheme="majorBidi"/>
                <w:sz w:val="24"/>
                <w:szCs w:val="24"/>
              </w:rPr>
            </w:pPr>
            <w:r w:rsidRPr="00FC0179">
              <w:rPr>
                <w:rFonts w:asciiTheme="majorBidi" w:hAnsiTheme="majorBidi" w:cstheme="majorBidi"/>
                <w:sz w:val="24"/>
                <w:szCs w:val="24"/>
              </w:rPr>
              <w:t>CWE127</w:t>
            </w:r>
          </w:p>
        </w:tc>
        <w:tc>
          <w:tcPr>
            <w:tcW w:w="4675" w:type="dxa"/>
          </w:tcPr>
          <w:p w14:paraId="657BA417" w14:textId="77777777" w:rsidR="00FC0179" w:rsidRPr="00FC0179" w:rsidRDefault="00FC0179" w:rsidP="00FC0179">
            <w:pPr>
              <w:spacing w:line="360" w:lineRule="auto"/>
              <w:jc w:val="both"/>
              <w:rPr>
                <w:rFonts w:asciiTheme="majorBidi" w:hAnsiTheme="majorBidi" w:cstheme="majorBidi"/>
                <w:sz w:val="24"/>
                <w:szCs w:val="24"/>
              </w:rPr>
            </w:pPr>
            <w:r w:rsidRPr="00FC0179">
              <w:rPr>
                <w:rFonts w:asciiTheme="majorBidi" w:hAnsiTheme="majorBidi" w:cstheme="majorBidi"/>
                <w:sz w:val="24"/>
                <w:szCs w:val="24"/>
              </w:rPr>
              <w:t>4930</w:t>
            </w:r>
          </w:p>
        </w:tc>
      </w:tr>
      <w:tr w:rsidR="00FC0179" w:rsidRPr="00FC0179" w14:paraId="54C65ADD" w14:textId="77777777" w:rsidTr="00E76B21">
        <w:tc>
          <w:tcPr>
            <w:tcW w:w="4675" w:type="dxa"/>
          </w:tcPr>
          <w:p w14:paraId="32A853B3" w14:textId="77777777" w:rsidR="00FC0179" w:rsidRPr="00FC0179" w:rsidRDefault="00FC0179" w:rsidP="00FC0179">
            <w:pPr>
              <w:spacing w:line="360" w:lineRule="auto"/>
              <w:jc w:val="both"/>
              <w:rPr>
                <w:rFonts w:asciiTheme="majorBidi" w:hAnsiTheme="majorBidi" w:cstheme="majorBidi"/>
                <w:sz w:val="24"/>
                <w:szCs w:val="24"/>
              </w:rPr>
            </w:pPr>
            <w:r w:rsidRPr="00FC0179">
              <w:rPr>
                <w:rFonts w:asciiTheme="majorBidi" w:hAnsiTheme="majorBidi" w:cstheme="majorBidi"/>
                <w:sz w:val="24"/>
                <w:szCs w:val="24"/>
              </w:rPr>
              <w:t>CWE194</w:t>
            </w:r>
          </w:p>
        </w:tc>
        <w:tc>
          <w:tcPr>
            <w:tcW w:w="4675" w:type="dxa"/>
          </w:tcPr>
          <w:p w14:paraId="7E9FD549" w14:textId="77777777" w:rsidR="00FC0179" w:rsidRPr="00FC0179" w:rsidRDefault="00FC0179" w:rsidP="00FC0179">
            <w:pPr>
              <w:spacing w:line="360" w:lineRule="auto"/>
              <w:jc w:val="both"/>
              <w:rPr>
                <w:rFonts w:asciiTheme="majorBidi" w:hAnsiTheme="majorBidi" w:cstheme="majorBidi"/>
                <w:sz w:val="24"/>
                <w:szCs w:val="24"/>
              </w:rPr>
            </w:pPr>
            <w:r w:rsidRPr="00FC0179">
              <w:rPr>
                <w:rFonts w:asciiTheme="majorBidi" w:hAnsiTheme="majorBidi" w:cstheme="majorBidi"/>
                <w:sz w:val="24"/>
                <w:szCs w:val="24"/>
              </w:rPr>
              <w:t>4930</w:t>
            </w:r>
          </w:p>
        </w:tc>
      </w:tr>
      <w:tr w:rsidR="00FC0179" w:rsidRPr="00FC0179" w14:paraId="7604FED7" w14:textId="77777777" w:rsidTr="00E76B21">
        <w:tc>
          <w:tcPr>
            <w:tcW w:w="4675" w:type="dxa"/>
          </w:tcPr>
          <w:p w14:paraId="5898A82D" w14:textId="77777777" w:rsidR="00FC0179" w:rsidRPr="00FC0179" w:rsidRDefault="00FC0179" w:rsidP="00FC0179">
            <w:pPr>
              <w:spacing w:line="360" w:lineRule="auto"/>
              <w:jc w:val="both"/>
              <w:rPr>
                <w:rFonts w:asciiTheme="majorBidi" w:hAnsiTheme="majorBidi" w:cstheme="majorBidi"/>
                <w:sz w:val="24"/>
                <w:szCs w:val="24"/>
              </w:rPr>
            </w:pPr>
            <w:r w:rsidRPr="00FC0179">
              <w:rPr>
                <w:rFonts w:asciiTheme="majorBidi" w:hAnsiTheme="majorBidi" w:cstheme="majorBidi"/>
                <w:sz w:val="24"/>
                <w:szCs w:val="24"/>
              </w:rPr>
              <w:t>CWE195</w:t>
            </w:r>
          </w:p>
        </w:tc>
        <w:tc>
          <w:tcPr>
            <w:tcW w:w="4675" w:type="dxa"/>
          </w:tcPr>
          <w:p w14:paraId="7378A2A8" w14:textId="77777777" w:rsidR="00FC0179" w:rsidRPr="00FC0179" w:rsidRDefault="00FC0179" w:rsidP="00FC0179">
            <w:pPr>
              <w:spacing w:line="360" w:lineRule="auto"/>
              <w:jc w:val="both"/>
              <w:rPr>
                <w:rFonts w:asciiTheme="majorBidi" w:hAnsiTheme="majorBidi" w:cstheme="majorBidi"/>
                <w:sz w:val="24"/>
                <w:szCs w:val="24"/>
              </w:rPr>
            </w:pPr>
            <w:r w:rsidRPr="00FC0179">
              <w:rPr>
                <w:rFonts w:asciiTheme="majorBidi" w:hAnsiTheme="majorBidi" w:cstheme="majorBidi"/>
                <w:sz w:val="24"/>
                <w:szCs w:val="24"/>
              </w:rPr>
              <w:t>4930</w:t>
            </w:r>
          </w:p>
        </w:tc>
      </w:tr>
      <w:tr w:rsidR="00FC0179" w:rsidRPr="00FC0179" w14:paraId="554772D3" w14:textId="77777777" w:rsidTr="00E76B21">
        <w:tc>
          <w:tcPr>
            <w:tcW w:w="4675" w:type="dxa"/>
          </w:tcPr>
          <w:p w14:paraId="38B16907" w14:textId="77777777" w:rsidR="00FC0179" w:rsidRPr="00FC0179" w:rsidRDefault="00FC0179" w:rsidP="00FC0179">
            <w:pPr>
              <w:spacing w:line="360" w:lineRule="auto"/>
              <w:jc w:val="both"/>
              <w:rPr>
                <w:rFonts w:asciiTheme="majorBidi" w:hAnsiTheme="majorBidi" w:cstheme="majorBidi"/>
                <w:sz w:val="24"/>
                <w:szCs w:val="24"/>
              </w:rPr>
            </w:pPr>
            <w:r w:rsidRPr="00FC0179">
              <w:rPr>
                <w:rFonts w:asciiTheme="majorBidi" w:hAnsiTheme="majorBidi" w:cstheme="majorBidi"/>
                <w:sz w:val="24"/>
                <w:szCs w:val="24"/>
              </w:rPr>
              <w:t>CWE78</w:t>
            </w:r>
          </w:p>
        </w:tc>
        <w:tc>
          <w:tcPr>
            <w:tcW w:w="4675" w:type="dxa"/>
          </w:tcPr>
          <w:p w14:paraId="0917132E" w14:textId="77777777" w:rsidR="00FC0179" w:rsidRPr="00FC0179" w:rsidRDefault="00FC0179" w:rsidP="00FC0179">
            <w:pPr>
              <w:spacing w:line="360" w:lineRule="auto"/>
              <w:jc w:val="both"/>
              <w:rPr>
                <w:rFonts w:asciiTheme="majorBidi" w:hAnsiTheme="majorBidi" w:cstheme="majorBidi"/>
                <w:sz w:val="24"/>
                <w:szCs w:val="24"/>
              </w:rPr>
            </w:pPr>
            <w:r w:rsidRPr="00FC0179">
              <w:rPr>
                <w:rFonts w:asciiTheme="majorBidi" w:hAnsiTheme="majorBidi" w:cstheme="majorBidi"/>
                <w:sz w:val="24"/>
                <w:szCs w:val="24"/>
              </w:rPr>
              <w:t>4930</w:t>
            </w:r>
          </w:p>
        </w:tc>
      </w:tr>
      <w:tr w:rsidR="00FC0179" w:rsidRPr="00FC0179" w14:paraId="50508615" w14:textId="77777777" w:rsidTr="00E76B21">
        <w:tc>
          <w:tcPr>
            <w:tcW w:w="4675" w:type="dxa"/>
          </w:tcPr>
          <w:p w14:paraId="310CDB73" w14:textId="77777777" w:rsidR="00FC0179" w:rsidRPr="00FC0179" w:rsidRDefault="00FC0179" w:rsidP="00FC0179">
            <w:pPr>
              <w:spacing w:line="360" w:lineRule="auto"/>
              <w:jc w:val="both"/>
              <w:rPr>
                <w:rFonts w:asciiTheme="majorBidi" w:hAnsiTheme="majorBidi" w:cstheme="majorBidi"/>
                <w:sz w:val="24"/>
                <w:szCs w:val="24"/>
              </w:rPr>
            </w:pPr>
            <w:r w:rsidRPr="00FC0179">
              <w:rPr>
                <w:rFonts w:asciiTheme="majorBidi" w:hAnsiTheme="majorBidi" w:cstheme="majorBidi"/>
                <w:sz w:val="24"/>
                <w:szCs w:val="24"/>
              </w:rPr>
              <w:t>CWE126</w:t>
            </w:r>
          </w:p>
        </w:tc>
        <w:tc>
          <w:tcPr>
            <w:tcW w:w="4675" w:type="dxa"/>
          </w:tcPr>
          <w:p w14:paraId="554B999A" w14:textId="77777777" w:rsidR="00FC0179" w:rsidRPr="00FC0179" w:rsidRDefault="00FC0179" w:rsidP="00FC0179">
            <w:pPr>
              <w:spacing w:line="360" w:lineRule="auto"/>
              <w:jc w:val="both"/>
              <w:rPr>
                <w:rFonts w:asciiTheme="majorBidi" w:hAnsiTheme="majorBidi" w:cstheme="majorBidi"/>
                <w:sz w:val="24"/>
                <w:szCs w:val="24"/>
              </w:rPr>
            </w:pPr>
            <w:r w:rsidRPr="00FC0179">
              <w:rPr>
                <w:rFonts w:asciiTheme="majorBidi" w:hAnsiTheme="majorBidi" w:cstheme="majorBidi"/>
                <w:sz w:val="24"/>
                <w:szCs w:val="24"/>
              </w:rPr>
              <w:t>4930</w:t>
            </w:r>
          </w:p>
        </w:tc>
      </w:tr>
      <w:tr w:rsidR="00FC0179" w:rsidRPr="00FC0179" w14:paraId="16B59A73" w14:textId="77777777" w:rsidTr="00E76B21">
        <w:tc>
          <w:tcPr>
            <w:tcW w:w="4675" w:type="dxa"/>
          </w:tcPr>
          <w:p w14:paraId="3C34A500" w14:textId="77777777" w:rsidR="00FC0179" w:rsidRPr="00FC0179" w:rsidRDefault="00FC0179" w:rsidP="00FC0179">
            <w:pPr>
              <w:spacing w:line="360" w:lineRule="auto"/>
              <w:jc w:val="both"/>
              <w:rPr>
                <w:rFonts w:asciiTheme="majorBidi" w:hAnsiTheme="majorBidi" w:cstheme="majorBidi"/>
                <w:sz w:val="24"/>
                <w:szCs w:val="24"/>
              </w:rPr>
            </w:pPr>
            <w:r w:rsidRPr="00FC0179">
              <w:rPr>
                <w:rFonts w:asciiTheme="majorBidi" w:hAnsiTheme="majorBidi" w:cstheme="majorBidi"/>
                <w:sz w:val="24"/>
                <w:szCs w:val="24"/>
              </w:rPr>
              <w:t>CWE690</w:t>
            </w:r>
          </w:p>
        </w:tc>
        <w:tc>
          <w:tcPr>
            <w:tcW w:w="4675" w:type="dxa"/>
          </w:tcPr>
          <w:p w14:paraId="4AAAD4E1" w14:textId="77777777" w:rsidR="00FC0179" w:rsidRPr="00FC0179" w:rsidRDefault="00FC0179" w:rsidP="00FC0179">
            <w:pPr>
              <w:spacing w:line="360" w:lineRule="auto"/>
              <w:jc w:val="both"/>
              <w:rPr>
                <w:rFonts w:asciiTheme="majorBidi" w:hAnsiTheme="majorBidi" w:cstheme="majorBidi"/>
                <w:sz w:val="24"/>
                <w:szCs w:val="24"/>
              </w:rPr>
            </w:pPr>
            <w:r w:rsidRPr="00FC0179">
              <w:rPr>
                <w:rFonts w:asciiTheme="majorBidi" w:hAnsiTheme="majorBidi" w:cstheme="majorBidi"/>
                <w:sz w:val="24"/>
                <w:szCs w:val="24"/>
              </w:rPr>
              <w:t>4930</w:t>
            </w:r>
          </w:p>
        </w:tc>
      </w:tr>
    </w:tbl>
    <w:p w14:paraId="0CCCE0EF" w14:textId="693B5E37" w:rsidR="00FC0179" w:rsidRDefault="00FC0179" w:rsidP="00FC0179">
      <w:pPr>
        <w:spacing w:line="360" w:lineRule="auto"/>
        <w:rPr>
          <w:rFonts w:asciiTheme="majorBidi" w:hAnsiTheme="majorBidi" w:cstheme="majorBidi"/>
          <w:sz w:val="24"/>
          <w:szCs w:val="24"/>
        </w:rPr>
      </w:pPr>
    </w:p>
    <w:p w14:paraId="259A62D6" w14:textId="77777777" w:rsidR="00A54D0B" w:rsidRPr="00FC0179" w:rsidRDefault="00A54D0B" w:rsidP="00FC0179">
      <w:pPr>
        <w:spacing w:line="360" w:lineRule="auto"/>
        <w:rPr>
          <w:rFonts w:asciiTheme="majorBidi" w:hAnsiTheme="majorBidi" w:cstheme="majorBidi"/>
          <w:sz w:val="24"/>
          <w:szCs w:val="24"/>
        </w:rPr>
      </w:pPr>
    </w:p>
    <w:p w14:paraId="7AE1E04C" w14:textId="77777777" w:rsidR="00CE6FD7" w:rsidRDefault="000322CE" w:rsidP="00550C3A">
      <w:pPr>
        <w:pStyle w:val="Heading2"/>
      </w:pPr>
      <w:bookmarkStart w:id="53" w:name="_Toc95457459"/>
      <w:r>
        <w:lastRenderedPageBreak/>
        <w:t>5.8 Models</w:t>
      </w:r>
      <w:bookmarkEnd w:id="53"/>
    </w:p>
    <w:p w14:paraId="08E38925" w14:textId="1CCA3A0F" w:rsidR="000322CE" w:rsidRPr="00CE6FD7" w:rsidRDefault="00CE6FD7" w:rsidP="00DC7CC3">
      <w:pPr>
        <w:pStyle w:val="Heading3"/>
        <w:rPr>
          <w:sz w:val="32"/>
          <w:szCs w:val="32"/>
        </w:rPr>
      </w:pPr>
      <w:bookmarkStart w:id="54" w:name="_Toc95457460"/>
      <w:r>
        <w:t>5.8.1</w:t>
      </w:r>
      <w:r w:rsidR="002D67A5">
        <w:t xml:space="preserve"> </w:t>
      </w:r>
      <w:r w:rsidR="000322CE" w:rsidRPr="00CE6FD7">
        <w:t>Binary</w:t>
      </w:r>
      <w:r w:rsidR="001D21C3">
        <w:t xml:space="preserve"> classification</w:t>
      </w:r>
      <w:r w:rsidR="000322CE" w:rsidRPr="00CE6FD7">
        <w:t xml:space="preserve"> model</w:t>
      </w:r>
      <w:bookmarkEnd w:id="54"/>
    </w:p>
    <w:p w14:paraId="07AC5FCC" w14:textId="77777777" w:rsidR="00A54D0B" w:rsidRPr="00A54D0B" w:rsidRDefault="00A54D0B" w:rsidP="00D427E8">
      <w:pPr>
        <w:spacing w:line="360" w:lineRule="auto"/>
        <w:rPr>
          <w:rFonts w:asciiTheme="majorBidi" w:hAnsiTheme="majorBidi" w:cstheme="majorBidi"/>
          <w:noProof/>
          <w:sz w:val="24"/>
          <w:szCs w:val="24"/>
          <w:rtl/>
        </w:rPr>
      </w:pPr>
      <w:r w:rsidRPr="00A54D0B">
        <w:rPr>
          <w:rFonts w:asciiTheme="majorBidi" w:hAnsiTheme="majorBidi" w:cstheme="majorBidi"/>
          <w:sz w:val="24"/>
          <w:szCs w:val="24"/>
          <w:lang w:bidi="ar-SY"/>
        </w:rPr>
        <w:t xml:space="preserve">The model consists of one embedding layer, two 1-D convolution layers, 3 fully connected layers. The input to the network is a preprocessed text, where each word embedded into </w:t>
      </w:r>
      <w:r w:rsidRPr="00A54D0B">
        <w:rPr>
          <w:rFonts w:asciiTheme="majorBidi" w:hAnsiTheme="majorBidi" w:cstheme="majorBidi"/>
          <w:sz w:val="24"/>
          <w:szCs w:val="24"/>
          <w:rtl/>
          <w:lang w:bidi="ar-SY"/>
        </w:rPr>
        <w:t>13</w:t>
      </w:r>
      <w:r w:rsidRPr="00A54D0B">
        <w:rPr>
          <w:rFonts w:asciiTheme="majorBidi" w:hAnsiTheme="majorBidi" w:cstheme="majorBidi"/>
          <w:sz w:val="24"/>
          <w:szCs w:val="24"/>
          <w:lang w:bidi="ar-SY"/>
        </w:rPr>
        <w:t>-D vector, and the total number of words are truncated into 500 words. The number of layers was selected so as to maintain a high level of accuracy while still being fast enough for real-time purposes. In addition, it utilized max pooling, too.</w:t>
      </w:r>
    </w:p>
    <w:p w14:paraId="0FCF5174" w14:textId="22E409D2" w:rsidR="00A54D0B" w:rsidRPr="00A54D0B" w:rsidRDefault="00A54D0B" w:rsidP="00A54D0B">
      <w:pPr>
        <w:spacing w:line="360" w:lineRule="auto"/>
        <w:rPr>
          <w:rFonts w:asciiTheme="majorBidi" w:hAnsiTheme="majorBidi" w:cstheme="majorBidi"/>
          <w:sz w:val="24"/>
          <w:szCs w:val="24"/>
        </w:rPr>
      </w:pPr>
      <w:r w:rsidRPr="00A54D0B">
        <w:rPr>
          <w:rFonts w:asciiTheme="majorBidi" w:hAnsiTheme="majorBidi" w:cstheme="majorBidi"/>
          <w:noProof/>
          <w:sz w:val="24"/>
          <w:szCs w:val="24"/>
        </w:rPr>
        <w:drawing>
          <wp:inline distT="0" distB="0" distL="0" distR="0" wp14:anchorId="35757229" wp14:editId="75A95540">
            <wp:extent cx="5628571" cy="2876190"/>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inary.png"/>
                    <pic:cNvPicPr/>
                  </pic:nvPicPr>
                  <pic:blipFill>
                    <a:blip r:embed="rId39">
                      <a:extLst>
                        <a:ext uri="{28A0092B-C50C-407E-A947-70E740481C1C}">
                          <a14:useLocalDpi xmlns:a14="http://schemas.microsoft.com/office/drawing/2010/main" val="0"/>
                        </a:ext>
                      </a:extLst>
                    </a:blip>
                    <a:stretch>
                      <a:fillRect/>
                    </a:stretch>
                  </pic:blipFill>
                  <pic:spPr>
                    <a:xfrm>
                      <a:off x="0" y="0"/>
                      <a:ext cx="5628571" cy="2876190"/>
                    </a:xfrm>
                    <a:prstGeom prst="rect">
                      <a:avLst/>
                    </a:prstGeom>
                  </pic:spPr>
                </pic:pic>
              </a:graphicData>
            </a:graphic>
          </wp:inline>
        </w:drawing>
      </w:r>
    </w:p>
    <w:p w14:paraId="1F74786E" w14:textId="77777777" w:rsidR="00A54D0B" w:rsidRPr="00A54D0B" w:rsidRDefault="00A54D0B" w:rsidP="00F85873">
      <w:pPr>
        <w:pStyle w:val="ListParagraph"/>
        <w:numPr>
          <w:ilvl w:val="0"/>
          <w:numId w:val="26"/>
        </w:numPr>
      </w:pPr>
      <w:r w:rsidRPr="00A54D0B">
        <w:t>Embedding layer</w:t>
      </w:r>
    </w:p>
    <w:p w14:paraId="4746DFBD" w14:textId="7E60B52F" w:rsidR="00BE1C51" w:rsidRDefault="00A54D0B" w:rsidP="00BE1C51">
      <w:pPr>
        <w:spacing w:line="360" w:lineRule="auto"/>
        <w:rPr>
          <w:rFonts w:asciiTheme="majorBidi" w:hAnsiTheme="majorBidi" w:cstheme="majorBidi"/>
          <w:sz w:val="24"/>
          <w:szCs w:val="24"/>
          <w:lang w:bidi="ar-SY"/>
        </w:rPr>
      </w:pPr>
      <w:r w:rsidRPr="00A54D0B">
        <w:rPr>
          <w:rFonts w:asciiTheme="majorBidi" w:hAnsiTheme="majorBidi" w:cstheme="majorBidi"/>
          <w:sz w:val="24"/>
          <w:szCs w:val="24"/>
          <w:lang w:bidi="ar-SY"/>
        </w:rPr>
        <w:t>An embedding learns tries to find the optimal mapping of each of the unique words to a vector of real numbers. Where words that occur in the same context will have similar vector</w:t>
      </w:r>
      <w:r w:rsidR="00D561C7">
        <w:rPr>
          <w:rFonts w:asciiTheme="majorBidi" w:hAnsiTheme="majorBidi" w:cstheme="majorBidi"/>
          <w:sz w:val="24"/>
          <w:szCs w:val="24"/>
          <w:lang w:bidi="ar-SY"/>
        </w:rPr>
        <w:t>.</w:t>
      </w:r>
    </w:p>
    <w:p w14:paraId="006866E3" w14:textId="611A4145" w:rsidR="00A54D0B" w:rsidRPr="00A54D0B" w:rsidRDefault="00A54D0B" w:rsidP="00BE1C51">
      <w:pPr>
        <w:spacing w:line="360" w:lineRule="auto"/>
        <w:rPr>
          <w:rFonts w:asciiTheme="majorBidi" w:hAnsiTheme="majorBidi" w:cstheme="majorBidi"/>
          <w:sz w:val="24"/>
          <w:szCs w:val="24"/>
          <w:lang w:bidi="ar-SY"/>
        </w:rPr>
      </w:pPr>
      <w:ins w:id="55" w:author="majd alhafe" w:date="2022-01-12T18:58:00Z">
        <w:r>
          <w:rPr>
            <w:noProof/>
          </w:rPr>
          <w:drawing>
            <wp:inline distT="0" distB="0" distL="0" distR="0" wp14:anchorId="229286CA" wp14:editId="45EC04CD">
              <wp:extent cx="2686930" cy="2030819"/>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ownload (1).png"/>
                      <pic:cNvPicPr/>
                    </pic:nvPicPr>
                    <pic:blipFill>
                      <a:blip r:embed="rId40">
                        <a:extLst>
                          <a:ext uri="{28A0092B-C50C-407E-A947-70E740481C1C}">
                            <a14:useLocalDpi xmlns:a14="http://schemas.microsoft.com/office/drawing/2010/main" val="0"/>
                          </a:ext>
                        </a:extLst>
                      </a:blip>
                      <a:stretch>
                        <a:fillRect/>
                      </a:stretch>
                    </pic:blipFill>
                    <pic:spPr>
                      <a:xfrm>
                        <a:off x="0" y="0"/>
                        <a:ext cx="2760309" cy="2086280"/>
                      </a:xfrm>
                      <a:prstGeom prst="rect">
                        <a:avLst/>
                      </a:prstGeom>
                    </pic:spPr>
                  </pic:pic>
                </a:graphicData>
              </a:graphic>
            </wp:inline>
          </w:drawing>
        </w:r>
      </w:ins>
    </w:p>
    <w:p w14:paraId="01377FCD" w14:textId="77777777" w:rsidR="00A54D0B" w:rsidRPr="00A54D0B" w:rsidRDefault="00A54D0B" w:rsidP="00F85873">
      <w:pPr>
        <w:pStyle w:val="ListParagraph"/>
        <w:numPr>
          <w:ilvl w:val="0"/>
          <w:numId w:val="26"/>
        </w:numPr>
      </w:pPr>
      <w:r w:rsidRPr="00A54D0B">
        <w:lastRenderedPageBreak/>
        <w:t>Convolution layer</w:t>
      </w:r>
    </w:p>
    <w:p w14:paraId="492E9D1C" w14:textId="3661BAF7" w:rsidR="00A54D0B" w:rsidRPr="00A54D0B" w:rsidRDefault="004A1E6C" w:rsidP="00D427E8">
      <w:pPr>
        <w:spacing w:line="360" w:lineRule="auto"/>
        <w:rPr>
          <w:rFonts w:asciiTheme="majorBidi" w:hAnsiTheme="majorBidi" w:cstheme="majorBidi"/>
          <w:sz w:val="24"/>
          <w:szCs w:val="24"/>
          <w:lang w:bidi="ar-SY"/>
        </w:rPr>
      </w:pPr>
      <w:r>
        <w:rPr>
          <w:rFonts w:asciiTheme="majorBidi" w:hAnsiTheme="majorBidi" w:cstheme="majorBidi"/>
          <w:sz w:val="24"/>
          <w:szCs w:val="24"/>
          <w:lang w:bidi="ar-SY"/>
        </w:rPr>
        <w:t>T</w:t>
      </w:r>
      <w:r w:rsidR="00A54D0B" w:rsidRPr="00A54D0B">
        <w:rPr>
          <w:rFonts w:asciiTheme="majorBidi" w:hAnsiTheme="majorBidi" w:cstheme="majorBidi"/>
          <w:sz w:val="24"/>
          <w:szCs w:val="24"/>
          <w:lang w:bidi="ar-SY"/>
        </w:rPr>
        <w:t>he main component of CNN is the convolution layer. This layer takes the vectors of words and applies filters on these vectors to extract local and position-invariant features.</w:t>
      </w:r>
    </w:p>
    <w:p w14:paraId="1C4E1983" w14:textId="77777777" w:rsidR="00A54D0B" w:rsidRPr="00A54D0B" w:rsidRDefault="00A54D0B" w:rsidP="00A54D0B">
      <w:pPr>
        <w:spacing w:line="360" w:lineRule="auto"/>
        <w:rPr>
          <w:rFonts w:asciiTheme="majorBidi" w:hAnsiTheme="majorBidi" w:cstheme="majorBidi"/>
          <w:sz w:val="24"/>
          <w:szCs w:val="24"/>
          <w:lang w:bidi="ar-SY"/>
        </w:rPr>
      </w:pPr>
      <w:r w:rsidRPr="00A54D0B">
        <w:rPr>
          <w:rFonts w:asciiTheme="majorBidi" w:hAnsiTheme="majorBidi" w:cstheme="majorBidi"/>
          <w:noProof/>
          <w:sz w:val="24"/>
          <w:szCs w:val="24"/>
        </w:rPr>
        <w:drawing>
          <wp:inline distT="0" distB="0" distL="0" distR="0" wp14:anchorId="45C7725E" wp14:editId="0F7B6BE6">
            <wp:extent cx="5934075" cy="247650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34075" cy="2476500"/>
                    </a:xfrm>
                    <a:prstGeom prst="rect">
                      <a:avLst/>
                    </a:prstGeom>
                    <a:noFill/>
                    <a:ln>
                      <a:noFill/>
                    </a:ln>
                  </pic:spPr>
                </pic:pic>
              </a:graphicData>
            </a:graphic>
          </wp:inline>
        </w:drawing>
      </w:r>
    </w:p>
    <w:p w14:paraId="7B356976" w14:textId="77777777" w:rsidR="00A54D0B" w:rsidRPr="00A54D0B" w:rsidRDefault="00A54D0B" w:rsidP="00F85873">
      <w:pPr>
        <w:pStyle w:val="ListParagraph"/>
        <w:numPr>
          <w:ilvl w:val="0"/>
          <w:numId w:val="26"/>
        </w:numPr>
      </w:pPr>
      <w:r w:rsidRPr="00A54D0B">
        <w:t>Max pooling</w:t>
      </w:r>
    </w:p>
    <w:p w14:paraId="4B1BE0E2" w14:textId="1A7D32D9" w:rsidR="00A54D0B" w:rsidRPr="00A54D0B" w:rsidRDefault="00A54D0B" w:rsidP="00A54D0B">
      <w:pPr>
        <w:spacing w:line="360" w:lineRule="auto"/>
        <w:rPr>
          <w:rFonts w:asciiTheme="majorBidi" w:hAnsiTheme="majorBidi" w:cstheme="majorBidi"/>
          <w:sz w:val="24"/>
          <w:szCs w:val="24"/>
          <w:lang w:bidi="ar-SY"/>
        </w:rPr>
      </w:pPr>
      <w:r w:rsidRPr="00A54D0B">
        <w:rPr>
          <w:rFonts w:asciiTheme="majorBidi" w:hAnsiTheme="majorBidi" w:cstheme="majorBidi"/>
          <w:sz w:val="24"/>
          <w:szCs w:val="24"/>
          <w:lang w:bidi="ar-SY"/>
        </w:rPr>
        <w:t>Pooling mainly helps in extracting sharp and smooth features. It is also done to reduce variance and computations. And it is a part to help to reduce overfitting.</w:t>
      </w:r>
    </w:p>
    <w:p w14:paraId="609C13DC" w14:textId="465DFA15" w:rsidR="001C6EC6" w:rsidRPr="00A54D0B" w:rsidRDefault="00A54D0B" w:rsidP="00332135">
      <w:pPr>
        <w:spacing w:line="360" w:lineRule="auto"/>
        <w:rPr>
          <w:rFonts w:asciiTheme="majorBidi" w:hAnsiTheme="majorBidi" w:cstheme="majorBidi"/>
          <w:sz w:val="24"/>
          <w:szCs w:val="24"/>
          <w:lang w:bidi="ar-SY"/>
        </w:rPr>
      </w:pPr>
      <w:r w:rsidRPr="00A54D0B">
        <w:rPr>
          <w:rFonts w:asciiTheme="majorBidi" w:hAnsiTheme="majorBidi" w:cstheme="majorBidi"/>
          <w:noProof/>
          <w:sz w:val="24"/>
          <w:szCs w:val="24"/>
        </w:rPr>
        <w:drawing>
          <wp:inline distT="0" distB="0" distL="0" distR="0" wp14:anchorId="0CE711AD" wp14:editId="179DD964">
            <wp:extent cx="3886200" cy="1552598"/>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11.png"/>
                    <pic:cNvPicPr/>
                  </pic:nvPicPr>
                  <pic:blipFill>
                    <a:blip r:embed="rId42">
                      <a:extLst>
                        <a:ext uri="{28A0092B-C50C-407E-A947-70E740481C1C}">
                          <a14:useLocalDpi xmlns:a14="http://schemas.microsoft.com/office/drawing/2010/main" val="0"/>
                        </a:ext>
                      </a:extLst>
                    </a:blip>
                    <a:stretch>
                      <a:fillRect/>
                    </a:stretch>
                  </pic:blipFill>
                  <pic:spPr>
                    <a:xfrm>
                      <a:off x="0" y="0"/>
                      <a:ext cx="3892325" cy="1555045"/>
                    </a:xfrm>
                    <a:prstGeom prst="rect">
                      <a:avLst/>
                    </a:prstGeom>
                  </pic:spPr>
                </pic:pic>
              </a:graphicData>
            </a:graphic>
          </wp:inline>
        </w:drawing>
      </w:r>
    </w:p>
    <w:p w14:paraId="4AE37985" w14:textId="77777777" w:rsidR="006D77BB" w:rsidRDefault="00A54D0B" w:rsidP="006D77BB">
      <w:pPr>
        <w:pStyle w:val="ListParagraph"/>
        <w:numPr>
          <w:ilvl w:val="0"/>
          <w:numId w:val="26"/>
        </w:numPr>
      </w:pPr>
      <w:r w:rsidRPr="00A54D0B">
        <w:t>Flatten layer</w:t>
      </w:r>
    </w:p>
    <w:p w14:paraId="5E188953" w14:textId="293AABF4" w:rsidR="00D427E8" w:rsidRPr="00A54D0B" w:rsidRDefault="00D427E8" w:rsidP="006D77BB">
      <w:r w:rsidRPr="006D77BB">
        <w:rPr>
          <w:rFonts w:asciiTheme="majorBidi" w:hAnsiTheme="majorBidi" w:cstheme="majorBidi"/>
          <w:sz w:val="24"/>
          <w:szCs w:val="24"/>
        </w:rPr>
        <w:t>Flatten is used to flatten the input, such as converting the data into a 1-dimensional array as input to the next layer. It flattens the output of the convolutional layers to create a single long feature vector and it is connected to the final classification model layer, which is called a fully-connected layer.</w:t>
      </w:r>
    </w:p>
    <w:p w14:paraId="6ADC3E3A" w14:textId="6A94EAC9" w:rsidR="00A54D0B" w:rsidRPr="00A54D0B" w:rsidRDefault="00A54D0B" w:rsidP="001C6EC6">
      <w:pPr>
        <w:spacing w:line="360" w:lineRule="auto"/>
        <w:rPr>
          <w:rFonts w:asciiTheme="majorBidi" w:hAnsiTheme="majorBidi" w:cstheme="majorBidi"/>
          <w:sz w:val="24"/>
          <w:szCs w:val="24"/>
        </w:rPr>
      </w:pPr>
      <w:r w:rsidRPr="00A54D0B">
        <w:rPr>
          <w:rFonts w:asciiTheme="majorBidi" w:hAnsiTheme="majorBidi" w:cstheme="majorBidi"/>
          <w:noProof/>
          <w:sz w:val="24"/>
          <w:szCs w:val="24"/>
        </w:rPr>
        <w:lastRenderedPageBreak/>
        <w:drawing>
          <wp:anchor distT="0" distB="0" distL="114300" distR="114300" simplePos="0" relativeHeight="251871744" behindDoc="0" locked="0" layoutInCell="1" allowOverlap="1" wp14:anchorId="1DA98601" wp14:editId="0B86A271">
            <wp:simplePos x="0" y="0"/>
            <wp:positionH relativeFrom="margin">
              <wp:align>left</wp:align>
            </wp:positionH>
            <wp:positionV relativeFrom="paragraph">
              <wp:posOffset>2540</wp:posOffset>
            </wp:positionV>
            <wp:extent cx="5210175" cy="2527300"/>
            <wp:effectExtent l="0" t="0" r="9525" b="635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extLst>
                        <a:ext uri="{28A0092B-C50C-407E-A947-70E740481C1C}">
                          <a14:useLocalDpi xmlns:a14="http://schemas.microsoft.com/office/drawing/2010/main" val="0"/>
                        </a:ext>
                      </a:extLst>
                    </a:blip>
                    <a:srcRect l="19070" t="28221" r="21475" b="20468"/>
                    <a:stretch/>
                  </pic:blipFill>
                  <pic:spPr bwMode="auto">
                    <a:xfrm>
                      <a:off x="0" y="0"/>
                      <a:ext cx="5210175" cy="2527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E4C2332" w14:textId="77777777" w:rsidR="00A54D0B" w:rsidRPr="00A54D0B" w:rsidRDefault="00A54D0B" w:rsidP="00F85873">
      <w:pPr>
        <w:pStyle w:val="ListParagraph"/>
        <w:numPr>
          <w:ilvl w:val="0"/>
          <w:numId w:val="26"/>
        </w:numPr>
      </w:pPr>
      <w:r w:rsidRPr="00A54D0B">
        <w:t>Dense Layer</w:t>
      </w:r>
    </w:p>
    <w:p w14:paraId="69EEECD5" w14:textId="0E294D04" w:rsidR="00A54D0B" w:rsidRPr="00A54D0B" w:rsidRDefault="00A54D0B" w:rsidP="00A54D0B">
      <w:pPr>
        <w:spacing w:line="360" w:lineRule="auto"/>
        <w:rPr>
          <w:rFonts w:asciiTheme="majorBidi" w:hAnsiTheme="majorBidi" w:cstheme="majorBidi"/>
          <w:sz w:val="24"/>
          <w:szCs w:val="24"/>
        </w:rPr>
      </w:pPr>
      <w:r w:rsidRPr="00A54D0B">
        <w:rPr>
          <w:rFonts w:asciiTheme="majorBidi" w:hAnsiTheme="majorBidi" w:cstheme="majorBidi"/>
          <w:sz w:val="24"/>
          <w:szCs w:val="24"/>
        </w:rPr>
        <w:t>It is a layer that is deeply connected with its preceding layer which means the neurons of the layer are connected to every neuron of its preceding layer. This layer is the most commonly used layer in artificial neural network</w:t>
      </w:r>
      <w:r w:rsidR="00C21D99">
        <w:rPr>
          <w:rFonts w:asciiTheme="majorBidi" w:hAnsiTheme="majorBidi" w:cstheme="majorBidi"/>
          <w:sz w:val="24"/>
          <w:szCs w:val="24"/>
        </w:rPr>
        <w:t>.</w:t>
      </w:r>
    </w:p>
    <w:p w14:paraId="4FEB2140" w14:textId="00904B44" w:rsidR="001C6EC6" w:rsidRDefault="00A54D0B" w:rsidP="00E66A20">
      <w:pPr>
        <w:rPr>
          <w:lang w:bidi="ar-SY"/>
        </w:rPr>
      </w:pPr>
      <w:r>
        <w:rPr>
          <w:noProof/>
        </w:rPr>
        <w:drawing>
          <wp:inline distT="0" distB="0" distL="0" distR="0" wp14:anchorId="471286DE" wp14:editId="2CCCC6DF">
            <wp:extent cx="5629275" cy="286489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14538" r="46154" b="36716"/>
                    <a:stretch/>
                  </pic:blipFill>
                  <pic:spPr bwMode="auto">
                    <a:xfrm>
                      <a:off x="0" y="0"/>
                      <a:ext cx="5639445" cy="2870075"/>
                    </a:xfrm>
                    <a:prstGeom prst="rect">
                      <a:avLst/>
                    </a:prstGeom>
                    <a:ln>
                      <a:noFill/>
                    </a:ln>
                    <a:extLst>
                      <a:ext uri="{53640926-AAD7-44D8-BBD7-CCE9431645EC}">
                        <a14:shadowObscured xmlns:a14="http://schemas.microsoft.com/office/drawing/2010/main"/>
                      </a:ext>
                    </a:extLst>
                  </pic:spPr>
                </pic:pic>
              </a:graphicData>
            </a:graphic>
          </wp:inline>
        </w:drawing>
      </w:r>
    </w:p>
    <w:p w14:paraId="139F73F1" w14:textId="77777777" w:rsidR="00D561C7" w:rsidRDefault="00D561C7" w:rsidP="00DC7CC3">
      <w:pPr>
        <w:pStyle w:val="Heading3"/>
      </w:pPr>
    </w:p>
    <w:p w14:paraId="2CFB52B5" w14:textId="40A0B090" w:rsidR="00D561C7" w:rsidRDefault="00D561C7" w:rsidP="00DC7CC3">
      <w:pPr>
        <w:pStyle w:val="Heading3"/>
      </w:pPr>
    </w:p>
    <w:p w14:paraId="6FA250BD" w14:textId="410046FD" w:rsidR="00D561C7" w:rsidRDefault="00D561C7" w:rsidP="00D561C7"/>
    <w:p w14:paraId="42B03A24" w14:textId="77777777" w:rsidR="00D561C7" w:rsidRPr="00D561C7" w:rsidRDefault="00D561C7" w:rsidP="00D561C7"/>
    <w:p w14:paraId="1AAC5DC4" w14:textId="51EDDB1A" w:rsidR="00F7578B" w:rsidRPr="00CE6FD7" w:rsidRDefault="00F7578B" w:rsidP="00DC7CC3">
      <w:pPr>
        <w:pStyle w:val="Heading3"/>
        <w:rPr>
          <w:sz w:val="32"/>
          <w:szCs w:val="32"/>
        </w:rPr>
      </w:pPr>
      <w:bookmarkStart w:id="56" w:name="_Toc95457461"/>
      <w:r>
        <w:lastRenderedPageBreak/>
        <w:t xml:space="preserve">5.8.2 </w:t>
      </w:r>
      <w:r w:rsidR="001D6A4A">
        <w:t>Multiclass</w:t>
      </w:r>
      <w:r w:rsidR="005273FF">
        <w:t xml:space="preserve"> classification</w:t>
      </w:r>
      <w:r w:rsidRPr="00CE6FD7">
        <w:t xml:space="preserve"> model</w:t>
      </w:r>
      <w:bookmarkEnd w:id="56"/>
    </w:p>
    <w:p w14:paraId="32CB6F27" w14:textId="77777777" w:rsidR="001C6EC6" w:rsidRPr="001C6EC6" w:rsidRDefault="001C6EC6" w:rsidP="00D427E8">
      <w:pPr>
        <w:spacing w:line="360" w:lineRule="auto"/>
        <w:rPr>
          <w:rFonts w:asciiTheme="majorBidi" w:hAnsiTheme="majorBidi" w:cstheme="majorBidi"/>
          <w:sz w:val="24"/>
          <w:szCs w:val="24"/>
          <w:lang w:bidi="ar-SY"/>
        </w:rPr>
      </w:pPr>
      <w:r w:rsidRPr="001C6EC6">
        <w:rPr>
          <w:rFonts w:asciiTheme="majorBidi" w:hAnsiTheme="majorBidi" w:cstheme="majorBidi"/>
          <w:sz w:val="24"/>
          <w:szCs w:val="24"/>
          <w:lang w:bidi="ar-SY"/>
        </w:rPr>
        <w:t>The network consists of two 1-D convolution layers, two LSTM layers, and two fully connected layers. The input to the network is a preprocessed text, where each word embedded into 300-D vector, and the total number of words are truncated into 400 words. The number of layers was selected so as to maintain a high level of accuracy while still being fast enough for real-time purposes. In addition, it utilized max pooling and batch normalization more effectively in order to minimize overfitting.</w:t>
      </w:r>
    </w:p>
    <w:p w14:paraId="4173EBC2" w14:textId="77777777" w:rsidR="001C6EC6" w:rsidRPr="001C6EC6" w:rsidRDefault="001C6EC6" w:rsidP="001C6EC6">
      <w:pPr>
        <w:spacing w:line="360" w:lineRule="auto"/>
        <w:rPr>
          <w:rFonts w:asciiTheme="majorBidi" w:hAnsiTheme="majorBidi" w:cstheme="majorBidi"/>
          <w:sz w:val="24"/>
          <w:szCs w:val="24"/>
          <w:lang w:bidi="ar-SY"/>
        </w:rPr>
      </w:pPr>
      <w:r w:rsidRPr="001C6EC6">
        <w:rPr>
          <w:rFonts w:asciiTheme="majorBidi" w:hAnsiTheme="majorBidi" w:cstheme="majorBidi"/>
          <w:noProof/>
          <w:sz w:val="24"/>
          <w:szCs w:val="24"/>
          <w:lang w:bidi="ar-SY"/>
        </w:rPr>
        <w:drawing>
          <wp:inline distT="0" distB="0" distL="0" distR="0" wp14:anchorId="576A61D3" wp14:editId="2737CB99">
            <wp:extent cx="5628571" cy="2876190"/>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Multiclass.png"/>
                    <pic:cNvPicPr/>
                  </pic:nvPicPr>
                  <pic:blipFill>
                    <a:blip r:embed="rId45">
                      <a:extLst>
                        <a:ext uri="{28A0092B-C50C-407E-A947-70E740481C1C}">
                          <a14:useLocalDpi xmlns:a14="http://schemas.microsoft.com/office/drawing/2010/main" val="0"/>
                        </a:ext>
                      </a:extLst>
                    </a:blip>
                    <a:stretch>
                      <a:fillRect/>
                    </a:stretch>
                  </pic:blipFill>
                  <pic:spPr>
                    <a:xfrm>
                      <a:off x="0" y="0"/>
                      <a:ext cx="5628571" cy="2876190"/>
                    </a:xfrm>
                    <a:prstGeom prst="rect">
                      <a:avLst/>
                    </a:prstGeom>
                  </pic:spPr>
                </pic:pic>
              </a:graphicData>
            </a:graphic>
          </wp:inline>
        </w:drawing>
      </w:r>
    </w:p>
    <w:p w14:paraId="17283AFC" w14:textId="77777777" w:rsidR="001C6EC6" w:rsidRPr="00FC1929" w:rsidRDefault="001C6EC6" w:rsidP="00FC1929">
      <w:pPr>
        <w:pStyle w:val="ListParagraph"/>
        <w:numPr>
          <w:ilvl w:val="0"/>
          <w:numId w:val="26"/>
        </w:numPr>
        <w:spacing w:line="360" w:lineRule="auto"/>
        <w:rPr>
          <w:rFonts w:asciiTheme="majorBidi" w:hAnsiTheme="majorBidi" w:cstheme="majorBidi"/>
          <w:sz w:val="24"/>
          <w:szCs w:val="24"/>
          <w:lang w:bidi="ar-SY"/>
        </w:rPr>
      </w:pPr>
      <w:r w:rsidRPr="00FC1929">
        <w:rPr>
          <w:rFonts w:asciiTheme="majorBidi" w:hAnsiTheme="majorBidi" w:cstheme="majorBidi"/>
          <w:sz w:val="24"/>
          <w:szCs w:val="24"/>
          <w:lang w:bidi="ar-SY"/>
        </w:rPr>
        <w:t>Embedding layer</w:t>
      </w:r>
    </w:p>
    <w:p w14:paraId="7D6B904A" w14:textId="77777777" w:rsidR="001C6EC6" w:rsidRPr="00FC1929" w:rsidRDefault="001C6EC6" w:rsidP="00FC1929">
      <w:pPr>
        <w:pStyle w:val="ListParagraph"/>
        <w:numPr>
          <w:ilvl w:val="0"/>
          <w:numId w:val="26"/>
        </w:numPr>
        <w:spacing w:line="360" w:lineRule="auto"/>
        <w:rPr>
          <w:rFonts w:asciiTheme="majorBidi" w:hAnsiTheme="majorBidi" w:cstheme="majorBidi"/>
          <w:sz w:val="24"/>
          <w:szCs w:val="24"/>
          <w:lang w:bidi="ar-SY"/>
        </w:rPr>
      </w:pPr>
      <w:r w:rsidRPr="00FC1929">
        <w:rPr>
          <w:rFonts w:asciiTheme="majorBidi" w:hAnsiTheme="majorBidi" w:cstheme="majorBidi"/>
          <w:sz w:val="24"/>
          <w:szCs w:val="24"/>
          <w:lang w:bidi="ar-SY"/>
        </w:rPr>
        <w:t>Batch normalization layer</w:t>
      </w:r>
    </w:p>
    <w:p w14:paraId="228B504F" w14:textId="0AC18B95" w:rsidR="001C6EC6" w:rsidRPr="001C6EC6" w:rsidRDefault="001C6EC6" w:rsidP="001C6EC6">
      <w:pPr>
        <w:spacing w:line="360" w:lineRule="auto"/>
        <w:rPr>
          <w:rFonts w:asciiTheme="majorBidi" w:hAnsiTheme="majorBidi" w:cstheme="majorBidi"/>
          <w:sz w:val="24"/>
          <w:szCs w:val="24"/>
          <w:lang w:bidi="ar-SY"/>
        </w:rPr>
      </w:pPr>
      <w:r w:rsidRPr="001C6EC6">
        <w:rPr>
          <w:rFonts w:asciiTheme="majorBidi" w:hAnsiTheme="majorBidi" w:cstheme="majorBidi"/>
          <w:sz w:val="24"/>
          <w:szCs w:val="24"/>
          <w:lang w:bidi="ar-SY"/>
        </w:rPr>
        <w:t>Batch normalization solves a major problem called internal covariate shift. It helps by making the data flow between intermediate layers of the neural network. It has a regularizing effect which means you can often remove dropout.</w:t>
      </w:r>
    </w:p>
    <w:p w14:paraId="5594B00E" w14:textId="77777777" w:rsidR="001C6EC6" w:rsidRPr="001C6EC6" w:rsidRDefault="001C6EC6" w:rsidP="001C6EC6">
      <w:pPr>
        <w:spacing w:line="360" w:lineRule="auto"/>
        <w:rPr>
          <w:rFonts w:asciiTheme="majorBidi" w:hAnsiTheme="majorBidi" w:cstheme="majorBidi"/>
          <w:sz w:val="24"/>
          <w:szCs w:val="24"/>
          <w:lang w:bidi="ar-SY"/>
        </w:rPr>
      </w:pPr>
    </w:p>
    <w:p w14:paraId="6E389B47" w14:textId="06998B46" w:rsidR="001C6EC6" w:rsidRPr="001C6EC6" w:rsidRDefault="001C6EC6" w:rsidP="001C6EC6">
      <w:pPr>
        <w:spacing w:line="360" w:lineRule="auto"/>
        <w:rPr>
          <w:rFonts w:asciiTheme="majorBidi" w:hAnsiTheme="majorBidi" w:cstheme="majorBidi"/>
          <w:sz w:val="24"/>
          <w:szCs w:val="24"/>
          <w:lang w:bidi="ar-SY"/>
        </w:rPr>
      </w:pPr>
      <w:r w:rsidRPr="001C6EC6">
        <w:rPr>
          <w:rFonts w:asciiTheme="majorBidi" w:hAnsiTheme="majorBidi" w:cstheme="majorBidi"/>
          <w:noProof/>
          <w:sz w:val="24"/>
          <w:szCs w:val="24"/>
        </w:rPr>
        <w:lastRenderedPageBreak/>
        <w:drawing>
          <wp:inline distT="0" distB="0" distL="0" distR="0" wp14:anchorId="228A6E4C" wp14:editId="33B6188D">
            <wp:extent cx="4514850" cy="2601195"/>
            <wp:effectExtent l="0" t="0" r="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18749" t="22520" r="18110" b="12771"/>
                    <a:stretch/>
                  </pic:blipFill>
                  <pic:spPr bwMode="auto">
                    <a:xfrm>
                      <a:off x="0" y="0"/>
                      <a:ext cx="4522543" cy="2605627"/>
                    </a:xfrm>
                    <a:prstGeom prst="rect">
                      <a:avLst/>
                    </a:prstGeom>
                    <a:ln>
                      <a:noFill/>
                    </a:ln>
                    <a:extLst>
                      <a:ext uri="{53640926-AAD7-44D8-BBD7-CCE9431645EC}">
                        <a14:shadowObscured xmlns:a14="http://schemas.microsoft.com/office/drawing/2010/main"/>
                      </a:ext>
                    </a:extLst>
                  </pic:spPr>
                </pic:pic>
              </a:graphicData>
            </a:graphic>
          </wp:inline>
        </w:drawing>
      </w:r>
    </w:p>
    <w:p w14:paraId="2785EF92" w14:textId="77777777" w:rsidR="001C6EC6" w:rsidRPr="00FC1929" w:rsidRDefault="001C6EC6" w:rsidP="00FC1929">
      <w:pPr>
        <w:pStyle w:val="ListParagraph"/>
        <w:numPr>
          <w:ilvl w:val="0"/>
          <w:numId w:val="27"/>
        </w:numPr>
        <w:spacing w:line="360" w:lineRule="auto"/>
        <w:rPr>
          <w:rFonts w:asciiTheme="majorBidi" w:hAnsiTheme="majorBidi" w:cstheme="majorBidi"/>
          <w:sz w:val="24"/>
          <w:szCs w:val="24"/>
          <w:lang w:bidi="ar-SY"/>
        </w:rPr>
      </w:pPr>
      <w:r w:rsidRPr="00FC1929">
        <w:rPr>
          <w:rFonts w:asciiTheme="majorBidi" w:hAnsiTheme="majorBidi" w:cstheme="majorBidi"/>
          <w:sz w:val="24"/>
          <w:szCs w:val="24"/>
          <w:lang w:bidi="ar-SY"/>
        </w:rPr>
        <w:t>Convolution layer</w:t>
      </w:r>
    </w:p>
    <w:p w14:paraId="6C43F02E" w14:textId="23FC77A0" w:rsidR="001C6EC6" w:rsidRPr="00FC1929" w:rsidRDefault="001C6EC6" w:rsidP="00FC1929">
      <w:pPr>
        <w:pStyle w:val="ListParagraph"/>
        <w:numPr>
          <w:ilvl w:val="0"/>
          <w:numId w:val="27"/>
        </w:numPr>
        <w:spacing w:line="360" w:lineRule="auto"/>
        <w:rPr>
          <w:rFonts w:asciiTheme="majorBidi" w:hAnsiTheme="majorBidi" w:cstheme="majorBidi"/>
          <w:sz w:val="24"/>
          <w:szCs w:val="24"/>
          <w:lang w:bidi="ar-SY"/>
        </w:rPr>
      </w:pPr>
      <w:r w:rsidRPr="00FC1929">
        <w:rPr>
          <w:rFonts w:asciiTheme="majorBidi" w:hAnsiTheme="majorBidi" w:cstheme="majorBidi"/>
          <w:sz w:val="24"/>
          <w:szCs w:val="24"/>
          <w:lang w:bidi="ar-SY"/>
        </w:rPr>
        <w:t xml:space="preserve">Max pooling </w:t>
      </w:r>
    </w:p>
    <w:p w14:paraId="05620D59" w14:textId="6250E772" w:rsidR="001C6EC6" w:rsidRPr="00FC1929" w:rsidRDefault="001C6EC6" w:rsidP="00FC1929">
      <w:pPr>
        <w:pStyle w:val="ListParagraph"/>
        <w:numPr>
          <w:ilvl w:val="0"/>
          <w:numId w:val="27"/>
        </w:numPr>
        <w:spacing w:line="360" w:lineRule="auto"/>
        <w:rPr>
          <w:rFonts w:asciiTheme="majorBidi" w:hAnsiTheme="majorBidi" w:cstheme="majorBidi"/>
          <w:sz w:val="24"/>
          <w:szCs w:val="24"/>
          <w:lang w:bidi="ar-SY"/>
        </w:rPr>
      </w:pPr>
      <w:r w:rsidRPr="00FC1929">
        <w:rPr>
          <w:rFonts w:asciiTheme="majorBidi" w:hAnsiTheme="majorBidi" w:cstheme="majorBidi"/>
          <w:sz w:val="24"/>
          <w:szCs w:val="24"/>
          <w:lang w:bidi="ar-SY"/>
        </w:rPr>
        <w:t>LSTM</w:t>
      </w:r>
    </w:p>
    <w:p w14:paraId="241BB363" w14:textId="250D9CF3" w:rsidR="001C6EC6" w:rsidRPr="001C6EC6" w:rsidRDefault="001C6EC6" w:rsidP="00B57DF6">
      <w:pPr>
        <w:spacing w:line="360" w:lineRule="auto"/>
        <w:rPr>
          <w:rFonts w:asciiTheme="majorBidi" w:hAnsiTheme="majorBidi" w:cstheme="majorBidi"/>
          <w:sz w:val="24"/>
          <w:szCs w:val="24"/>
          <w:rtl/>
          <w:lang w:bidi="ar-SY"/>
        </w:rPr>
      </w:pPr>
      <w:r w:rsidRPr="001C6EC6">
        <w:rPr>
          <w:rFonts w:asciiTheme="majorBidi" w:hAnsiTheme="majorBidi" w:cstheme="majorBidi"/>
          <w:sz w:val="24"/>
          <w:szCs w:val="24"/>
          <w:lang w:bidi="ar-SY"/>
        </w:rPr>
        <w:t>LSTM networks are a type of recurrent neural network capable of learning order dependence in sequence prediction problems. It is applied in complex problem domains like text classification, machine translation, speech recognition, and more.</w:t>
      </w:r>
    </w:p>
    <w:p w14:paraId="67352FDF" w14:textId="657EEEFF" w:rsidR="001C6EC6" w:rsidRPr="001C6EC6" w:rsidRDefault="00B57DF6" w:rsidP="001C6EC6">
      <w:pPr>
        <w:spacing w:line="360" w:lineRule="auto"/>
        <w:jc w:val="both"/>
        <w:rPr>
          <w:rFonts w:asciiTheme="majorBidi" w:hAnsiTheme="majorBidi" w:cstheme="majorBidi"/>
          <w:sz w:val="24"/>
          <w:szCs w:val="24"/>
        </w:rPr>
      </w:pPr>
      <w:r w:rsidRPr="001C6EC6">
        <w:rPr>
          <w:rFonts w:asciiTheme="majorBidi" w:hAnsiTheme="majorBidi" w:cstheme="majorBidi"/>
          <w:noProof/>
          <w:sz w:val="24"/>
          <w:szCs w:val="24"/>
        </w:rPr>
        <w:drawing>
          <wp:anchor distT="0" distB="0" distL="114300" distR="114300" simplePos="0" relativeHeight="251873792" behindDoc="0" locked="0" layoutInCell="1" allowOverlap="1" wp14:anchorId="526F11A4" wp14:editId="0A04A0DD">
            <wp:simplePos x="0" y="0"/>
            <wp:positionH relativeFrom="margin">
              <wp:posOffset>0</wp:posOffset>
            </wp:positionH>
            <wp:positionV relativeFrom="paragraph">
              <wp:posOffset>387985</wp:posOffset>
            </wp:positionV>
            <wp:extent cx="5943600" cy="2167255"/>
            <wp:effectExtent l="0" t="0" r="0" b="4445"/>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extLst>
                        <a:ext uri="{28A0092B-C50C-407E-A947-70E740481C1C}">
                          <a14:useLocalDpi xmlns:a14="http://schemas.microsoft.com/office/drawing/2010/main" val="0"/>
                        </a:ext>
                      </a:extLst>
                    </a:blip>
                    <a:srcRect l="16025" t="31927" r="15867" b="23888"/>
                    <a:stretch/>
                  </pic:blipFill>
                  <pic:spPr bwMode="auto">
                    <a:xfrm>
                      <a:off x="0" y="0"/>
                      <a:ext cx="5943600" cy="21672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E7A72D2" w14:textId="77777777" w:rsidR="001C6EC6" w:rsidRPr="00FC1929" w:rsidRDefault="001C6EC6" w:rsidP="00FC1929">
      <w:pPr>
        <w:pStyle w:val="ListParagraph"/>
        <w:numPr>
          <w:ilvl w:val="0"/>
          <w:numId w:val="28"/>
        </w:numPr>
        <w:spacing w:line="360" w:lineRule="auto"/>
        <w:rPr>
          <w:rFonts w:asciiTheme="majorBidi" w:hAnsiTheme="majorBidi" w:cstheme="majorBidi"/>
          <w:sz w:val="24"/>
          <w:szCs w:val="24"/>
        </w:rPr>
      </w:pPr>
      <w:r w:rsidRPr="00FC1929">
        <w:rPr>
          <w:rFonts w:asciiTheme="majorBidi" w:hAnsiTheme="majorBidi" w:cstheme="majorBidi"/>
          <w:sz w:val="24"/>
          <w:szCs w:val="24"/>
        </w:rPr>
        <w:t>Flatten layer</w:t>
      </w:r>
    </w:p>
    <w:p w14:paraId="3A93E94F" w14:textId="77777777" w:rsidR="001C6EC6" w:rsidRPr="00FC1929" w:rsidRDefault="001C6EC6" w:rsidP="00FC1929">
      <w:pPr>
        <w:pStyle w:val="ListParagraph"/>
        <w:numPr>
          <w:ilvl w:val="0"/>
          <w:numId w:val="28"/>
        </w:numPr>
        <w:spacing w:line="360" w:lineRule="auto"/>
        <w:rPr>
          <w:rFonts w:asciiTheme="majorBidi" w:hAnsiTheme="majorBidi" w:cstheme="majorBidi"/>
          <w:sz w:val="24"/>
          <w:szCs w:val="24"/>
        </w:rPr>
      </w:pPr>
      <w:r w:rsidRPr="00FC1929">
        <w:rPr>
          <w:rFonts w:asciiTheme="majorBidi" w:hAnsiTheme="majorBidi" w:cstheme="majorBidi"/>
          <w:sz w:val="24"/>
          <w:szCs w:val="24"/>
        </w:rPr>
        <w:t>Dense layer</w:t>
      </w:r>
    </w:p>
    <w:p w14:paraId="78571D32" w14:textId="6048C944" w:rsidR="00A54D0B" w:rsidRDefault="00A54D0B" w:rsidP="00A54D0B">
      <w:pPr>
        <w:rPr>
          <w:lang w:bidi="ar-SY"/>
        </w:rPr>
      </w:pPr>
    </w:p>
    <w:p w14:paraId="5E0F2FDF" w14:textId="77777777" w:rsidR="00A54D0B" w:rsidRPr="00A54D0B" w:rsidRDefault="00A54D0B" w:rsidP="00A54D0B"/>
    <w:p w14:paraId="57BF49BE" w14:textId="6A2D344E" w:rsidR="00D5201D" w:rsidRPr="005F1F0C" w:rsidRDefault="00D5201D" w:rsidP="00D5201D">
      <w:pPr>
        <w:pStyle w:val="Heading1"/>
        <w:jc w:val="center"/>
      </w:pPr>
      <w:bookmarkStart w:id="57" w:name="_Toc66550143"/>
      <w:bookmarkStart w:id="58" w:name="_Toc95457462"/>
      <w:r w:rsidRPr="00772762">
        <w:lastRenderedPageBreak/>
        <w:t xml:space="preserve">Chapter </w:t>
      </w:r>
      <w:r>
        <w:t xml:space="preserve">6: </w:t>
      </w:r>
      <w:r w:rsidR="00E76B21">
        <w:t>Result</w:t>
      </w:r>
      <w:r>
        <w:t xml:space="preserve"> &amp; </w:t>
      </w:r>
      <w:r w:rsidR="00E76B21">
        <w:t>Conclu</w:t>
      </w:r>
      <w:r>
        <w:t>sion</w:t>
      </w:r>
      <w:bookmarkEnd w:id="57"/>
      <w:bookmarkEnd w:id="58"/>
    </w:p>
    <w:p w14:paraId="76E42902" w14:textId="77777777" w:rsidR="00D5201D" w:rsidRDefault="00D5201D"/>
    <w:p w14:paraId="21F3D6EB" w14:textId="58BEFBC5" w:rsidR="00780269" w:rsidRDefault="00780269" w:rsidP="00550C3A">
      <w:pPr>
        <w:pStyle w:val="Heading2"/>
      </w:pPr>
      <w:bookmarkStart w:id="59" w:name="_Toc95457463"/>
      <w:r>
        <w:t xml:space="preserve">6.1 </w:t>
      </w:r>
      <w:r w:rsidR="00E76B21">
        <w:t>Results</w:t>
      </w:r>
      <w:bookmarkEnd w:id="59"/>
    </w:p>
    <w:p w14:paraId="34E8A872" w14:textId="4CADA053" w:rsidR="00E76B21" w:rsidRPr="00E76B21" w:rsidRDefault="00E76B21" w:rsidP="00DC7CC3">
      <w:pPr>
        <w:pStyle w:val="Heading3"/>
        <w:rPr>
          <w:color w:val="243F60" w:themeColor="accent1" w:themeShade="7F"/>
        </w:rPr>
      </w:pPr>
      <w:bookmarkStart w:id="60" w:name="_Toc94001794"/>
      <w:bookmarkStart w:id="61" w:name="_Toc95457464"/>
      <w:r>
        <w:t>6.1.1 Binary Classification Model</w:t>
      </w:r>
      <w:bookmarkEnd w:id="60"/>
      <w:bookmarkEnd w:id="61"/>
    </w:p>
    <w:tbl>
      <w:tblPr>
        <w:tblStyle w:val="TableGrid"/>
        <w:tblW w:w="9753" w:type="dxa"/>
        <w:tblLayout w:type="fixed"/>
        <w:tblLook w:val="04A0" w:firstRow="1" w:lastRow="0" w:firstColumn="1" w:lastColumn="0" w:noHBand="0" w:noVBand="1"/>
      </w:tblPr>
      <w:tblGrid>
        <w:gridCol w:w="1060"/>
        <w:gridCol w:w="1455"/>
        <w:gridCol w:w="720"/>
        <w:gridCol w:w="720"/>
        <w:gridCol w:w="956"/>
        <w:gridCol w:w="664"/>
        <w:gridCol w:w="728"/>
        <w:gridCol w:w="164"/>
        <w:gridCol w:w="983"/>
        <w:gridCol w:w="901"/>
        <w:gridCol w:w="1402"/>
      </w:tblGrid>
      <w:tr w:rsidR="00E76B21" w:rsidRPr="00E76B21" w14:paraId="0ABEA347" w14:textId="77777777" w:rsidTr="00E41DCA">
        <w:trPr>
          <w:trHeight w:val="266"/>
        </w:trPr>
        <w:tc>
          <w:tcPr>
            <w:tcW w:w="1060" w:type="dxa"/>
            <w:vMerge w:val="restart"/>
          </w:tcPr>
          <w:p w14:paraId="5C92FBD3" w14:textId="77777777" w:rsidR="00E76B21" w:rsidRPr="00E76B21" w:rsidRDefault="00E76B21" w:rsidP="00FD5889">
            <w:pPr>
              <w:spacing w:line="276" w:lineRule="auto"/>
              <w:rPr>
                <w:rFonts w:asciiTheme="majorBidi" w:hAnsiTheme="majorBidi" w:cstheme="majorBidi"/>
                <w:sz w:val="24"/>
                <w:szCs w:val="24"/>
              </w:rPr>
            </w:pPr>
            <w:r w:rsidRPr="00E76B21">
              <w:rPr>
                <w:rFonts w:asciiTheme="majorBidi" w:hAnsiTheme="majorBidi" w:cstheme="majorBidi"/>
                <w:sz w:val="24"/>
                <w:szCs w:val="24"/>
              </w:rPr>
              <w:t>Dataset</w:t>
            </w:r>
          </w:p>
        </w:tc>
        <w:tc>
          <w:tcPr>
            <w:tcW w:w="1455" w:type="dxa"/>
            <w:vMerge w:val="restart"/>
          </w:tcPr>
          <w:p w14:paraId="0DD3A266" w14:textId="77777777" w:rsidR="00E76B21" w:rsidRPr="00E76B21" w:rsidRDefault="00E76B21" w:rsidP="00FD5889">
            <w:pPr>
              <w:spacing w:line="276" w:lineRule="auto"/>
              <w:rPr>
                <w:rFonts w:asciiTheme="majorBidi" w:hAnsiTheme="majorBidi" w:cstheme="majorBidi"/>
                <w:sz w:val="24"/>
                <w:szCs w:val="24"/>
              </w:rPr>
            </w:pPr>
            <w:r w:rsidRPr="00E76B21">
              <w:rPr>
                <w:rFonts w:asciiTheme="majorBidi" w:hAnsiTheme="majorBidi" w:cstheme="majorBidi"/>
                <w:sz w:val="24"/>
                <w:szCs w:val="24"/>
              </w:rPr>
              <w:t>Model</w:t>
            </w:r>
          </w:p>
        </w:tc>
        <w:tc>
          <w:tcPr>
            <w:tcW w:w="1440" w:type="dxa"/>
            <w:gridSpan w:val="2"/>
          </w:tcPr>
          <w:p w14:paraId="0B09E73E" w14:textId="77777777" w:rsidR="00E76B21" w:rsidRPr="00E76B21" w:rsidRDefault="00E76B21" w:rsidP="00FD5889">
            <w:pPr>
              <w:spacing w:line="276" w:lineRule="auto"/>
              <w:rPr>
                <w:rFonts w:asciiTheme="majorBidi" w:hAnsiTheme="majorBidi" w:cstheme="majorBidi"/>
                <w:sz w:val="24"/>
                <w:szCs w:val="24"/>
              </w:rPr>
            </w:pPr>
            <w:r w:rsidRPr="00E76B21">
              <w:rPr>
                <w:rFonts w:asciiTheme="majorBidi" w:hAnsiTheme="majorBidi" w:cstheme="majorBidi"/>
                <w:sz w:val="24"/>
                <w:szCs w:val="24"/>
              </w:rPr>
              <w:t>Accuracy</w:t>
            </w:r>
          </w:p>
        </w:tc>
        <w:tc>
          <w:tcPr>
            <w:tcW w:w="5798" w:type="dxa"/>
            <w:gridSpan w:val="7"/>
          </w:tcPr>
          <w:p w14:paraId="15F8F43E" w14:textId="77777777" w:rsidR="00E76B21" w:rsidRPr="00E76B21" w:rsidRDefault="00E76B21" w:rsidP="00FD5889">
            <w:pPr>
              <w:spacing w:line="276" w:lineRule="auto"/>
              <w:rPr>
                <w:rFonts w:asciiTheme="majorBidi" w:hAnsiTheme="majorBidi" w:cstheme="majorBidi"/>
                <w:sz w:val="24"/>
                <w:szCs w:val="24"/>
              </w:rPr>
            </w:pPr>
            <w:r w:rsidRPr="00E76B21">
              <w:rPr>
                <w:rFonts w:asciiTheme="majorBidi" w:hAnsiTheme="majorBidi" w:cstheme="majorBidi"/>
                <w:sz w:val="24"/>
                <w:szCs w:val="24"/>
              </w:rPr>
              <w:t>Hyperparameters</w:t>
            </w:r>
          </w:p>
        </w:tc>
      </w:tr>
      <w:tr w:rsidR="00E76B21" w:rsidRPr="00E76B21" w14:paraId="1AF13406" w14:textId="77777777" w:rsidTr="00717243">
        <w:trPr>
          <w:trHeight w:val="251"/>
        </w:trPr>
        <w:tc>
          <w:tcPr>
            <w:tcW w:w="1060" w:type="dxa"/>
            <w:vMerge/>
          </w:tcPr>
          <w:p w14:paraId="4E8A8979" w14:textId="77777777" w:rsidR="00E76B21" w:rsidRPr="00E76B21" w:rsidRDefault="00E76B21" w:rsidP="00FD5889">
            <w:pPr>
              <w:spacing w:line="276" w:lineRule="auto"/>
              <w:rPr>
                <w:rFonts w:asciiTheme="majorBidi" w:hAnsiTheme="majorBidi" w:cstheme="majorBidi"/>
                <w:sz w:val="24"/>
                <w:szCs w:val="24"/>
              </w:rPr>
            </w:pPr>
          </w:p>
        </w:tc>
        <w:tc>
          <w:tcPr>
            <w:tcW w:w="1455" w:type="dxa"/>
            <w:vMerge/>
          </w:tcPr>
          <w:p w14:paraId="33C8C704" w14:textId="77777777" w:rsidR="00E76B21" w:rsidRPr="00E76B21" w:rsidRDefault="00E76B21" w:rsidP="00FD5889">
            <w:pPr>
              <w:spacing w:line="276" w:lineRule="auto"/>
              <w:rPr>
                <w:rFonts w:asciiTheme="majorBidi" w:hAnsiTheme="majorBidi" w:cstheme="majorBidi"/>
                <w:sz w:val="24"/>
                <w:szCs w:val="24"/>
              </w:rPr>
            </w:pPr>
          </w:p>
        </w:tc>
        <w:tc>
          <w:tcPr>
            <w:tcW w:w="720" w:type="dxa"/>
          </w:tcPr>
          <w:p w14:paraId="3887B90C" w14:textId="77777777" w:rsidR="00E76B21" w:rsidRPr="00E76B21" w:rsidRDefault="00E76B21" w:rsidP="00FD5889">
            <w:pPr>
              <w:spacing w:line="276" w:lineRule="auto"/>
              <w:rPr>
                <w:rFonts w:asciiTheme="majorBidi" w:hAnsiTheme="majorBidi" w:cstheme="majorBidi"/>
                <w:sz w:val="24"/>
                <w:szCs w:val="24"/>
              </w:rPr>
            </w:pPr>
            <w:r w:rsidRPr="00E76B21">
              <w:rPr>
                <w:rFonts w:asciiTheme="majorBidi" w:hAnsiTheme="majorBidi" w:cstheme="majorBidi"/>
                <w:sz w:val="24"/>
                <w:szCs w:val="24"/>
              </w:rPr>
              <w:t xml:space="preserve">Train </w:t>
            </w:r>
          </w:p>
        </w:tc>
        <w:tc>
          <w:tcPr>
            <w:tcW w:w="720" w:type="dxa"/>
          </w:tcPr>
          <w:p w14:paraId="49D2DDF8" w14:textId="77777777" w:rsidR="00E76B21" w:rsidRPr="00E76B21" w:rsidRDefault="00E76B21" w:rsidP="00FD5889">
            <w:pPr>
              <w:spacing w:line="276" w:lineRule="auto"/>
              <w:rPr>
                <w:rFonts w:asciiTheme="majorBidi" w:hAnsiTheme="majorBidi" w:cstheme="majorBidi"/>
                <w:sz w:val="24"/>
                <w:szCs w:val="24"/>
              </w:rPr>
            </w:pPr>
            <w:r w:rsidRPr="00E76B21">
              <w:rPr>
                <w:rFonts w:asciiTheme="majorBidi" w:hAnsiTheme="majorBidi" w:cstheme="majorBidi"/>
                <w:sz w:val="24"/>
                <w:szCs w:val="24"/>
              </w:rPr>
              <w:t xml:space="preserve">Test </w:t>
            </w:r>
          </w:p>
        </w:tc>
        <w:tc>
          <w:tcPr>
            <w:tcW w:w="956" w:type="dxa"/>
          </w:tcPr>
          <w:p w14:paraId="399A606A" w14:textId="77777777" w:rsidR="00E76B21" w:rsidRPr="00E76B21" w:rsidRDefault="00E76B21" w:rsidP="00FD5889">
            <w:pPr>
              <w:spacing w:line="276" w:lineRule="auto"/>
              <w:rPr>
                <w:rFonts w:asciiTheme="majorBidi" w:hAnsiTheme="majorBidi" w:cstheme="majorBidi"/>
                <w:sz w:val="24"/>
                <w:szCs w:val="24"/>
              </w:rPr>
            </w:pPr>
            <w:r w:rsidRPr="00E76B21">
              <w:rPr>
                <w:rFonts w:asciiTheme="majorBidi" w:hAnsiTheme="majorBidi" w:cstheme="majorBidi"/>
                <w:sz w:val="24"/>
                <w:szCs w:val="24"/>
              </w:rPr>
              <w:t>Optimizer</w:t>
            </w:r>
          </w:p>
        </w:tc>
        <w:tc>
          <w:tcPr>
            <w:tcW w:w="664" w:type="dxa"/>
          </w:tcPr>
          <w:p w14:paraId="72719CDE" w14:textId="77777777" w:rsidR="00E76B21" w:rsidRPr="00E76B21" w:rsidRDefault="00E76B21" w:rsidP="00FD5889">
            <w:pPr>
              <w:spacing w:line="276" w:lineRule="auto"/>
              <w:rPr>
                <w:rFonts w:asciiTheme="majorBidi" w:hAnsiTheme="majorBidi" w:cstheme="majorBidi"/>
                <w:sz w:val="24"/>
                <w:szCs w:val="24"/>
              </w:rPr>
            </w:pPr>
            <w:r w:rsidRPr="00E76B21">
              <w:rPr>
                <w:rFonts w:asciiTheme="majorBidi" w:hAnsiTheme="majorBidi" w:cstheme="majorBidi"/>
                <w:sz w:val="24"/>
                <w:szCs w:val="24"/>
              </w:rPr>
              <w:t>Batch</w:t>
            </w:r>
          </w:p>
        </w:tc>
        <w:tc>
          <w:tcPr>
            <w:tcW w:w="728" w:type="dxa"/>
          </w:tcPr>
          <w:p w14:paraId="0B9BF31A" w14:textId="77777777" w:rsidR="00E76B21" w:rsidRPr="00E76B21" w:rsidRDefault="00E76B21" w:rsidP="00FD5889">
            <w:pPr>
              <w:spacing w:line="276" w:lineRule="auto"/>
              <w:rPr>
                <w:rFonts w:asciiTheme="majorBidi" w:hAnsiTheme="majorBidi" w:cstheme="majorBidi"/>
                <w:sz w:val="24"/>
                <w:szCs w:val="24"/>
              </w:rPr>
            </w:pPr>
            <w:r w:rsidRPr="00E76B21">
              <w:rPr>
                <w:rFonts w:asciiTheme="majorBidi" w:hAnsiTheme="majorBidi" w:cstheme="majorBidi"/>
                <w:sz w:val="24"/>
                <w:szCs w:val="24"/>
              </w:rPr>
              <w:t>Epoch</w:t>
            </w:r>
          </w:p>
        </w:tc>
        <w:tc>
          <w:tcPr>
            <w:tcW w:w="1147" w:type="dxa"/>
            <w:gridSpan w:val="2"/>
          </w:tcPr>
          <w:p w14:paraId="78C9E90F" w14:textId="77777777" w:rsidR="00E76B21" w:rsidRPr="00E76B21" w:rsidRDefault="00E76B21" w:rsidP="00FD5889">
            <w:pPr>
              <w:spacing w:line="276" w:lineRule="auto"/>
              <w:rPr>
                <w:rFonts w:asciiTheme="majorBidi" w:hAnsiTheme="majorBidi" w:cstheme="majorBidi"/>
                <w:sz w:val="24"/>
                <w:szCs w:val="24"/>
              </w:rPr>
            </w:pPr>
            <w:r w:rsidRPr="00E76B21">
              <w:rPr>
                <w:rFonts w:asciiTheme="majorBidi" w:hAnsiTheme="majorBidi" w:cstheme="majorBidi"/>
                <w:sz w:val="24"/>
                <w:szCs w:val="24"/>
              </w:rPr>
              <w:t>Loss function</w:t>
            </w:r>
          </w:p>
        </w:tc>
        <w:tc>
          <w:tcPr>
            <w:tcW w:w="901" w:type="dxa"/>
          </w:tcPr>
          <w:p w14:paraId="74FEE2A0" w14:textId="77777777" w:rsidR="00E76B21" w:rsidRPr="00E76B21" w:rsidRDefault="00E76B21" w:rsidP="00FD5889">
            <w:pPr>
              <w:spacing w:line="276" w:lineRule="auto"/>
              <w:rPr>
                <w:rFonts w:asciiTheme="majorBidi" w:hAnsiTheme="majorBidi" w:cstheme="majorBidi"/>
                <w:sz w:val="24"/>
                <w:szCs w:val="24"/>
              </w:rPr>
            </w:pPr>
            <w:r w:rsidRPr="00E76B21">
              <w:rPr>
                <w:rFonts w:asciiTheme="majorBidi" w:hAnsiTheme="majorBidi" w:cstheme="majorBidi"/>
                <w:sz w:val="24"/>
                <w:szCs w:val="24"/>
              </w:rPr>
              <w:t>Learning Rate</w:t>
            </w:r>
          </w:p>
        </w:tc>
        <w:tc>
          <w:tcPr>
            <w:tcW w:w="1402" w:type="dxa"/>
          </w:tcPr>
          <w:p w14:paraId="71490FD4" w14:textId="77777777" w:rsidR="00E76B21" w:rsidRPr="00E76B21" w:rsidRDefault="00E76B21" w:rsidP="00FD5889">
            <w:pPr>
              <w:spacing w:line="276" w:lineRule="auto"/>
              <w:rPr>
                <w:rFonts w:asciiTheme="majorBidi" w:hAnsiTheme="majorBidi" w:cstheme="majorBidi"/>
                <w:sz w:val="24"/>
                <w:szCs w:val="24"/>
              </w:rPr>
            </w:pPr>
            <w:r w:rsidRPr="00E76B21">
              <w:rPr>
                <w:rFonts w:asciiTheme="majorBidi" w:hAnsiTheme="majorBidi" w:cstheme="majorBidi"/>
                <w:sz w:val="24"/>
                <w:szCs w:val="24"/>
              </w:rPr>
              <w:t>Activation function</w:t>
            </w:r>
          </w:p>
        </w:tc>
      </w:tr>
      <w:tr w:rsidR="00E76B21" w:rsidRPr="00E76B21" w14:paraId="6A4C89BB" w14:textId="77777777" w:rsidTr="00E41DCA">
        <w:trPr>
          <w:trHeight w:val="506"/>
        </w:trPr>
        <w:tc>
          <w:tcPr>
            <w:tcW w:w="1060" w:type="dxa"/>
            <w:vMerge w:val="restart"/>
          </w:tcPr>
          <w:p w14:paraId="32659555" w14:textId="57CA1420" w:rsidR="00E76B21" w:rsidRPr="00E76B21" w:rsidRDefault="00E76B21" w:rsidP="00FD5889">
            <w:pPr>
              <w:spacing w:line="276" w:lineRule="auto"/>
              <w:rPr>
                <w:rFonts w:asciiTheme="majorBidi" w:hAnsiTheme="majorBidi" w:cstheme="majorBidi"/>
                <w:sz w:val="24"/>
                <w:szCs w:val="24"/>
              </w:rPr>
            </w:pPr>
            <w:r w:rsidRPr="00E76B21">
              <w:rPr>
                <w:rFonts w:asciiTheme="majorBidi" w:hAnsiTheme="majorBidi" w:cstheme="majorBidi"/>
                <w:sz w:val="24"/>
                <w:szCs w:val="24"/>
              </w:rPr>
              <w:t>MSR</w:t>
            </w:r>
            <w:r w:rsidR="0044591D">
              <w:t xml:space="preserve"> </w:t>
            </w:r>
            <w:sdt>
              <w:sdtPr>
                <w:id w:val="-1829443856"/>
                <w:citation/>
              </w:sdtPr>
              <w:sdtEndPr/>
              <w:sdtContent>
                <w:r w:rsidR="00142FE4">
                  <w:fldChar w:fldCharType="begin"/>
                </w:r>
                <w:r w:rsidR="00142FE4">
                  <w:instrText xml:space="preserve"> CITATION MSRdataset \l 1033 </w:instrText>
                </w:r>
                <w:r w:rsidR="00142FE4">
                  <w:fldChar w:fldCharType="separate"/>
                </w:r>
                <w:r w:rsidR="00827051" w:rsidRPr="00827051">
                  <w:rPr>
                    <w:noProof/>
                  </w:rPr>
                  <w:t>[48]</w:t>
                </w:r>
                <w:r w:rsidR="00142FE4">
                  <w:fldChar w:fldCharType="end"/>
                </w:r>
              </w:sdtContent>
            </w:sdt>
          </w:p>
        </w:tc>
        <w:tc>
          <w:tcPr>
            <w:tcW w:w="1455" w:type="dxa"/>
          </w:tcPr>
          <w:p w14:paraId="7E1EBED5" w14:textId="76A5494B" w:rsidR="00E76B21" w:rsidRPr="00E76B21" w:rsidRDefault="009E69D7" w:rsidP="00FD5889">
            <w:pPr>
              <w:pStyle w:val="NormalWeb"/>
              <w:spacing w:after="0" w:line="276" w:lineRule="auto"/>
              <w:rPr>
                <w:rFonts w:asciiTheme="majorBidi" w:hAnsiTheme="majorBidi" w:cstheme="majorBidi"/>
              </w:rPr>
            </w:pPr>
            <w:r>
              <w:rPr>
                <w:rFonts w:asciiTheme="majorBidi" w:hAnsiTheme="majorBidi" w:cstheme="majorBidi"/>
                <w:color w:val="000000"/>
              </w:rPr>
              <w:t>DT</w:t>
            </w:r>
          </w:p>
        </w:tc>
        <w:tc>
          <w:tcPr>
            <w:tcW w:w="720" w:type="dxa"/>
          </w:tcPr>
          <w:p w14:paraId="7C8BF33A" w14:textId="77777777" w:rsidR="00E76B21" w:rsidRPr="00E76B21" w:rsidRDefault="00E76B21" w:rsidP="00FD5889">
            <w:pPr>
              <w:spacing w:line="276" w:lineRule="auto"/>
              <w:rPr>
                <w:rFonts w:asciiTheme="majorBidi" w:hAnsiTheme="majorBidi" w:cstheme="majorBidi"/>
                <w:sz w:val="24"/>
                <w:szCs w:val="24"/>
              </w:rPr>
            </w:pPr>
            <w:r w:rsidRPr="00E76B21">
              <w:rPr>
                <w:rFonts w:asciiTheme="majorBidi" w:hAnsiTheme="majorBidi" w:cstheme="majorBidi"/>
                <w:sz w:val="24"/>
                <w:szCs w:val="24"/>
              </w:rPr>
              <w:t>98%</w:t>
            </w:r>
          </w:p>
        </w:tc>
        <w:tc>
          <w:tcPr>
            <w:tcW w:w="720" w:type="dxa"/>
          </w:tcPr>
          <w:p w14:paraId="1FFEF008" w14:textId="77777777" w:rsidR="00E76B21" w:rsidRPr="00E76B21" w:rsidRDefault="00E76B21" w:rsidP="00FD5889">
            <w:pPr>
              <w:spacing w:line="276" w:lineRule="auto"/>
              <w:rPr>
                <w:rFonts w:asciiTheme="majorBidi" w:hAnsiTheme="majorBidi" w:cstheme="majorBidi"/>
                <w:sz w:val="24"/>
                <w:szCs w:val="24"/>
              </w:rPr>
            </w:pPr>
            <w:r w:rsidRPr="00E76B21">
              <w:rPr>
                <w:rFonts w:asciiTheme="majorBidi" w:hAnsiTheme="majorBidi" w:cstheme="majorBidi"/>
                <w:sz w:val="24"/>
                <w:szCs w:val="24"/>
              </w:rPr>
              <w:t>84%</w:t>
            </w:r>
          </w:p>
        </w:tc>
        <w:tc>
          <w:tcPr>
            <w:tcW w:w="5798" w:type="dxa"/>
            <w:gridSpan w:val="7"/>
          </w:tcPr>
          <w:p w14:paraId="124B3568" w14:textId="77777777" w:rsidR="00E76B21" w:rsidRPr="00E76B21" w:rsidRDefault="00E76B21" w:rsidP="00FD5889">
            <w:pPr>
              <w:spacing w:line="276" w:lineRule="auto"/>
              <w:rPr>
                <w:rFonts w:asciiTheme="majorBidi" w:hAnsiTheme="majorBidi" w:cstheme="majorBidi"/>
                <w:sz w:val="24"/>
                <w:szCs w:val="24"/>
              </w:rPr>
            </w:pPr>
            <w:r w:rsidRPr="00E76B21">
              <w:rPr>
                <w:rFonts w:asciiTheme="majorBidi" w:hAnsiTheme="majorBidi" w:cstheme="majorBidi"/>
                <w:sz w:val="24"/>
                <w:szCs w:val="24"/>
              </w:rPr>
              <w:t>-</w:t>
            </w:r>
          </w:p>
        </w:tc>
      </w:tr>
      <w:tr w:rsidR="00E76B21" w:rsidRPr="00E76B21" w14:paraId="4C5AE79C" w14:textId="77777777" w:rsidTr="00E41DCA">
        <w:trPr>
          <w:trHeight w:val="536"/>
        </w:trPr>
        <w:tc>
          <w:tcPr>
            <w:tcW w:w="1060" w:type="dxa"/>
            <w:vMerge/>
          </w:tcPr>
          <w:p w14:paraId="154CB88E" w14:textId="77777777" w:rsidR="00E76B21" w:rsidRPr="00E76B21" w:rsidRDefault="00E76B21" w:rsidP="00FD5889">
            <w:pPr>
              <w:spacing w:line="276" w:lineRule="auto"/>
              <w:rPr>
                <w:rFonts w:asciiTheme="majorBidi" w:hAnsiTheme="majorBidi" w:cstheme="majorBidi"/>
                <w:sz w:val="24"/>
                <w:szCs w:val="24"/>
              </w:rPr>
            </w:pPr>
          </w:p>
        </w:tc>
        <w:tc>
          <w:tcPr>
            <w:tcW w:w="1455" w:type="dxa"/>
          </w:tcPr>
          <w:p w14:paraId="3B50EF76" w14:textId="71E28A95" w:rsidR="00E76B21" w:rsidRPr="00E76B21" w:rsidRDefault="009E69D7" w:rsidP="00FD5889">
            <w:pPr>
              <w:spacing w:line="276" w:lineRule="auto"/>
              <w:rPr>
                <w:rFonts w:asciiTheme="majorBidi" w:hAnsiTheme="majorBidi" w:cstheme="majorBidi"/>
                <w:sz w:val="24"/>
                <w:szCs w:val="24"/>
              </w:rPr>
            </w:pPr>
            <w:r>
              <w:rPr>
                <w:rFonts w:asciiTheme="majorBidi" w:hAnsiTheme="majorBidi" w:cstheme="majorBidi"/>
                <w:sz w:val="24"/>
                <w:szCs w:val="24"/>
              </w:rPr>
              <w:t>RF</w:t>
            </w:r>
          </w:p>
        </w:tc>
        <w:tc>
          <w:tcPr>
            <w:tcW w:w="720" w:type="dxa"/>
          </w:tcPr>
          <w:p w14:paraId="2AFF4D79" w14:textId="77777777" w:rsidR="00E76B21" w:rsidRPr="00E76B21" w:rsidRDefault="00E76B21" w:rsidP="00FD5889">
            <w:pPr>
              <w:spacing w:line="276" w:lineRule="auto"/>
              <w:rPr>
                <w:rFonts w:asciiTheme="majorBidi" w:hAnsiTheme="majorBidi" w:cstheme="majorBidi"/>
                <w:sz w:val="24"/>
                <w:szCs w:val="24"/>
              </w:rPr>
            </w:pPr>
            <w:r w:rsidRPr="00E76B21">
              <w:rPr>
                <w:rFonts w:asciiTheme="majorBidi" w:hAnsiTheme="majorBidi" w:cstheme="majorBidi"/>
                <w:sz w:val="24"/>
                <w:szCs w:val="24"/>
              </w:rPr>
              <w:t>99%</w:t>
            </w:r>
          </w:p>
        </w:tc>
        <w:tc>
          <w:tcPr>
            <w:tcW w:w="720" w:type="dxa"/>
          </w:tcPr>
          <w:p w14:paraId="1F4BD900" w14:textId="77777777" w:rsidR="00E76B21" w:rsidRPr="00E76B21" w:rsidRDefault="00E76B21" w:rsidP="00FD5889">
            <w:pPr>
              <w:spacing w:line="276" w:lineRule="auto"/>
              <w:rPr>
                <w:rFonts w:asciiTheme="majorBidi" w:hAnsiTheme="majorBidi" w:cstheme="majorBidi"/>
                <w:sz w:val="24"/>
                <w:szCs w:val="24"/>
              </w:rPr>
            </w:pPr>
            <w:r w:rsidRPr="00E76B21">
              <w:rPr>
                <w:rFonts w:asciiTheme="majorBidi" w:hAnsiTheme="majorBidi" w:cstheme="majorBidi"/>
                <w:sz w:val="24"/>
                <w:szCs w:val="24"/>
              </w:rPr>
              <w:t>94%</w:t>
            </w:r>
          </w:p>
        </w:tc>
        <w:tc>
          <w:tcPr>
            <w:tcW w:w="5798" w:type="dxa"/>
            <w:gridSpan w:val="7"/>
          </w:tcPr>
          <w:p w14:paraId="3BD097C3" w14:textId="77777777" w:rsidR="00E76B21" w:rsidRPr="00E76B21" w:rsidRDefault="00E76B21" w:rsidP="00FD5889">
            <w:pPr>
              <w:spacing w:line="276" w:lineRule="auto"/>
              <w:rPr>
                <w:rFonts w:asciiTheme="majorBidi" w:hAnsiTheme="majorBidi" w:cstheme="majorBidi"/>
                <w:sz w:val="24"/>
                <w:szCs w:val="24"/>
              </w:rPr>
            </w:pPr>
            <w:r w:rsidRPr="00E76B21">
              <w:rPr>
                <w:rFonts w:asciiTheme="majorBidi" w:hAnsiTheme="majorBidi" w:cstheme="majorBidi"/>
                <w:sz w:val="24"/>
                <w:szCs w:val="24"/>
              </w:rPr>
              <w:t>-</w:t>
            </w:r>
          </w:p>
        </w:tc>
      </w:tr>
      <w:tr w:rsidR="00E76B21" w:rsidRPr="00E76B21" w14:paraId="4E493CCD" w14:textId="77777777" w:rsidTr="00717243">
        <w:trPr>
          <w:trHeight w:val="536"/>
        </w:trPr>
        <w:tc>
          <w:tcPr>
            <w:tcW w:w="1060" w:type="dxa"/>
            <w:vMerge/>
          </w:tcPr>
          <w:p w14:paraId="5674285B" w14:textId="77777777" w:rsidR="00E76B21" w:rsidRPr="00E76B21" w:rsidRDefault="00E76B21" w:rsidP="00FD5889">
            <w:pPr>
              <w:spacing w:line="276" w:lineRule="auto"/>
              <w:rPr>
                <w:rFonts w:asciiTheme="majorBidi" w:hAnsiTheme="majorBidi" w:cstheme="majorBidi"/>
                <w:sz w:val="24"/>
                <w:szCs w:val="24"/>
              </w:rPr>
            </w:pPr>
          </w:p>
        </w:tc>
        <w:tc>
          <w:tcPr>
            <w:tcW w:w="1455" w:type="dxa"/>
          </w:tcPr>
          <w:p w14:paraId="413D1F59" w14:textId="77777777" w:rsidR="00E76B21" w:rsidRPr="00E76B21" w:rsidRDefault="00E76B21" w:rsidP="00FD5889">
            <w:pPr>
              <w:spacing w:line="276" w:lineRule="auto"/>
              <w:rPr>
                <w:rFonts w:asciiTheme="majorBidi" w:hAnsiTheme="majorBidi" w:cstheme="majorBidi"/>
                <w:sz w:val="24"/>
                <w:szCs w:val="24"/>
              </w:rPr>
            </w:pPr>
            <w:r w:rsidRPr="00E76B21">
              <w:rPr>
                <w:rFonts w:asciiTheme="majorBidi" w:hAnsiTheme="majorBidi" w:cstheme="majorBidi"/>
                <w:sz w:val="24"/>
                <w:szCs w:val="24"/>
              </w:rPr>
              <w:t>Convolution + LSTM</w:t>
            </w:r>
          </w:p>
        </w:tc>
        <w:tc>
          <w:tcPr>
            <w:tcW w:w="720" w:type="dxa"/>
          </w:tcPr>
          <w:p w14:paraId="60E86F93" w14:textId="77777777" w:rsidR="00E76B21" w:rsidRPr="00E76B21" w:rsidRDefault="00E76B21" w:rsidP="00FD5889">
            <w:pPr>
              <w:spacing w:line="276" w:lineRule="auto"/>
              <w:rPr>
                <w:rFonts w:asciiTheme="majorBidi" w:hAnsiTheme="majorBidi" w:cstheme="majorBidi"/>
                <w:sz w:val="24"/>
                <w:szCs w:val="24"/>
              </w:rPr>
            </w:pPr>
            <w:r w:rsidRPr="00E76B21">
              <w:rPr>
                <w:rFonts w:asciiTheme="majorBidi" w:hAnsiTheme="majorBidi" w:cstheme="majorBidi"/>
                <w:sz w:val="24"/>
                <w:szCs w:val="24"/>
              </w:rPr>
              <w:t>96%</w:t>
            </w:r>
          </w:p>
        </w:tc>
        <w:tc>
          <w:tcPr>
            <w:tcW w:w="720" w:type="dxa"/>
          </w:tcPr>
          <w:p w14:paraId="500D36DD" w14:textId="77777777" w:rsidR="00E76B21" w:rsidRPr="00E76B21" w:rsidRDefault="00E76B21" w:rsidP="00FD5889">
            <w:pPr>
              <w:spacing w:line="276" w:lineRule="auto"/>
              <w:rPr>
                <w:rFonts w:asciiTheme="majorBidi" w:hAnsiTheme="majorBidi" w:cstheme="majorBidi"/>
                <w:sz w:val="24"/>
                <w:szCs w:val="24"/>
              </w:rPr>
            </w:pPr>
            <w:r w:rsidRPr="00E76B21">
              <w:rPr>
                <w:rFonts w:asciiTheme="majorBidi" w:hAnsiTheme="majorBidi" w:cstheme="majorBidi"/>
                <w:sz w:val="24"/>
                <w:szCs w:val="24"/>
              </w:rPr>
              <w:t>95%</w:t>
            </w:r>
          </w:p>
        </w:tc>
        <w:tc>
          <w:tcPr>
            <w:tcW w:w="956" w:type="dxa"/>
          </w:tcPr>
          <w:p w14:paraId="25FE9BAC" w14:textId="77777777" w:rsidR="00E76B21" w:rsidRPr="00E76B21" w:rsidRDefault="00E76B21" w:rsidP="00FD5889">
            <w:pPr>
              <w:spacing w:line="276" w:lineRule="auto"/>
              <w:rPr>
                <w:rFonts w:asciiTheme="majorBidi" w:hAnsiTheme="majorBidi" w:cstheme="majorBidi"/>
                <w:sz w:val="24"/>
                <w:szCs w:val="24"/>
              </w:rPr>
            </w:pPr>
            <w:r w:rsidRPr="00E76B21">
              <w:rPr>
                <w:rFonts w:asciiTheme="majorBidi" w:hAnsiTheme="majorBidi" w:cstheme="majorBidi"/>
                <w:sz w:val="24"/>
                <w:szCs w:val="24"/>
              </w:rPr>
              <w:t>Adam</w:t>
            </w:r>
          </w:p>
        </w:tc>
        <w:tc>
          <w:tcPr>
            <w:tcW w:w="664" w:type="dxa"/>
          </w:tcPr>
          <w:p w14:paraId="33A6D1BA" w14:textId="77777777" w:rsidR="00E76B21" w:rsidRPr="00E76B21" w:rsidRDefault="00E76B21" w:rsidP="00FD5889">
            <w:pPr>
              <w:spacing w:line="276" w:lineRule="auto"/>
              <w:rPr>
                <w:rFonts w:asciiTheme="majorBidi" w:hAnsiTheme="majorBidi" w:cstheme="majorBidi"/>
                <w:sz w:val="24"/>
                <w:szCs w:val="24"/>
              </w:rPr>
            </w:pPr>
            <w:r w:rsidRPr="00E76B21">
              <w:rPr>
                <w:rFonts w:asciiTheme="majorBidi" w:hAnsiTheme="majorBidi" w:cstheme="majorBidi"/>
                <w:sz w:val="24"/>
                <w:szCs w:val="24"/>
              </w:rPr>
              <w:t>64</w:t>
            </w:r>
          </w:p>
        </w:tc>
        <w:tc>
          <w:tcPr>
            <w:tcW w:w="892" w:type="dxa"/>
            <w:gridSpan w:val="2"/>
          </w:tcPr>
          <w:p w14:paraId="21C8A7E9" w14:textId="77777777" w:rsidR="00E76B21" w:rsidRPr="00E76B21" w:rsidRDefault="00E76B21" w:rsidP="00FD5889">
            <w:pPr>
              <w:spacing w:line="276" w:lineRule="auto"/>
              <w:rPr>
                <w:rFonts w:asciiTheme="majorBidi" w:hAnsiTheme="majorBidi" w:cstheme="majorBidi"/>
                <w:sz w:val="24"/>
                <w:szCs w:val="24"/>
              </w:rPr>
            </w:pPr>
            <w:r w:rsidRPr="00E76B21">
              <w:rPr>
                <w:rFonts w:asciiTheme="majorBidi" w:hAnsiTheme="majorBidi" w:cstheme="majorBidi"/>
                <w:sz w:val="24"/>
                <w:szCs w:val="24"/>
              </w:rPr>
              <w:t>15</w:t>
            </w:r>
          </w:p>
        </w:tc>
        <w:tc>
          <w:tcPr>
            <w:tcW w:w="983" w:type="dxa"/>
          </w:tcPr>
          <w:p w14:paraId="29DE593B" w14:textId="77777777" w:rsidR="00E76B21" w:rsidRPr="00E76B21" w:rsidRDefault="00E76B21" w:rsidP="00FD5889">
            <w:pPr>
              <w:spacing w:line="276" w:lineRule="auto"/>
              <w:rPr>
                <w:rFonts w:asciiTheme="majorBidi" w:hAnsiTheme="majorBidi" w:cstheme="majorBidi"/>
                <w:sz w:val="24"/>
                <w:szCs w:val="24"/>
              </w:rPr>
            </w:pPr>
            <w:r w:rsidRPr="00E76B21">
              <w:rPr>
                <w:rFonts w:asciiTheme="majorBidi" w:hAnsiTheme="majorBidi" w:cstheme="majorBidi"/>
                <w:sz w:val="24"/>
                <w:szCs w:val="24"/>
              </w:rPr>
              <w:t>CrossEntropy</w:t>
            </w:r>
          </w:p>
        </w:tc>
        <w:tc>
          <w:tcPr>
            <w:tcW w:w="901" w:type="dxa"/>
          </w:tcPr>
          <w:p w14:paraId="52120021" w14:textId="77777777" w:rsidR="00E76B21" w:rsidRPr="00E76B21" w:rsidRDefault="00E76B21" w:rsidP="00FD5889">
            <w:pPr>
              <w:spacing w:line="276" w:lineRule="auto"/>
              <w:rPr>
                <w:rFonts w:asciiTheme="majorBidi" w:hAnsiTheme="majorBidi" w:cstheme="majorBidi"/>
                <w:sz w:val="24"/>
                <w:szCs w:val="24"/>
              </w:rPr>
            </w:pPr>
            <w:r w:rsidRPr="00E76B21">
              <w:rPr>
                <w:rFonts w:asciiTheme="majorBidi" w:hAnsiTheme="majorBidi" w:cstheme="majorBidi"/>
                <w:sz w:val="24"/>
                <w:szCs w:val="24"/>
              </w:rPr>
              <w:t>0.001</w:t>
            </w:r>
          </w:p>
        </w:tc>
        <w:tc>
          <w:tcPr>
            <w:tcW w:w="1402" w:type="dxa"/>
          </w:tcPr>
          <w:p w14:paraId="179BC7B6" w14:textId="6A3ECF9A" w:rsidR="00E76B21" w:rsidRPr="00E76B21" w:rsidRDefault="00E76B21" w:rsidP="00FD5889">
            <w:pPr>
              <w:spacing w:line="276" w:lineRule="auto"/>
              <w:rPr>
                <w:rFonts w:asciiTheme="majorBidi" w:hAnsiTheme="majorBidi" w:cstheme="majorBidi"/>
                <w:sz w:val="24"/>
                <w:szCs w:val="24"/>
              </w:rPr>
            </w:pPr>
            <w:r w:rsidRPr="00E76B21">
              <w:rPr>
                <w:rFonts w:asciiTheme="majorBidi" w:hAnsiTheme="majorBidi" w:cstheme="majorBidi"/>
                <w:sz w:val="24"/>
                <w:szCs w:val="24"/>
              </w:rPr>
              <w:t>R</w:t>
            </w:r>
            <w:r w:rsidR="00072609">
              <w:rPr>
                <w:rFonts w:asciiTheme="majorBidi" w:hAnsiTheme="majorBidi" w:cstheme="majorBidi"/>
                <w:sz w:val="24"/>
                <w:szCs w:val="24"/>
              </w:rPr>
              <w:t>e</w:t>
            </w:r>
            <w:r w:rsidRPr="00E76B21">
              <w:rPr>
                <w:rFonts w:asciiTheme="majorBidi" w:hAnsiTheme="majorBidi" w:cstheme="majorBidi"/>
                <w:sz w:val="24"/>
                <w:szCs w:val="24"/>
              </w:rPr>
              <w:t>LU</w:t>
            </w:r>
          </w:p>
        </w:tc>
      </w:tr>
      <w:tr w:rsidR="00E76B21" w:rsidRPr="00E76B21" w14:paraId="1B430AF9" w14:textId="77777777" w:rsidTr="00E41DCA">
        <w:trPr>
          <w:trHeight w:val="536"/>
        </w:trPr>
        <w:tc>
          <w:tcPr>
            <w:tcW w:w="1060" w:type="dxa"/>
          </w:tcPr>
          <w:p w14:paraId="6AAE5A57" w14:textId="308950EC" w:rsidR="00E76B21" w:rsidRPr="00E76B21" w:rsidRDefault="00E76B21" w:rsidP="00FD5889">
            <w:pPr>
              <w:spacing w:line="276" w:lineRule="auto"/>
              <w:rPr>
                <w:rFonts w:asciiTheme="majorBidi" w:hAnsiTheme="majorBidi" w:cstheme="majorBidi"/>
                <w:sz w:val="24"/>
                <w:szCs w:val="24"/>
              </w:rPr>
            </w:pPr>
            <w:r w:rsidRPr="00E76B21">
              <w:rPr>
                <w:rFonts w:asciiTheme="majorBidi" w:hAnsiTheme="majorBidi" w:cstheme="majorBidi"/>
                <w:sz w:val="24"/>
                <w:szCs w:val="24"/>
              </w:rPr>
              <w:t>VDISC</w:t>
            </w:r>
            <w:r w:rsidR="0044591D">
              <w:t xml:space="preserve"> </w:t>
            </w:r>
            <w:sdt>
              <w:sdtPr>
                <w:rPr>
                  <w:rFonts w:asciiTheme="majorBidi" w:hAnsiTheme="majorBidi" w:cstheme="majorBidi"/>
                  <w:sz w:val="24"/>
                  <w:szCs w:val="24"/>
                </w:rPr>
                <w:id w:val="-573514727"/>
                <w:citation/>
              </w:sdtPr>
              <w:sdtEndPr/>
              <w:sdtContent>
                <w:r w:rsidR="0044591D">
                  <w:rPr>
                    <w:rFonts w:asciiTheme="majorBidi" w:hAnsiTheme="majorBidi" w:cstheme="majorBidi"/>
                    <w:sz w:val="24"/>
                    <w:szCs w:val="24"/>
                  </w:rPr>
                  <w:fldChar w:fldCharType="begin"/>
                </w:r>
                <w:r w:rsidR="0044591D">
                  <w:rPr>
                    <w:rFonts w:asciiTheme="majorBidi" w:hAnsiTheme="majorBidi" w:cstheme="majorBidi"/>
                    <w:sz w:val="24"/>
                    <w:szCs w:val="24"/>
                  </w:rPr>
                  <w:instrText xml:space="preserve"> CITATION Draperdataset \l 1033 </w:instrText>
                </w:r>
                <w:r w:rsidR="0044591D">
                  <w:rPr>
                    <w:rFonts w:asciiTheme="majorBidi" w:hAnsiTheme="majorBidi" w:cstheme="majorBidi"/>
                    <w:sz w:val="24"/>
                    <w:szCs w:val="24"/>
                  </w:rPr>
                  <w:fldChar w:fldCharType="separate"/>
                </w:r>
                <w:r w:rsidR="00827051" w:rsidRPr="00827051">
                  <w:rPr>
                    <w:rFonts w:asciiTheme="majorBidi" w:hAnsiTheme="majorBidi" w:cstheme="majorBidi"/>
                    <w:noProof/>
                    <w:sz w:val="24"/>
                    <w:szCs w:val="24"/>
                  </w:rPr>
                  <w:t>[29]</w:t>
                </w:r>
                <w:r w:rsidR="0044591D">
                  <w:rPr>
                    <w:rFonts w:asciiTheme="majorBidi" w:hAnsiTheme="majorBidi" w:cstheme="majorBidi"/>
                    <w:sz w:val="24"/>
                    <w:szCs w:val="24"/>
                  </w:rPr>
                  <w:fldChar w:fldCharType="end"/>
                </w:r>
              </w:sdtContent>
            </w:sdt>
          </w:p>
        </w:tc>
        <w:tc>
          <w:tcPr>
            <w:tcW w:w="1455" w:type="dxa"/>
          </w:tcPr>
          <w:p w14:paraId="3DCC9B97" w14:textId="096E7BB7" w:rsidR="00E76B21" w:rsidRPr="00E76B21" w:rsidRDefault="009E69D7" w:rsidP="00FD5889">
            <w:pPr>
              <w:spacing w:line="276" w:lineRule="auto"/>
              <w:rPr>
                <w:rFonts w:asciiTheme="majorBidi" w:hAnsiTheme="majorBidi" w:cstheme="majorBidi"/>
                <w:sz w:val="24"/>
                <w:szCs w:val="24"/>
              </w:rPr>
            </w:pPr>
            <w:r>
              <w:rPr>
                <w:rFonts w:asciiTheme="majorBidi" w:hAnsiTheme="majorBidi" w:cstheme="majorBidi"/>
                <w:sz w:val="24"/>
                <w:szCs w:val="24"/>
              </w:rPr>
              <w:t>RF</w:t>
            </w:r>
          </w:p>
        </w:tc>
        <w:tc>
          <w:tcPr>
            <w:tcW w:w="720" w:type="dxa"/>
          </w:tcPr>
          <w:p w14:paraId="6D79BD7B" w14:textId="77777777" w:rsidR="00E76B21" w:rsidRPr="00E76B21" w:rsidRDefault="00E76B21" w:rsidP="00FD5889">
            <w:pPr>
              <w:spacing w:line="276" w:lineRule="auto"/>
              <w:rPr>
                <w:rFonts w:asciiTheme="majorBidi" w:hAnsiTheme="majorBidi" w:cstheme="majorBidi"/>
                <w:sz w:val="24"/>
                <w:szCs w:val="24"/>
              </w:rPr>
            </w:pPr>
            <w:r w:rsidRPr="00E76B21">
              <w:rPr>
                <w:rFonts w:asciiTheme="majorBidi" w:hAnsiTheme="majorBidi" w:cstheme="majorBidi"/>
                <w:sz w:val="24"/>
                <w:szCs w:val="24"/>
              </w:rPr>
              <w:t>99%</w:t>
            </w:r>
          </w:p>
        </w:tc>
        <w:tc>
          <w:tcPr>
            <w:tcW w:w="720" w:type="dxa"/>
          </w:tcPr>
          <w:p w14:paraId="7266F86A" w14:textId="77777777" w:rsidR="00E76B21" w:rsidRPr="00E76B21" w:rsidRDefault="00E76B21" w:rsidP="00FD5889">
            <w:pPr>
              <w:spacing w:line="276" w:lineRule="auto"/>
              <w:rPr>
                <w:rFonts w:asciiTheme="majorBidi" w:hAnsiTheme="majorBidi" w:cstheme="majorBidi"/>
                <w:sz w:val="24"/>
                <w:szCs w:val="24"/>
              </w:rPr>
            </w:pPr>
            <w:r w:rsidRPr="00E76B21">
              <w:rPr>
                <w:rFonts w:asciiTheme="majorBidi" w:hAnsiTheme="majorBidi" w:cstheme="majorBidi"/>
                <w:sz w:val="24"/>
                <w:szCs w:val="24"/>
              </w:rPr>
              <w:t>93%</w:t>
            </w:r>
          </w:p>
        </w:tc>
        <w:tc>
          <w:tcPr>
            <w:tcW w:w="5798" w:type="dxa"/>
            <w:gridSpan w:val="7"/>
          </w:tcPr>
          <w:p w14:paraId="7354E787" w14:textId="77777777" w:rsidR="00E76B21" w:rsidRPr="00E76B21" w:rsidRDefault="00E76B21" w:rsidP="00FD5889">
            <w:pPr>
              <w:spacing w:line="276" w:lineRule="auto"/>
              <w:rPr>
                <w:rFonts w:asciiTheme="majorBidi" w:hAnsiTheme="majorBidi" w:cstheme="majorBidi"/>
                <w:sz w:val="24"/>
                <w:szCs w:val="24"/>
              </w:rPr>
            </w:pPr>
            <w:r w:rsidRPr="00E76B21">
              <w:rPr>
                <w:rFonts w:asciiTheme="majorBidi" w:hAnsiTheme="majorBidi" w:cstheme="majorBidi"/>
                <w:sz w:val="24"/>
                <w:szCs w:val="24"/>
              </w:rPr>
              <w:t>-</w:t>
            </w:r>
          </w:p>
        </w:tc>
      </w:tr>
      <w:tr w:rsidR="00E76B21" w:rsidRPr="00E76B21" w14:paraId="38529C93" w14:textId="77777777" w:rsidTr="00717243">
        <w:trPr>
          <w:trHeight w:val="520"/>
        </w:trPr>
        <w:tc>
          <w:tcPr>
            <w:tcW w:w="1060" w:type="dxa"/>
          </w:tcPr>
          <w:p w14:paraId="7608BFB5" w14:textId="2762D8AD" w:rsidR="00E76B21" w:rsidRPr="00E76B21" w:rsidRDefault="00E76B21" w:rsidP="00FD5889">
            <w:pPr>
              <w:spacing w:line="276" w:lineRule="auto"/>
              <w:rPr>
                <w:rFonts w:asciiTheme="majorBidi" w:hAnsiTheme="majorBidi" w:cstheme="majorBidi"/>
                <w:sz w:val="24"/>
                <w:szCs w:val="24"/>
              </w:rPr>
            </w:pPr>
            <w:r w:rsidRPr="00E76B21">
              <w:rPr>
                <w:rFonts w:asciiTheme="majorBidi" w:hAnsiTheme="majorBidi" w:cstheme="majorBidi"/>
                <w:sz w:val="24"/>
                <w:szCs w:val="24"/>
              </w:rPr>
              <w:t>Chrome &amp; Debian</w:t>
            </w:r>
            <w:sdt>
              <w:sdtPr>
                <w:rPr>
                  <w:rFonts w:asciiTheme="majorBidi" w:hAnsiTheme="majorBidi" w:cstheme="majorBidi"/>
                  <w:sz w:val="24"/>
                  <w:szCs w:val="24"/>
                </w:rPr>
                <w:id w:val="-2051607869"/>
                <w:citation/>
              </w:sdtPr>
              <w:sdtEndPr/>
              <w:sdtContent>
                <w:r w:rsidR="00142FE4">
                  <w:rPr>
                    <w:rFonts w:asciiTheme="majorBidi" w:hAnsiTheme="majorBidi" w:cstheme="majorBidi"/>
                    <w:sz w:val="24"/>
                    <w:szCs w:val="24"/>
                  </w:rPr>
                  <w:fldChar w:fldCharType="begin"/>
                </w:r>
                <w:r w:rsidR="00142FE4">
                  <w:rPr>
                    <w:rFonts w:asciiTheme="majorBidi" w:hAnsiTheme="majorBidi" w:cstheme="majorBidi"/>
                    <w:sz w:val="24"/>
                    <w:szCs w:val="24"/>
                  </w:rPr>
                  <w:instrText xml:space="preserve"> CITATION Chtomedataset \l 1033 </w:instrText>
                </w:r>
                <w:r w:rsidR="00142FE4">
                  <w:rPr>
                    <w:rFonts w:asciiTheme="majorBidi" w:hAnsiTheme="majorBidi" w:cstheme="majorBidi"/>
                    <w:sz w:val="24"/>
                    <w:szCs w:val="24"/>
                  </w:rPr>
                  <w:fldChar w:fldCharType="separate"/>
                </w:r>
                <w:r w:rsidR="00827051">
                  <w:rPr>
                    <w:rFonts w:asciiTheme="majorBidi" w:hAnsiTheme="majorBidi" w:cstheme="majorBidi"/>
                    <w:noProof/>
                    <w:sz w:val="24"/>
                    <w:szCs w:val="24"/>
                  </w:rPr>
                  <w:t xml:space="preserve"> </w:t>
                </w:r>
                <w:r w:rsidR="00827051" w:rsidRPr="00827051">
                  <w:rPr>
                    <w:rFonts w:asciiTheme="majorBidi" w:hAnsiTheme="majorBidi" w:cstheme="majorBidi"/>
                    <w:noProof/>
                    <w:sz w:val="24"/>
                    <w:szCs w:val="24"/>
                  </w:rPr>
                  <w:t>[49]</w:t>
                </w:r>
                <w:r w:rsidR="00142FE4">
                  <w:rPr>
                    <w:rFonts w:asciiTheme="majorBidi" w:hAnsiTheme="majorBidi" w:cstheme="majorBidi"/>
                    <w:sz w:val="24"/>
                    <w:szCs w:val="24"/>
                  </w:rPr>
                  <w:fldChar w:fldCharType="end"/>
                </w:r>
              </w:sdtContent>
            </w:sdt>
            <w:r w:rsidR="0044591D">
              <w:t xml:space="preserve"> </w:t>
            </w:r>
          </w:p>
        </w:tc>
        <w:tc>
          <w:tcPr>
            <w:tcW w:w="1455" w:type="dxa"/>
          </w:tcPr>
          <w:p w14:paraId="48AF6702" w14:textId="77777777" w:rsidR="00E76B21" w:rsidRPr="00E76B21" w:rsidRDefault="00E76B21" w:rsidP="00FD5889">
            <w:pPr>
              <w:spacing w:line="276" w:lineRule="auto"/>
              <w:rPr>
                <w:rFonts w:asciiTheme="majorBidi" w:hAnsiTheme="majorBidi" w:cstheme="majorBidi"/>
                <w:sz w:val="24"/>
                <w:szCs w:val="24"/>
              </w:rPr>
            </w:pPr>
            <w:r w:rsidRPr="00E76B21">
              <w:rPr>
                <w:rFonts w:asciiTheme="majorBidi" w:hAnsiTheme="majorBidi" w:cstheme="majorBidi"/>
                <w:sz w:val="24"/>
                <w:szCs w:val="24"/>
              </w:rPr>
              <w:t>Convolution + LSTM</w:t>
            </w:r>
          </w:p>
        </w:tc>
        <w:tc>
          <w:tcPr>
            <w:tcW w:w="720" w:type="dxa"/>
          </w:tcPr>
          <w:p w14:paraId="0C0F9311" w14:textId="77777777" w:rsidR="00E76B21" w:rsidRPr="00E76B21" w:rsidRDefault="00E76B21" w:rsidP="00FD5889">
            <w:pPr>
              <w:spacing w:line="276" w:lineRule="auto"/>
              <w:rPr>
                <w:rFonts w:asciiTheme="majorBidi" w:hAnsiTheme="majorBidi" w:cstheme="majorBidi"/>
                <w:sz w:val="24"/>
                <w:szCs w:val="24"/>
              </w:rPr>
            </w:pPr>
            <w:r w:rsidRPr="00E76B21">
              <w:rPr>
                <w:rFonts w:asciiTheme="majorBidi" w:hAnsiTheme="majorBidi" w:cstheme="majorBidi"/>
                <w:sz w:val="24"/>
                <w:szCs w:val="24"/>
              </w:rPr>
              <w:t>93%</w:t>
            </w:r>
          </w:p>
        </w:tc>
        <w:tc>
          <w:tcPr>
            <w:tcW w:w="720" w:type="dxa"/>
          </w:tcPr>
          <w:p w14:paraId="4C89B6C3" w14:textId="77777777" w:rsidR="00E76B21" w:rsidRPr="00E76B21" w:rsidRDefault="00E76B21" w:rsidP="00FD5889">
            <w:pPr>
              <w:spacing w:line="276" w:lineRule="auto"/>
              <w:rPr>
                <w:rFonts w:asciiTheme="majorBidi" w:hAnsiTheme="majorBidi" w:cstheme="majorBidi"/>
                <w:sz w:val="24"/>
                <w:szCs w:val="24"/>
              </w:rPr>
            </w:pPr>
            <w:r w:rsidRPr="00E76B21">
              <w:rPr>
                <w:rFonts w:asciiTheme="majorBidi" w:hAnsiTheme="majorBidi" w:cstheme="majorBidi"/>
                <w:sz w:val="24"/>
                <w:szCs w:val="24"/>
              </w:rPr>
              <w:t>93%</w:t>
            </w:r>
          </w:p>
        </w:tc>
        <w:tc>
          <w:tcPr>
            <w:tcW w:w="956" w:type="dxa"/>
          </w:tcPr>
          <w:p w14:paraId="5A352A89" w14:textId="77777777" w:rsidR="00E76B21" w:rsidRPr="00E76B21" w:rsidRDefault="00E76B21" w:rsidP="00FD5889">
            <w:pPr>
              <w:spacing w:line="276" w:lineRule="auto"/>
              <w:rPr>
                <w:rFonts w:asciiTheme="majorBidi" w:hAnsiTheme="majorBidi" w:cstheme="majorBidi"/>
                <w:sz w:val="24"/>
                <w:szCs w:val="24"/>
              </w:rPr>
            </w:pPr>
            <w:r w:rsidRPr="00E76B21">
              <w:rPr>
                <w:rFonts w:asciiTheme="majorBidi" w:hAnsiTheme="majorBidi" w:cstheme="majorBidi"/>
                <w:sz w:val="24"/>
                <w:szCs w:val="24"/>
              </w:rPr>
              <w:t>Adam</w:t>
            </w:r>
          </w:p>
        </w:tc>
        <w:tc>
          <w:tcPr>
            <w:tcW w:w="664" w:type="dxa"/>
          </w:tcPr>
          <w:p w14:paraId="44AD9F7D" w14:textId="77777777" w:rsidR="00E76B21" w:rsidRPr="00E76B21" w:rsidRDefault="00E76B21" w:rsidP="00FD5889">
            <w:pPr>
              <w:spacing w:line="276" w:lineRule="auto"/>
              <w:rPr>
                <w:rFonts w:asciiTheme="majorBidi" w:hAnsiTheme="majorBidi" w:cstheme="majorBidi"/>
                <w:sz w:val="24"/>
                <w:szCs w:val="24"/>
              </w:rPr>
            </w:pPr>
            <w:r w:rsidRPr="00E76B21">
              <w:rPr>
                <w:rFonts w:asciiTheme="majorBidi" w:hAnsiTheme="majorBidi" w:cstheme="majorBidi"/>
                <w:sz w:val="24"/>
                <w:szCs w:val="24"/>
              </w:rPr>
              <w:t>32</w:t>
            </w:r>
          </w:p>
        </w:tc>
        <w:tc>
          <w:tcPr>
            <w:tcW w:w="892" w:type="dxa"/>
            <w:gridSpan w:val="2"/>
          </w:tcPr>
          <w:p w14:paraId="53CC5075" w14:textId="77777777" w:rsidR="00E76B21" w:rsidRPr="00E76B21" w:rsidRDefault="00E76B21" w:rsidP="00FD5889">
            <w:pPr>
              <w:spacing w:line="276" w:lineRule="auto"/>
              <w:rPr>
                <w:rFonts w:asciiTheme="majorBidi" w:hAnsiTheme="majorBidi" w:cstheme="majorBidi"/>
                <w:sz w:val="24"/>
                <w:szCs w:val="24"/>
              </w:rPr>
            </w:pPr>
            <w:r w:rsidRPr="00E76B21">
              <w:rPr>
                <w:rFonts w:asciiTheme="majorBidi" w:hAnsiTheme="majorBidi" w:cstheme="majorBidi"/>
                <w:sz w:val="24"/>
                <w:szCs w:val="24"/>
              </w:rPr>
              <w:t>22</w:t>
            </w:r>
          </w:p>
        </w:tc>
        <w:tc>
          <w:tcPr>
            <w:tcW w:w="983" w:type="dxa"/>
          </w:tcPr>
          <w:p w14:paraId="60376E5F" w14:textId="77777777" w:rsidR="00E76B21" w:rsidRPr="00E76B21" w:rsidRDefault="00E76B21" w:rsidP="00FD5889">
            <w:pPr>
              <w:spacing w:line="276" w:lineRule="auto"/>
              <w:rPr>
                <w:rFonts w:asciiTheme="majorBidi" w:hAnsiTheme="majorBidi" w:cstheme="majorBidi"/>
                <w:sz w:val="24"/>
                <w:szCs w:val="24"/>
              </w:rPr>
            </w:pPr>
            <w:r w:rsidRPr="00E76B21">
              <w:rPr>
                <w:rFonts w:asciiTheme="majorBidi" w:hAnsiTheme="majorBidi" w:cstheme="majorBidi"/>
                <w:sz w:val="24"/>
                <w:szCs w:val="24"/>
              </w:rPr>
              <w:t>CrossEntropy</w:t>
            </w:r>
          </w:p>
        </w:tc>
        <w:tc>
          <w:tcPr>
            <w:tcW w:w="901" w:type="dxa"/>
          </w:tcPr>
          <w:p w14:paraId="4992127F" w14:textId="77777777" w:rsidR="00E76B21" w:rsidRPr="00E76B21" w:rsidRDefault="00E76B21" w:rsidP="00FD5889">
            <w:pPr>
              <w:spacing w:line="276" w:lineRule="auto"/>
              <w:rPr>
                <w:rFonts w:asciiTheme="majorBidi" w:hAnsiTheme="majorBidi" w:cstheme="majorBidi"/>
                <w:sz w:val="24"/>
                <w:szCs w:val="24"/>
              </w:rPr>
            </w:pPr>
            <w:r w:rsidRPr="00E76B21">
              <w:rPr>
                <w:rFonts w:asciiTheme="majorBidi" w:hAnsiTheme="majorBidi" w:cstheme="majorBidi"/>
                <w:sz w:val="24"/>
                <w:szCs w:val="24"/>
              </w:rPr>
              <w:t>0.001</w:t>
            </w:r>
          </w:p>
        </w:tc>
        <w:tc>
          <w:tcPr>
            <w:tcW w:w="1402" w:type="dxa"/>
          </w:tcPr>
          <w:p w14:paraId="03DC5FC4" w14:textId="09557C01" w:rsidR="00E76B21" w:rsidRPr="00E76B21" w:rsidRDefault="00E76B21" w:rsidP="00FD5889">
            <w:pPr>
              <w:spacing w:line="276" w:lineRule="auto"/>
              <w:rPr>
                <w:rFonts w:asciiTheme="majorBidi" w:hAnsiTheme="majorBidi" w:cstheme="majorBidi"/>
                <w:sz w:val="24"/>
                <w:szCs w:val="24"/>
              </w:rPr>
            </w:pPr>
            <w:r w:rsidRPr="00E76B21">
              <w:rPr>
                <w:rFonts w:asciiTheme="majorBidi" w:hAnsiTheme="majorBidi" w:cstheme="majorBidi"/>
                <w:sz w:val="24"/>
                <w:szCs w:val="24"/>
              </w:rPr>
              <w:t>R</w:t>
            </w:r>
            <w:r w:rsidR="00072609">
              <w:rPr>
                <w:rFonts w:asciiTheme="majorBidi" w:hAnsiTheme="majorBidi" w:cstheme="majorBidi"/>
                <w:sz w:val="24"/>
                <w:szCs w:val="24"/>
              </w:rPr>
              <w:t>e</w:t>
            </w:r>
            <w:r w:rsidRPr="00E76B21">
              <w:rPr>
                <w:rFonts w:asciiTheme="majorBidi" w:hAnsiTheme="majorBidi" w:cstheme="majorBidi"/>
                <w:sz w:val="24"/>
                <w:szCs w:val="24"/>
              </w:rPr>
              <w:t>LU</w:t>
            </w:r>
          </w:p>
        </w:tc>
      </w:tr>
      <w:tr w:rsidR="00E76B21" w:rsidRPr="00E76B21" w14:paraId="6C5C1472" w14:textId="77777777" w:rsidTr="00E41DCA">
        <w:trPr>
          <w:trHeight w:val="266"/>
        </w:trPr>
        <w:tc>
          <w:tcPr>
            <w:tcW w:w="1060" w:type="dxa"/>
            <w:vMerge w:val="restart"/>
          </w:tcPr>
          <w:p w14:paraId="544D79FC" w14:textId="6ABF185F" w:rsidR="00E76B21" w:rsidRPr="00E76B21" w:rsidRDefault="00E76B21" w:rsidP="00FD5889">
            <w:pPr>
              <w:spacing w:line="276" w:lineRule="auto"/>
              <w:rPr>
                <w:rFonts w:asciiTheme="majorBidi" w:hAnsiTheme="majorBidi" w:cstheme="majorBidi"/>
                <w:sz w:val="24"/>
                <w:szCs w:val="24"/>
              </w:rPr>
            </w:pPr>
            <w:r w:rsidRPr="00E76B21">
              <w:rPr>
                <w:rFonts w:asciiTheme="majorBidi" w:hAnsiTheme="majorBidi" w:cstheme="majorBidi"/>
                <w:sz w:val="24"/>
                <w:szCs w:val="24"/>
              </w:rPr>
              <w:t>SySeVR</w:t>
            </w:r>
            <w:r w:rsidR="0044591D">
              <w:t xml:space="preserve"> </w:t>
            </w:r>
            <w:sdt>
              <w:sdtPr>
                <w:id w:val="-221363963"/>
                <w:citation/>
              </w:sdtPr>
              <w:sdtEndPr/>
              <w:sdtContent>
                <w:r w:rsidR="0044591D">
                  <w:fldChar w:fldCharType="begin"/>
                </w:r>
                <w:r w:rsidR="0044591D">
                  <w:instrText xml:space="preserve"> CITATION SySeVRdatasetj \l 1033 </w:instrText>
                </w:r>
                <w:r w:rsidR="0044591D">
                  <w:fldChar w:fldCharType="separate"/>
                </w:r>
                <w:r w:rsidR="00827051" w:rsidRPr="00827051">
                  <w:rPr>
                    <w:noProof/>
                  </w:rPr>
                  <w:t>[1]</w:t>
                </w:r>
                <w:r w:rsidR="0044591D">
                  <w:fldChar w:fldCharType="end"/>
                </w:r>
              </w:sdtContent>
            </w:sdt>
          </w:p>
        </w:tc>
        <w:tc>
          <w:tcPr>
            <w:tcW w:w="1455" w:type="dxa"/>
          </w:tcPr>
          <w:p w14:paraId="3B4D966F" w14:textId="77777777" w:rsidR="00E76B21" w:rsidRPr="00E76B21" w:rsidRDefault="00E76B21" w:rsidP="00FD5889">
            <w:pPr>
              <w:spacing w:line="276" w:lineRule="auto"/>
              <w:rPr>
                <w:rFonts w:asciiTheme="majorBidi" w:hAnsiTheme="majorBidi" w:cstheme="majorBidi"/>
                <w:sz w:val="24"/>
                <w:szCs w:val="24"/>
              </w:rPr>
            </w:pPr>
            <w:r w:rsidRPr="00E76B21">
              <w:rPr>
                <w:rFonts w:asciiTheme="majorBidi" w:hAnsiTheme="majorBidi" w:cstheme="majorBidi"/>
                <w:sz w:val="24"/>
                <w:szCs w:val="24"/>
              </w:rPr>
              <w:t>Decision Tree</w:t>
            </w:r>
          </w:p>
        </w:tc>
        <w:tc>
          <w:tcPr>
            <w:tcW w:w="720" w:type="dxa"/>
          </w:tcPr>
          <w:p w14:paraId="2A90EAA8" w14:textId="77777777" w:rsidR="00E76B21" w:rsidRPr="00E76B21" w:rsidRDefault="00E76B21" w:rsidP="00FD5889">
            <w:pPr>
              <w:spacing w:line="276" w:lineRule="auto"/>
              <w:rPr>
                <w:rFonts w:asciiTheme="majorBidi" w:hAnsiTheme="majorBidi" w:cstheme="majorBidi"/>
                <w:sz w:val="24"/>
                <w:szCs w:val="24"/>
                <w:lang w:bidi="ar-SY"/>
              </w:rPr>
            </w:pPr>
            <w:r w:rsidRPr="00E76B21">
              <w:rPr>
                <w:rFonts w:asciiTheme="majorBidi" w:hAnsiTheme="majorBidi" w:cstheme="majorBidi"/>
                <w:sz w:val="24"/>
                <w:szCs w:val="24"/>
                <w:lang w:bidi="ar-SY"/>
              </w:rPr>
              <w:t>99%</w:t>
            </w:r>
          </w:p>
        </w:tc>
        <w:tc>
          <w:tcPr>
            <w:tcW w:w="720" w:type="dxa"/>
          </w:tcPr>
          <w:p w14:paraId="1486E9B4" w14:textId="77777777" w:rsidR="00E76B21" w:rsidRPr="00E76B21" w:rsidRDefault="00E76B21" w:rsidP="00FD5889">
            <w:pPr>
              <w:spacing w:line="276" w:lineRule="auto"/>
              <w:rPr>
                <w:rFonts w:asciiTheme="majorBidi" w:hAnsiTheme="majorBidi" w:cstheme="majorBidi"/>
                <w:sz w:val="24"/>
                <w:szCs w:val="24"/>
                <w:lang w:bidi="ar-SY"/>
              </w:rPr>
            </w:pPr>
            <w:r w:rsidRPr="00E76B21">
              <w:rPr>
                <w:rFonts w:asciiTheme="majorBidi" w:hAnsiTheme="majorBidi" w:cstheme="majorBidi"/>
                <w:sz w:val="24"/>
                <w:szCs w:val="24"/>
                <w:lang w:bidi="ar-SY"/>
              </w:rPr>
              <w:t>97%</w:t>
            </w:r>
          </w:p>
        </w:tc>
        <w:tc>
          <w:tcPr>
            <w:tcW w:w="5798" w:type="dxa"/>
            <w:gridSpan w:val="7"/>
          </w:tcPr>
          <w:p w14:paraId="16C05A7C" w14:textId="77777777" w:rsidR="00E76B21" w:rsidRPr="00E76B21" w:rsidRDefault="00E76B21" w:rsidP="00FD5889">
            <w:pPr>
              <w:spacing w:line="276" w:lineRule="auto"/>
              <w:rPr>
                <w:rFonts w:asciiTheme="majorBidi" w:hAnsiTheme="majorBidi" w:cstheme="majorBidi"/>
                <w:sz w:val="24"/>
                <w:szCs w:val="24"/>
              </w:rPr>
            </w:pPr>
            <w:r w:rsidRPr="00E76B21">
              <w:rPr>
                <w:rFonts w:asciiTheme="majorBidi" w:hAnsiTheme="majorBidi" w:cstheme="majorBidi"/>
                <w:sz w:val="24"/>
                <w:szCs w:val="24"/>
              </w:rPr>
              <w:t>-</w:t>
            </w:r>
          </w:p>
        </w:tc>
      </w:tr>
      <w:tr w:rsidR="00E76B21" w:rsidRPr="00E76B21" w14:paraId="460514C6" w14:textId="77777777" w:rsidTr="00E41DCA">
        <w:trPr>
          <w:trHeight w:val="266"/>
        </w:trPr>
        <w:tc>
          <w:tcPr>
            <w:tcW w:w="1060" w:type="dxa"/>
            <w:vMerge/>
          </w:tcPr>
          <w:p w14:paraId="23894B9B" w14:textId="77777777" w:rsidR="00E76B21" w:rsidRPr="00E76B21" w:rsidRDefault="00E76B21" w:rsidP="00FD5889">
            <w:pPr>
              <w:spacing w:line="276" w:lineRule="auto"/>
              <w:rPr>
                <w:rFonts w:asciiTheme="majorBidi" w:hAnsiTheme="majorBidi" w:cstheme="majorBidi"/>
                <w:sz w:val="24"/>
                <w:szCs w:val="24"/>
              </w:rPr>
            </w:pPr>
          </w:p>
        </w:tc>
        <w:tc>
          <w:tcPr>
            <w:tcW w:w="1455" w:type="dxa"/>
          </w:tcPr>
          <w:p w14:paraId="65264C41" w14:textId="421D87E3" w:rsidR="00E76B21" w:rsidRPr="00E76B21" w:rsidRDefault="009E69D7" w:rsidP="00FD5889">
            <w:pPr>
              <w:spacing w:line="276" w:lineRule="auto"/>
              <w:rPr>
                <w:rFonts w:asciiTheme="majorBidi" w:hAnsiTheme="majorBidi" w:cstheme="majorBidi"/>
                <w:sz w:val="24"/>
                <w:szCs w:val="24"/>
              </w:rPr>
            </w:pPr>
            <w:r>
              <w:rPr>
                <w:rFonts w:asciiTheme="majorBidi" w:hAnsiTheme="majorBidi" w:cstheme="majorBidi"/>
                <w:sz w:val="24"/>
                <w:szCs w:val="24"/>
              </w:rPr>
              <w:t>RF</w:t>
            </w:r>
          </w:p>
        </w:tc>
        <w:tc>
          <w:tcPr>
            <w:tcW w:w="720" w:type="dxa"/>
          </w:tcPr>
          <w:p w14:paraId="09483661" w14:textId="77777777" w:rsidR="00E76B21" w:rsidRPr="00E76B21" w:rsidRDefault="00E76B21" w:rsidP="00FD5889">
            <w:pPr>
              <w:spacing w:line="276" w:lineRule="auto"/>
              <w:rPr>
                <w:rFonts w:asciiTheme="majorBidi" w:hAnsiTheme="majorBidi" w:cstheme="majorBidi"/>
                <w:sz w:val="24"/>
                <w:szCs w:val="24"/>
                <w:lang w:bidi="ar-SY"/>
              </w:rPr>
            </w:pPr>
            <w:r w:rsidRPr="00E76B21">
              <w:rPr>
                <w:rFonts w:asciiTheme="majorBidi" w:hAnsiTheme="majorBidi" w:cstheme="majorBidi"/>
                <w:sz w:val="24"/>
                <w:szCs w:val="24"/>
                <w:lang w:bidi="ar-SY"/>
              </w:rPr>
              <w:t>99%</w:t>
            </w:r>
          </w:p>
        </w:tc>
        <w:tc>
          <w:tcPr>
            <w:tcW w:w="720" w:type="dxa"/>
          </w:tcPr>
          <w:p w14:paraId="325AD5C5" w14:textId="77777777" w:rsidR="00E76B21" w:rsidRPr="00E76B21" w:rsidRDefault="00E76B21" w:rsidP="00FD5889">
            <w:pPr>
              <w:spacing w:line="276" w:lineRule="auto"/>
              <w:rPr>
                <w:rFonts w:asciiTheme="majorBidi" w:hAnsiTheme="majorBidi" w:cstheme="majorBidi"/>
                <w:sz w:val="24"/>
                <w:szCs w:val="24"/>
                <w:lang w:bidi="ar-SY"/>
              </w:rPr>
            </w:pPr>
            <w:r w:rsidRPr="00E76B21">
              <w:rPr>
                <w:rFonts w:asciiTheme="majorBidi" w:hAnsiTheme="majorBidi" w:cstheme="majorBidi"/>
                <w:sz w:val="24"/>
                <w:szCs w:val="24"/>
                <w:lang w:bidi="ar-SY"/>
              </w:rPr>
              <w:t>98%</w:t>
            </w:r>
          </w:p>
        </w:tc>
        <w:tc>
          <w:tcPr>
            <w:tcW w:w="5798" w:type="dxa"/>
            <w:gridSpan w:val="7"/>
          </w:tcPr>
          <w:p w14:paraId="61C7B8B0" w14:textId="77777777" w:rsidR="00E76B21" w:rsidRPr="00E76B21" w:rsidRDefault="00E76B21" w:rsidP="00FD5889">
            <w:pPr>
              <w:spacing w:line="276" w:lineRule="auto"/>
              <w:rPr>
                <w:rFonts w:asciiTheme="majorBidi" w:hAnsiTheme="majorBidi" w:cstheme="majorBidi"/>
                <w:sz w:val="24"/>
                <w:szCs w:val="24"/>
              </w:rPr>
            </w:pPr>
            <w:r w:rsidRPr="00E76B21">
              <w:rPr>
                <w:rFonts w:asciiTheme="majorBidi" w:hAnsiTheme="majorBidi" w:cstheme="majorBidi"/>
                <w:sz w:val="24"/>
                <w:szCs w:val="24"/>
              </w:rPr>
              <w:t>-</w:t>
            </w:r>
          </w:p>
        </w:tc>
      </w:tr>
      <w:tr w:rsidR="00E76B21" w:rsidRPr="00E76B21" w14:paraId="2C647ADC" w14:textId="77777777" w:rsidTr="00E41DCA">
        <w:trPr>
          <w:trHeight w:val="266"/>
        </w:trPr>
        <w:tc>
          <w:tcPr>
            <w:tcW w:w="1060" w:type="dxa"/>
            <w:vMerge/>
          </w:tcPr>
          <w:p w14:paraId="4BFACBCB" w14:textId="77777777" w:rsidR="00E76B21" w:rsidRPr="00E76B21" w:rsidRDefault="00E76B21" w:rsidP="00FD5889">
            <w:pPr>
              <w:spacing w:line="276" w:lineRule="auto"/>
              <w:rPr>
                <w:rFonts w:asciiTheme="majorBidi" w:hAnsiTheme="majorBidi" w:cstheme="majorBidi"/>
                <w:sz w:val="24"/>
                <w:szCs w:val="24"/>
              </w:rPr>
            </w:pPr>
          </w:p>
        </w:tc>
        <w:tc>
          <w:tcPr>
            <w:tcW w:w="1455" w:type="dxa"/>
          </w:tcPr>
          <w:p w14:paraId="6F68F8BE" w14:textId="2EFA8DFA" w:rsidR="00E76B21" w:rsidRPr="00E76B21" w:rsidRDefault="009E69D7" w:rsidP="00FD5889">
            <w:pPr>
              <w:spacing w:line="276" w:lineRule="auto"/>
              <w:rPr>
                <w:rFonts w:asciiTheme="majorBidi" w:hAnsiTheme="majorBidi" w:cstheme="majorBidi"/>
                <w:sz w:val="24"/>
                <w:szCs w:val="24"/>
              </w:rPr>
            </w:pPr>
            <w:r>
              <w:rPr>
                <w:rFonts w:asciiTheme="majorBidi" w:hAnsiTheme="majorBidi" w:cstheme="majorBidi"/>
                <w:sz w:val="24"/>
                <w:szCs w:val="24"/>
              </w:rPr>
              <w:t>LR</w:t>
            </w:r>
          </w:p>
        </w:tc>
        <w:tc>
          <w:tcPr>
            <w:tcW w:w="720" w:type="dxa"/>
          </w:tcPr>
          <w:p w14:paraId="291B9499" w14:textId="77777777" w:rsidR="00E76B21" w:rsidRPr="00E76B21" w:rsidRDefault="00E76B21" w:rsidP="00FD5889">
            <w:pPr>
              <w:spacing w:line="276" w:lineRule="auto"/>
              <w:rPr>
                <w:rFonts w:asciiTheme="majorBidi" w:hAnsiTheme="majorBidi" w:cstheme="majorBidi"/>
                <w:sz w:val="24"/>
                <w:szCs w:val="24"/>
                <w:lang w:bidi="ar-SY"/>
              </w:rPr>
            </w:pPr>
            <w:r w:rsidRPr="00E76B21">
              <w:rPr>
                <w:rFonts w:asciiTheme="majorBidi" w:hAnsiTheme="majorBidi" w:cstheme="majorBidi"/>
                <w:sz w:val="24"/>
                <w:szCs w:val="24"/>
                <w:lang w:bidi="ar-SY"/>
              </w:rPr>
              <w:t>76%</w:t>
            </w:r>
          </w:p>
        </w:tc>
        <w:tc>
          <w:tcPr>
            <w:tcW w:w="720" w:type="dxa"/>
          </w:tcPr>
          <w:p w14:paraId="222089ED" w14:textId="77777777" w:rsidR="00E76B21" w:rsidRPr="00E76B21" w:rsidRDefault="00E76B21" w:rsidP="00FD5889">
            <w:pPr>
              <w:spacing w:line="276" w:lineRule="auto"/>
              <w:rPr>
                <w:rFonts w:asciiTheme="majorBidi" w:hAnsiTheme="majorBidi" w:cstheme="majorBidi"/>
                <w:sz w:val="24"/>
                <w:szCs w:val="24"/>
                <w:lang w:bidi="ar-SY"/>
              </w:rPr>
            </w:pPr>
            <w:r w:rsidRPr="00E76B21">
              <w:rPr>
                <w:rFonts w:asciiTheme="majorBidi" w:hAnsiTheme="majorBidi" w:cstheme="majorBidi"/>
                <w:sz w:val="24"/>
                <w:szCs w:val="24"/>
                <w:lang w:bidi="ar-SY"/>
              </w:rPr>
              <w:t>76%</w:t>
            </w:r>
          </w:p>
        </w:tc>
        <w:tc>
          <w:tcPr>
            <w:tcW w:w="5798" w:type="dxa"/>
            <w:gridSpan w:val="7"/>
          </w:tcPr>
          <w:p w14:paraId="5558027E" w14:textId="77777777" w:rsidR="00E76B21" w:rsidRPr="00E76B21" w:rsidRDefault="00E76B21" w:rsidP="00FD5889">
            <w:pPr>
              <w:spacing w:line="276" w:lineRule="auto"/>
              <w:rPr>
                <w:rFonts w:asciiTheme="majorBidi" w:hAnsiTheme="majorBidi" w:cstheme="majorBidi"/>
                <w:sz w:val="24"/>
                <w:szCs w:val="24"/>
              </w:rPr>
            </w:pPr>
            <w:r w:rsidRPr="00E76B21">
              <w:rPr>
                <w:rFonts w:asciiTheme="majorBidi" w:hAnsiTheme="majorBidi" w:cstheme="majorBidi"/>
                <w:sz w:val="24"/>
                <w:szCs w:val="24"/>
              </w:rPr>
              <w:t>-</w:t>
            </w:r>
          </w:p>
        </w:tc>
      </w:tr>
      <w:tr w:rsidR="00E76B21" w:rsidRPr="00E76B21" w14:paraId="45FF708C" w14:textId="77777777" w:rsidTr="00717243">
        <w:trPr>
          <w:trHeight w:val="266"/>
        </w:trPr>
        <w:tc>
          <w:tcPr>
            <w:tcW w:w="1060" w:type="dxa"/>
            <w:vMerge/>
          </w:tcPr>
          <w:p w14:paraId="25CA10A8" w14:textId="77777777" w:rsidR="00E76B21" w:rsidRPr="00E76B21" w:rsidRDefault="00E76B21" w:rsidP="00FD5889">
            <w:pPr>
              <w:spacing w:line="276" w:lineRule="auto"/>
              <w:rPr>
                <w:rFonts w:asciiTheme="majorBidi" w:hAnsiTheme="majorBidi" w:cstheme="majorBidi"/>
                <w:sz w:val="24"/>
                <w:szCs w:val="24"/>
              </w:rPr>
            </w:pPr>
          </w:p>
        </w:tc>
        <w:tc>
          <w:tcPr>
            <w:tcW w:w="1455" w:type="dxa"/>
          </w:tcPr>
          <w:p w14:paraId="53EDC27D" w14:textId="77777777" w:rsidR="00E76B21" w:rsidRPr="00E76B21" w:rsidRDefault="00E76B21" w:rsidP="00FD5889">
            <w:pPr>
              <w:spacing w:line="276" w:lineRule="auto"/>
              <w:rPr>
                <w:rFonts w:asciiTheme="majorBidi" w:hAnsiTheme="majorBidi" w:cstheme="majorBidi"/>
                <w:sz w:val="24"/>
                <w:szCs w:val="24"/>
              </w:rPr>
            </w:pPr>
            <w:r w:rsidRPr="00E76B21">
              <w:rPr>
                <w:rFonts w:asciiTheme="majorBidi" w:hAnsiTheme="majorBidi" w:cstheme="majorBidi"/>
                <w:sz w:val="24"/>
                <w:szCs w:val="24"/>
              </w:rPr>
              <w:t>Convolution + LSTM</w:t>
            </w:r>
          </w:p>
        </w:tc>
        <w:tc>
          <w:tcPr>
            <w:tcW w:w="720" w:type="dxa"/>
          </w:tcPr>
          <w:p w14:paraId="634B1DDC" w14:textId="77777777" w:rsidR="00E76B21" w:rsidRPr="00E76B21" w:rsidRDefault="00E76B21" w:rsidP="00FD5889">
            <w:pPr>
              <w:spacing w:line="276" w:lineRule="auto"/>
              <w:rPr>
                <w:rFonts w:asciiTheme="majorBidi" w:hAnsiTheme="majorBidi" w:cstheme="majorBidi"/>
                <w:sz w:val="24"/>
                <w:szCs w:val="24"/>
                <w:lang w:bidi="ar-SY"/>
              </w:rPr>
            </w:pPr>
            <w:r w:rsidRPr="00E76B21">
              <w:rPr>
                <w:rFonts w:asciiTheme="majorBidi" w:hAnsiTheme="majorBidi" w:cstheme="majorBidi"/>
                <w:sz w:val="24"/>
                <w:szCs w:val="24"/>
                <w:lang w:bidi="ar-SY"/>
              </w:rPr>
              <w:t>97%</w:t>
            </w:r>
          </w:p>
        </w:tc>
        <w:tc>
          <w:tcPr>
            <w:tcW w:w="720" w:type="dxa"/>
          </w:tcPr>
          <w:p w14:paraId="53C562B4" w14:textId="77777777" w:rsidR="00E76B21" w:rsidRPr="00E76B21" w:rsidRDefault="00E76B21" w:rsidP="00FD5889">
            <w:pPr>
              <w:spacing w:line="276" w:lineRule="auto"/>
              <w:rPr>
                <w:rFonts w:asciiTheme="majorBidi" w:hAnsiTheme="majorBidi" w:cstheme="majorBidi"/>
                <w:sz w:val="24"/>
                <w:szCs w:val="24"/>
                <w:lang w:bidi="ar-SY"/>
              </w:rPr>
            </w:pPr>
            <w:r w:rsidRPr="00E76B21">
              <w:rPr>
                <w:rFonts w:asciiTheme="majorBidi" w:hAnsiTheme="majorBidi" w:cstheme="majorBidi"/>
                <w:sz w:val="24"/>
                <w:szCs w:val="24"/>
                <w:lang w:bidi="ar-SY"/>
              </w:rPr>
              <w:t>97%</w:t>
            </w:r>
          </w:p>
        </w:tc>
        <w:tc>
          <w:tcPr>
            <w:tcW w:w="956" w:type="dxa"/>
          </w:tcPr>
          <w:p w14:paraId="56686ECD" w14:textId="77777777" w:rsidR="00E76B21" w:rsidRPr="00E76B21" w:rsidRDefault="00E76B21" w:rsidP="00FD5889">
            <w:pPr>
              <w:spacing w:line="276" w:lineRule="auto"/>
              <w:rPr>
                <w:rFonts w:asciiTheme="majorBidi" w:hAnsiTheme="majorBidi" w:cstheme="majorBidi"/>
                <w:sz w:val="24"/>
                <w:szCs w:val="24"/>
              </w:rPr>
            </w:pPr>
            <w:r w:rsidRPr="00E76B21">
              <w:rPr>
                <w:rFonts w:asciiTheme="majorBidi" w:hAnsiTheme="majorBidi" w:cstheme="majorBidi"/>
                <w:sz w:val="24"/>
                <w:szCs w:val="24"/>
              </w:rPr>
              <w:t>Adam</w:t>
            </w:r>
          </w:p>
        </w:tc>
        <w:tc>
          <w:tcPr>
            <w:tcW w:w="664" w:type="dxa"/>
          </w:tcPr>
          <w:p w14:paraId="7F6F9F63" w14:textId="77777777" w:rsidR="00E76B21" w:rsidRPr="00E76B21" w:rsidRDefault="00E76B21" w:rsidP="00FD5889">
            <w:pPr>
              <w:spacing w:line="276" w:lineRule="auto"/>
              <w:rPr>
                <w:rFonts w:asciiTheme="majorBidi" w:hAnsiTheme="majorBidi" w:cstheme="majorBidi"/>
                <w:sz w:val="24"/>
                <w:szCs w:val="24"/>
              </w:rPr>
            </w:pPr>
            <w:r w:rsidRPr="00E76B21">
              <w:rPr>
                <w:rFonts w:asciiTheme="majorBidi" w:hAnsiTheme="majorBidi" w:cstheme="majorBidi"/>
                <w:sz w:val="24"/>
                <w:szCs w:val="24"/>
              </w:rPr>
              <w:t>32</w:t>
            </w:r>
          </w:p>
        </w:tc>
        <w:tc>
          <w:tcPr>
            <w:tcW w:w="892" w:type="dxa"/>
            <w:gridSpan w:val="2"/>
          </w:tcPr>
          <w:p w14:paraId="78428EE6" w14:textId="77777777" w:rsidR="00E76B21" w:rsidRPr="00E76B21" w:rsidRDefault="00E76B21" w:rsidP="00FD5889">
            <w:pPr>
              <w:spacing w:line="276" w:lineRule="auto"/>
              <w:rPr>
                <w:rFonts w:asciiTheme="majorBidi" w:hAnsiTheme="majorBidi" w:cstheme="majorBidi"/>
                <w:sz w:val="24"/>
                <w:szCs w:val="24"/>
              </w:rPr>
            </w:pPr>
            <w:r w:rsidRPr="00E76B21">
              <w:rPr>
                <w:rFonts w:asciiTheme="majorBidi" w:hAnsiTheme="majorBidi" w:cstheme="majorBidi"/>
                <w:sz w:val="24"/>
                <w:szCs w:val="24"/>
              </w:rPr>
              <w:t>50</w:t>
            </w:r>
          </w:p>
        </w:tc>
        <w:tc>
          <w:tcPr>
            <w:tcW w:w="983" w:type="dxa"/>
          </w:tcPr>
          <w:p w14:paraId="2C710A29" w14:textId="77777777" w:rsidR="00E76B21" w:rsidRPr="00E76B21" w:rsidRDefault="00E76B21" w:rsidP="00FD5889">
            <w:pPr>
              <w:spacing w:line="276" w:lineRule="auto"/>
              <w:rPr>
                <w:rFonts w:asciiTheme="majorBidi" w:hAnsiTheme="majorBidi" w:cstheme="majorBidi"/>
                <w:sz w:val="24"/>
                <w:szCs w:val="24"/>
              </w:rPr>
            </w:pPr>
            <w:r w:rsidRPr="00E76B21">
              <w:rPr>
                <w:rFonts w:asciiTheme="majorBidi" w:hAnsiTheme="majorBidi" w:cstheme="majorBidi"/>
                <w:sz w:val="24"/>
                <w:szCs w:val="24"/>
              </w:rPr>
              <w:t>CrossEntropy</w:t>
            </w:r>
          </w:p>
        </w:tc>
        <w:tc>
          <w:tcPr>
            <w:tcW w:w="901" w:type="dxa"/>
          </w:tcPr>
          <w:p w14:paraId="079FA36F" w14:textId="77777777" w:rsidR="00E76B21" w:rsidRPr="00E76B21" w:rsidRDefault="00E76B21" w:rsidP="00FD5889">
            <w:pPr>
              <w:spacing w:line="276" w:lineRule="auto"/>
              <w:rPr>
                <w:rFonts w:asciiTheme="majorBidi" w:hAnsiTheme="majorBidi" w:cstheme="majorBidi"/>
                <w:sz w:val="24"/>
                <w:szCs w:val="24"/>
                <w:rtl/>
                <w:lang w:bidi="ar-SY"/>
              </w:rPr>
            </w:pPr>
            <w:r w:rsidRPr="00E76B21">
              <w:rPr>
                <w:rFonts w:asciiTheme="majorBidi" w:hAnsiTheme="majorBidi" w:cstheme="majorBidi"/>
                <w:sz w:val="24"/>
                <w:szCs w:val="24"/>
                <w:lang w:bidi="ar-SY"/>
              </w:rPr>
              <w:t>0.001</w:t>
            </w:r>
          </w:p>
        </w:tc>
        <w:tc>
          <w:tcPr>
            <w:tcW w:w="1402" w:type="dxa"/>
          </w:tcPr>
          <w:p w14:paraId="124D9951" w14:textId="494515C9" w:rsidR="00E76B21" w:rsidRPr="00E76B21" w:rsidRDefault="00E76B21" w:rsidP="00FD5889">
            <w:pPr>
              <w:spacing w:line="276" w:lineRule="auto"/>
              <w:rPr>
                <w:rFonts w:asciiTheme="majorBidi" w:hAnsiTheme="majorBidi" w:cstheme="majorBidi"/>
                <w:sz w:val="24"/>
                <w:szCs w:val="24"/>
              </w:rPr>
            </w:pPr>
            <w:r w:rsidRPr="00E76B21">
              <w:rPr>
                <w:rFonts w:asciiTheme="majorBidi" w:hAnsiTheme="majorBidi" w:cstheme="majorBidi"/>
                <w:sz w:val="24"/>
                <w:szCs w:val="24"/>
              </w:rPr>
              <w:t>R</w:t>
            </w:r>
            <w:r w:rsidR="00F0782D">
              <w:rPr>
                <w:rFonts w:asciiTheme="majorBidi" w:hAnsiTheme="majorBidi" w:cstheme="majorBidi"/>
                <w:sz w:val="24"/>
                <w:szCs w:val="24"/>
              </w:rPr>
              <w:t>e</w:t>
            </w:r>
            <w:r w:rsidRPr="00E76B21">
              <w:rPr>
                <w:rFonts w:asciiTheme="majorBidi" w:hAnsiTheme="majorBidi" w:cstheme="majorBidi"/>
                <w:sz w:val="24"/>
                <w:szCs w:val="24"/>
              </w:rPr>
              <w:t>LU</w:t>
            </w:r>
          </w:p>
        </w:tc>
      </w:tr>
      <w:tr w:rsidR="00E76B21" w:rsidRPr="00E76B21" w14:paraId="45998869" w14:textId="77777777" w:rsidTr="00717243">
        <w:trPr>
          <w:trHeight w:val="266"/>
        </w:trPr>
        <w:tc>
          <w:tcPr>
            <w:tcW w:w="1060" w:type="dxa"/>
            <w:vMerge/>
          </w:tcPr>
          <w:p w14:paraId="738D8692" w14:textId="77777777" w:rsidR="00E76B21" w:rsidRPr="00E76B21" w:rsidRDefault="00E76B21" w:rsidP="00FD5889">
            <w:pPr>
              <w:spacing w:line="276" w:lineRule="auto"/>
              <w:rPr>
                <w:rFonts w:asciiTheme="majorBidi" w:hAnsiTheme="majorBidi" w:cstheme="majorBidi"/>
                <w:sz w:val="24"/>
                <w:szCs w:val="24"/>
              </w:rPr>
            </w:pPr>
          </w:p>
        </w:tc>
        <w:tc>
          <w:tcPr>
            <w:tcW w:w="1455" w:type="dxa"/>
            <w:vMerge w:val="restart"/>
          </w:tcPr>
          <w:p w14:paraId="17707578" w14:textId="77777777" w:rsidR="00E76B21" w:rsidRPr="00E76B21" w:rsidRDefault="00E76B21" w:rsidP="00FD5889">
            <w:pPr>
              <w:spacing w:line="276" w:lineRule="auto"/>
              <w:rPr>
                <w:rFonts w:asciiTheme="majorBidi" w:hAnsiTheme="majorBidi" w:cstheme="majorBidi"/>
                <w:sz w:val="24"/>
                <w:szCs w:val="24"/>
              </w:rPr>
            </w:pPr>
            <w:r w:rsidRPr="00E76B21">
              <w:rPr>
                <w:rFonts w:asciiTheme="majorBidi" w:hAnsiTheme="majorBidi" w:cstheme="majorBidi"/>
                <w:sz w:val="24"/>
                <w:szCs w:val="24"/>
              </w:rPr>
              <w:t>Convolution</w:t>
            </w:r>
          </w:p>
        </w:tc>
        <w:tc>
          <w:tcPr>
            <w:tcW w:w="720" w:type="dxa"/>
          </w:tcPr>
          <w:p w14:paraId="50573BC2" w14:textId="77777777" w:rsidR="00E76B21" w:rsidRPr="00E76B21" w:rsidRDefault="00E76B21" w:rsidP="00FD5889">
            <w:pPr>
              <w:spacing w:line="276" w:lineRule="auto"/>
              <w:rPr>
                <w:rFonts w:asciiTheme="majorBidi" w:hAnsiTheme="majorBidi" w:cstheme="majorBidi"/>
                <w:sz w:val="24"/>
                <w:szCs w:val="24"/>
                <w:lang w:bidi="ar-SY"/>
              </w:rPr>
            </w:pPr>
            <w:r w:rsidRPr="00E76B21">
              <w:rPr>
                <w:rFonts w:asciiTheme="majorBidi" w:hAnsiTheme="majorBidi" w:cstheme="majorBidi"/>
                <w:sz w:val="24"/>
                <w:szCs w:val="24"/>
                <w:rtl/>
                <w:lang w:bidi="ar-SY"/>
              </w:rPr>
              <w:t>74</w:t>
            </w:r>
            <w:r w:rsidRPr="00E76B21">
              <w:rPr>
                <w:rFonts w:asciiTheme="majorBidi" w:hAnsiTheme="majorBidi" w:cstheme="majorBidi"/>
                <w:sz w:val="24"/>
                <w:szCs w:val="24"/>
                <w:lang w:bidi="ar-SY"/>
              </w:rPr>
              <w:t>%</w:t>
            </w:r>
          </w:p>
        </w:tc>
        <w:tc>
          <w:tcPr>
            <w:tcW w:w="720" w:type="dxa"/>
          </w:tcPr>
          <w:p w14:paraId="3D9C6009" w14:textId="77777777" w:rsidR="00E76B21" w:rsidRPr="00E76B21" w:rsidRDefault="00E76B21" w:rsidP="00FD5889">
            <w:pPr>
              <w:spacing w:line="276" w:lineRule="auto"/>
              <w:rPr>
                <w:rFonts w:asciiTheme="majorBidi" w:hAnsiTheme="majorBidi" w:cstheme="majorBidi"/>
                <w:sz w:val="24"/>
                <w:szCs w:val="24"/>
                <w:lang w:bidi="ar-SY"/>
              </w:rPr>
            </w:pPr>
            <w:r w:rsidRPr="00E76B21">
              <w:rPr>
                <w:rFonts w:asciiTheme="majorBidi" w:hAnsiTheme="majorBidi" w:cstheme="majorBidi"/>
                <w:sz w:val="24"/>
                <w:szCs w:val="24"/>
                <w:lang w:bidi="ar-SY"/>
              </w:rPr>
              <w:t>74%</w:t>
            </w:r>
          </w:p>
        </w:tc>
        <w:tc>
          <w:tcPr>
            <w:tcW w:w="956" w:type="dxa"/>
          </w:tcPr>
          <w:p w14:paraId="331D1BF4" w14:textId="77777777" w:rsidR="00E76B21" w:rsidRPr="00E76B21" w:rsidRDefault="00E76B21" w:rsidP="00FD5889">
            <w:pPr>
              <w:spacing w:line="276" w:lineRule="auto"/>
              <w:rPr>
                <w:rFonts w:asciiTheme="majorBidi" w:hAnsiTheme="majorBidi" w:cstheme="majorBidi"/>
                <w:sz w:val="24"/>
                <w:szCs w:val="24"/>
                <w:lang w:bidi="ar-SY"/>
              </w:rPr>
            </w:pPr>
            <w:r w:rsidRPr="00E76B21">
              <w:rPr>
                <w:rFonts w:asciiTheme="majorBidi" w:hAnsiTheme="majorBidi" w:cstheme="majorBidi"/>
                <w:sz w:val="24"/>
                <w:szCs w:val="24"/>
                <w:lang w:bidi="ar-SY"/>
              </w:rPr>
              <w:t>RMSprop</w:t>
            </w:r>
          </w:p>
        </w:tc>
        <w:tc>
          <w:tcPr>
            <w:tcW w:w="664" w:type="dxa"/>
          </w:tcPr>
          <w:p w14:paraId="7EC61B94" w14:textId="77777777" w:rsidR="00E76B21" w:rsidRPr="00E76B21" w:rsidRDefault="00E76B21" w:rsidP="00FD5889">
            <w:pPr>
              <w:spacing w:line="276" w:lineRule="auto"/>
              <w:rPr>
                <w:rFonts w:asciiTheme="majorBidi" w:hAnsiTheme="majorBidi" w:cstheme="majorBidi"/>
                <w:sz w:val="24"/>
                <w:szCs w:val="24"/>
                <w:lang w:bidi="ar-SY"/>
              </w:rPr>
            </w:pPr>
            <w:r w:rsidRPr="00E76B21">
              <w:rPr>
                <w:rFonts w:asciiTheme="majorBidi" w:hAnsiTheme="majorBidi" w:cstheme="majorBidi"/>
                <w:sz w:val="24"/>
                <w:szCs w:val="24"/>
                <w:lang w:bidi="ar-SY"/>
              </w:rPr>
              <w:t>128</w:t>
            </w:r>
          </w:p>
        </w:tc>
        <w:tc>
          <w:tcPr>
            <w:tcW w:w="892" w:type="dxa"/>
            <w:gridSpan w:val="2"/>
          </w:tcPr>
          <w:p w14:paraId="111D08F6" w14:textId="77777777" w:rsidR="00E76B21" w:rsidRPr="00E76B21" w:rsidRDefault="00E76B21" w:rsidP="00FD5889">
            <w:pPr>
              <w:spacing w:line="276" w:lineRule="auto"/>
              <w:rPr>
                <w:rFonts w:asciiTheme="majorBidi" w:hAnsiTheme="majorBidi" w:cstheme="majorBidi"/>
                <w:sz w:val="24"/>
                <w:szCs w:val="24"/>
                <w:lang w:bidi="ar-SY"/>
              </w:rPr>
            </w:pPr>
            <w:r w:rsidRPr="00E76B21">
              <w:rPr>
                <w:rFonts w:asciiTheme="majorBidi" w:hAnsiTheme="majorBidi" w:cstheme="majorBidi"/>
                <w:sz w:val="24"/>
                <w:szCs w:val="24"/>
                <w:lang w:bidi="ar-SY"/>
              </w:rPr>
              <w:t>10</w:t>
            </w:r>
          </w:p>
        </w:tc>
        <w:tc>
          <w:tcPr>
            <w:tcW w:w="983" w:type="dxa"/>
          </w:tcPr>
          <w:p w14:paraId="21ED7327" w14:textId="77777777" w:rsidR="00E76B21" w:rsidRPr="00E76B21" w:rsidRDefault="00E76B21" w:rsidP="00FD5889">
            <w:pPr>
              <w:spacing w:line="276" w:lineRule="auto"/>
              <w:rPr>
                <w:rFonts w:asciiTheme="majorBidi" w:hAnsiTheme="majorBidi" w:cstheme="majorBidi"/>
                <w:sz w:val="24"/>
                <w:szCs w:val="24"/>
              </w:rPr>
            </w:pPr>
            <w:r w:rsidRPr="00E76B21">
              <w:rPr>
                <w:rFonts w:asciiTheme="majorBidi" w:hAnsiTheme="majorBidi" w:cstheme="majorBidi"/>
                <w:sz w:val="24"/>
                <w:szCs w:val="24"/>
              </w:rPr>
              <w:t>CrossEntropy</w:t>
            </w:r>
          </w:p>
        </w:tc>
        <w:tc>
          <w:tcPr>
            <w:tcW w:w="901" w:type="dxa"/>
          </w:tcPr>
          <w:p w14:paraId="2D6751F9" w14:textId="77777777" w:rsidR="00E76B21" w:rsidRPr="00E76B21" w:rsidRDefault="00E76B21" w:rsidP="00FD5889">
            <w:pPr>
              <w:spacing w:line="276" w:lineRule="auto"/>
              <w:rPr>
                <w:rFonts w:asciiTheme="majorBidi" w:hAnsiTheme="majorBidi" w:cstheme="majorBidi"/>
                <w:sz w:val="24"/>
                <w:szCs w:val="24"/>
              </w:rPr>
            </w:pPr>
            <w:r w:rsidRPr="00E76B21">
              <w:rPr>
                <w:rFonts w:asciiTheme="majorBidi" w:hAnsiTheme="majorBidi" w:cstheme="majorBidi"/>
                <w:sz w:val="24"/>
                <w:szCs w:val="24"/>
              </w:rPr>
              <w:t>0.005</w:t>
            </w:r>
          </w:p>
        </w:tc>
        <w:tc>
          <w:tcPr>
            <w:tcW w:w="1402" w:type="dxa"/>
          </w:tcPr>
          <w:p w14:paraId="6FC076C6" w14:textId="77777777" w:rsidR="00E76B21" w:rsidRPr="00E76B21" w:rsidRDefault="00E76B21" w:rsidP="00FD5889">
            <w:pPr>
              <w:spacing w:line="276" w:lineRule="auto"/>
              <w:rPr>
                <w:rFonts w:asciiTheme="majorBidi" w:hAnsiTheme="majorBidi" w:cstheme="majorBidi"/>
                <w:sz w:val="24"/>
                <w:szCs w:val="24"/>
              </w:rPr>
            </w:pPr>
            <w:r w:rsidRPr="00E76B21">
              <w:rPr>
                <w:rFonts w:asciiTheme="majorBidi" w:hAnsiTheme="majorBidi" w:cstheme="majorBidi"/>
                <w:sz w:val="24"/>
                <w:szCs w:val="24"/>
              </w:rPr>
              <w:t>Tanh</w:t>
            </w:r>
          </w:p>
        </w:tc>
      </w:tr>
      <w:tr w:rsidR="00E76B21" w:rsidRPr="00E76B21" w14:paraId="1B0621F8" w14:textId="77777777" w:rsidTr="00717243">
        <w:trPr>
          <w:trHeight w:val="266"/>
        </w:trPr>
        <w:tc>
          <w:tcPr>
            <w:tcW w:w="1060" w:type="dxa"/>
            <w:vMerge/>
          </w:tcPr>
          <w:p w14:paraId="2E12EF00" w14:textId="77777777" w:rsidR="00E76B21" w:rsidRPr="00E76B21" w:rsidRDefault="00E76B21" w:rsidP="00FD5889">
            <w:pPr>
              <w:spacing w:line="276" w:lineRule="auto"/>
              <w:rPr>
                <w:rFonts w:asciiTheme="majorBidi" w:hAnsiTheme="majorBidi" w:cstheme="majorBidi"/>
                <w:sz w:val="24"/>
                <w:szCs w:val="24"/>
              </w:rPr>
            </w:pPr>
          </w:p>
        </w:tc>
        <w:tc>
          <w:tcPr>
            <w:tcW w:w="1455" w:type="dxa"/>
            <w:vMerge/>
          </w:tcPr>
          <w:p w14:paraId="27679816" w14:textId="77777777" w:rsidR="00E76B21" w:rsidRPr="00E76B21" w:rsidRDefault="00E76B21" w:rsidP="00FD5889">
            <w:pPr>
              <w:spacing w:line="276" w:lineRule="auto"/>
              <w:rPr>
                <w:rFonts w:asciiTheme="majorBidi" w:hAnsiTheme="majorBidi" w:cstheme="majorBidi"/>
                <w:sz w:val="24"/>
                <w:szCs w:val="24"/>
              </w:rPr>
            </w:pPr>
          </w:p>
        </w:tc>
        <w:tc>
          <w:tcPr>
            <w:tcW w:w="720" w:type="dxa"/>
          </w:tcPr>
          <w:p w14:paraId="4C42499A" w14:textId="77777777" w:rsidR="00E76B21" w:rsidRPr="00E76B21" w:rsidRDefault="00E76B21" w:rsidP="00FD5889">
            <w:pPr>
              <w:spacing w:line="276" w:lineRule="auto"/>
              <w:rPr>
                <w:rFonts w:asciiTheme="majorBidi" w:hAnsiTheme="majorBidi" w:cstheme="majorBidi"/>
                <w:sz w:val="24"/>
                <w:szCs w:val="24"/>
                <w:lang w:bidi="ar-SY"/>
              </w:rPr>
            </w:pPr>
            <w:r w:rsidRPr="00E76B21">
              <w:rPr>
                <w:rFonts w:asciiTheme="majorBidi" w:hAnsiTheme="majorBidi" w:cstheme="majorBidi"/>
                <w:sz w:val="24"/>
                <w:szCs w:val="24"/>
                <w:lang w:bidi="ar-SY"/>
              </w:rPr>
              <w:t>74%</w:t>
            </w:r>
          </w:p>
        </w:tc>
        <w:tc>
          <w:tcPr>
            <w:tcW w:w="720" w:type="dxa"/>
          </w:tcPr>
          <w:p w14:paraId="260E68F8" w14:textId="77777777" w:rsidR="00E76B21" w:rsidRPr="00E76B21" w:rsidRDefault="00E76B21" w:rsidP="00FD5889">
            <w:pPr>
              <w:spacing w:line="276" w:lineRule="auto"/>
              <w:rPr>
                <w:rFonts w:asciiTheme="majorBidi" w:hAnsiTheme="majorBidi" w:cstheme="majorBidi"/>
                <w:sz w:val="24"/>
                <w:szCs w:val="24"/>
                <w:lang w:bidi="ar-SY"/>
              </w:rPr>
            </w:pPr>
            <w:r w:rsidRPr="00E76B21">
              <w:rPr>
                <w:rFonts w:asciiTheme="majorBidi" w:hAnsiTheme="majorBidi" w:cstheme="majorBidi"/>
                <w:sz w:val="24"/>
                <w:szCs w:val="24"/>
                <w:lang w:bidi="ar-SY"/>
              </w:rPr>
              <w:t>74%</w:t>
            </w:r>
          </w:p>
        </w:tc>
        <w:tc>
          <w:tcPr>
            <w:tcW w:w="956" w:type="dxa"/>
          </w:tcPr>
          <w:p w14:paraId="11DDCBA3" w14:textId="77777777" w:rsidR="00E76B21" w:rsidRPr="00E76B21" w:rsidRDefault="00E76B21" w:rsidP="00FD5889">
            <w:pPr>
              <w:spacing w:line="276" w:lineRule="auto"/>
              <w:rPr>
                <w:rFonts w:asciiTheme="majorBidi" w:hAnsiTheme="majorBidi" w:cstheme="majorBidi"/>
                <w:sz w:val="24"/>
                <w:szCs w:val="24"/>
                <w:lang w:bidi="ar-SY"/>
              </w:rPr>
            </w:pPr>
            <w:r w:rsidRPr="00E76B21">
              <w:rPr>
                <w:rFonts w:asciiTheme="majorBidi" w:hAnsiTheme="majorBidi" w:cstheme="majorBidi"/>
                <w:sz w:val="24"/>
                <w:szCs w:val="24"/>
                <w:lang w:bidi="ar-SY"/>
              </w:rPr>
              <w:t>Adam</w:t>
            </w:r>
          </w:p>
        </w:tc>
        <w:tc>
          <w:tcPr>
            <w:tcW w:w="664" w:type="dxa"/>
          </w:tcPr>
          <w:p w14:paraId="04D9E204" w14:textId="77777777" w:rsidR="00E76B21" w:rsidRPr="00E76B21" w:rsidRDefault="00E76B21" w:rsidP="00FD5889">
            <w:pPr>
              <w:spacing w:line="276" w:lineRule="auto"/>
              <w:rPr>
                <w:rFonts w:asciiTheme="majorBidi" w:hAnsiTheme="majorBidi" w:cstheme="majorBidi"/>
                <w:sz w:val="24"/>
                <w:szCs w:val="24"/>
                <w:lang w:bidi="ar-SY"/>
              </w:rPr>
            </w:pPr>
            <w:r w:rsidRPr="00E76B21">
              <w:rPr>
                <w:rFonts w:asciiTheme="majorBidi" w:hAnsiTheme="majorBidi" w:cstheme="majorBidi"/>
                <w:sz w:val="24"/>
                <w:szCs w:val="24"/>
                <w:lang w:bidi="ar-SY"/>
              </w:rPr>
              <w:t>32</w:t>
            </w:r>
          </w:p>
        </w:tc>
        <w:tc>
          <w:tcPr>
            <w:tcW w:w="892" w:type="dxa"/>
            <w:gridSpan w:val="2"/>
          </w:tcPr>
          <w:p w14:paraId="35C076F7" w14:textId="77777777" w:rsidR="00E76B21" w:rsidRPr="00E76B21" w:rsidRDefault="00E76B21" w:rsidP="00FD5889">
            <w:pPr>
              <w:spacing w:line="276" w:lineRule="auto"/>
              <w:rPr>
                <w:rFonts w:asciiTheme="majorBidi" w:hAnsiTheme="majorBidi" w:cstheme="majorBidi"/>
                <w:sz w:val="24"/>
                <w:szCs w:val="24"/>
                <w:lang w:bidi="ar-SY"/>
              </w:rPr>
            </w:pPr>
            <w:r w:rsidRPr="00E76B21">
              <w:rPr>
                <w:rFonts w:asciiTheme="majorBidi" w:hAnsiTheme="majorBidi" w:cstheme="majorBidi"/>
                <w:sz w:val="24"/>
                <w:szCs w:val="24"/>
                <w:lang w:bidi="ar-SY"/>
              </w:rPr>
              <w:t>10</w:t>
            </w:r>
          </w:p>
        </w:tc>
        <w:tc>
          <w:tcPr>
            <w:tcW w:w="983" w:type="dxa"/>
          </w:tcPr>
          <w:p w14:paraId="33A0AE75" w14:textId="77777777" w:rsidR="00E76B21" w:rsidRPr="00E76B21" w:rsidRDefault="00E76B21" w:rsidP="00FD5889">
            <w:pPr>
              <w:spacing w:line="276" w:lineRule="auto"/>
              <w:rPr>
                <w:rFonts w:asciiTheme="majorBidi" w:hAnsiTheme="majorBidi" w:cstheme="majorBidi"/>
                <w:sz w:val="24"/>
                <w:szCs w:val="24"/>
              </w:rPr>
            </w:pPr>
            <w:r w:rsidRPr="00E76B21">
              <w:rPr>
                <w:rFonts w:asciiTheme="majorBidi" w:hAnsiTheme="majorBidi" w:cstheme="majorBidi"/>
                <w:sz w:val="24"/>
                <w:szCs w:val="24"/>
              </w:rPr>
              <w:t>CrossEntropy</w:t>
            </w:r>
          </w:p>
        </w:tc>
        <w:tc>
          <w:tcPr>
            <w:tcW w:w="901" w:type="dxa"/>
          </w:tcPr>
          <w:p w14:paraId="36519858" w14:textId="77777777" w:rsidR="00E76B21" w:rsidRPr="00E76B21" w:rsidRDefault="00E76B21" w:rsidP="00FD5889">
            <w:pPr>
              <w:spacing w:line="276" w:lineRule="auto"/>
              <w:rPr>
                <w:rFonts w:asciiTheme="majorBidi" w:hAnsiTheme="majorBidi" w:cstheme="majorBidi"/>
                <w:sz w:val="24"/>
                <w:szCs w:val="24"/>
              </w:rPr>
            </w:pPr>
            <w:r w:rsidRPr="00E76B21">
              <w:rPr>
                <w:rFonts w:asciiTheme="majorBidi" w:hAnsiTheme="majorBidi" w:cstheme="majorBidi"/>
                <w:sz w:val="24"/>
                <w:szCs w:val="24"/>
              </w:rPr>
              <w:t>0.001</w:t>
            </w:r>
          </w:p>
        </w:tc>
        <w:tc>
          <w:tcPr>
            <w:tcW w:w="1402" w:type="dxa"/>
          </w:tcPr>
          <w:p w14:paraId="734E39A3" w14:textId="77777777" w:rsidR="00E76B21" w:rsidRPr="00E76B21" w:rsidRDefault="00E76B21" w:rsidP="00FD5889">
            <w:pPr>
              <w:spacing w:line="276" w:lineRule="auto"/>
              <w:rPr>
                <w:rFonts w:asciiTheme="majorBidi" w:hAnsiTheme="majorBidi" w:cstheme="majorBidi"/>
                <w:sz w:val="24"/>
                <w:szCs w:val="24"/>
              </w:rPr>
            </w:pPr>
            <w:r w:rsidRPr="00E76B21">
              <w:rPr>
                <w:rFonts w:asciiTheme="majorBidi" w:hAnsiTheme="majorBidi" w:cstheme="majorBidi"/>
                <w:sz w:val="24"/>
                <w:szCs w:val="24"/>
              </w:rPr>
              <w:t>Tanh</w:t>
            </w:r>
          </w:p>
        </w:tc>
      </w:tr>
      <w:tr w:rsidR="00E76B21" w:rsidRPr="00E76B21" w14:paraId="042CFEEC" w14:textId="77777777" w:rsidTr="00717243">
        <w:trPr>
          <w:trHeight w:val="266"/>
        </w:trPr>
        <w:tc>
          <w:tcPr>
            <w:tcW w:w="1060" w:type="dxa"/>
            <w:vMerge/>
          </w:tcPr>
          <w:p w14:paraId="5551F565" w14:textId="77777777" w:rsidR="00E76B21" w:rsidRPr="00E76B21" w:rsidRDefault="00E76B21" w:rsidP="00FD5889">
            <w:pPr>
              <w:spacing w:line="276" w:lineRule="auto"/>
              <w:rPr>
                <w:rFonts w:asciiTheme="majorBidi" w:hAnsiTheme="majorBidi" w:cstheme="majorBidi"/>
                <w:sz w:val="24"/>
                <w:szCs w:val="24"/>
              </w:rPr>
            </w:pPr>
          </w:p>
        </w:tc>
        <w:tc>
          <w:tcPr>
            <w:tcW w:w="1455" w:type="dxa"/>
            <w:vMerge/>
          </w:tcPr>
          <w:p w14:paraId="443FF66A" w14:textId="77777777" w:rsidR="00E76B21" w:rsidRPr="00E76B21" w:rsidRDefault="00E76B21" w:rsidP="00FD5889">
            <w:pPr>
              <w:spacing w:line="276" w:lineRule="auto"/>
              <w:rPr>
                <w:rFonts w:asciiTheme="majorBidi" w:hAnsiTheme="majorBidi" w:cstheme="majorBidi"/>
                <w:sz w:val="24"/>
                <w:szCs w:val="24"/>
              </w:rPr>
            </w:pPr>
          </w:p>
        </w:tc>
        <w:tc>
          <w:tcPr>
            <w:tcW w:w="720" w:type="dxa"/>
          </w:tcPr>
          <w:p w14:paraId="64DD085D" w14:textId="77777777" w:rsidR="00E76B21" w:rsidRPr="00E76B21" w:rsidRDefault="00E76B21" w:rsidP="00FD5889">
            <w:pPr>
              <w:spacing w:line="276" w:lineRule="auto"/>
              <w:rPr>
                <w:rFonts w:asciiTheme="majorBidi" w:hAnsiTheme="majorBidi" w:cstheme="majorBidi"/>
                <w:sz w:val="24"/>
                <w:szCs w:val="24"/>
                <w:lang w:bidi="ar-SY"/>
              </w:rPr>
            </w:pPr>
            <w:r w:rsidRPr="00E76B21">
              <w:rPr>
                <w:rFonts w:asciiTheme="majorBidi" w:hAnsiTheme="majorBidi" w:cstheme="majorBidi"/>
                <w:sz w:val="24"/>
                <w:szCs w:val="24"/>
                <w:lang w:bidi="ar-SY"/>
              </w:rPr>
              <w:t>74%</w:t>
            </w:r>
          </w:p>
        </w:tc>
        <w:tc>
          <w:tcPr>
            <w:tcW w:w="720" w:type="dxa"/>
          </w:tcPr>
          <w:p w14:paraId="0E96B90C" w14:textId="77777777" w:rsidR="00E76B21" w:rsidRPr="00E76B21" w:rsidRDefault="00E76B21" w:rsidP="00FD5889">
            <w:pPr>
              <w:spacing w:line="276" w:lineRule="auto"/>
              <w:rPr>
                <w:rFonts w:asciiTheme="majorBidi" w:hAnsiTheme="majorBidi" w:cstheme="majorBidi"/>
                <w:sz w:val="24"/>
                <w:szCs w:val="24"/>
                <w:lang w:bidi="ar-SY"/>
              </w:rPr>
            </w:pPr>
            <w:r w:rsidRPr="00E76B21">
              <w:rPr>
                <w:rFonts w:asciiTheme="majorBidi" w:hAnsiTheme="majorBidi" w:cstheme="majorBidi"/>
                <w:sz w:val="24"/>
                <w:szCs w:val="24"/>
                <w:lang w:bidi="ar-SY"/>
              </w:rPr>
              <w:t>74%</w:t>
            </w:r>
          </w:p>
        </w:tc>
        <w:tc>
          <w:tcPr>
            <w:tcW w:w="956" w:type="dxa"/>
          </w:tcPr>
          <w:p w14:paraId="4745ABFE" w14:textId="77777777" w:rsidR="00E76B21" w:rsidRPr="00E76B21" w:rsidRDefault="00E76B21" w:rsidP="00FD5889">
            <w:pPr>
              <w:spacing w:line="276" w:lineRule="auto"/>
              <w:rPr>
                <w:rFonts w:asciiTheme="majorBidi" w:hAnsiTheme="majorBidi" w:cstheme="majorBidi"/>
                <w:sz w:val="24"/>
                <w:szCs w:val="24"/>
                <w:lang w:bidi="ar-SY"/>
              </w:rPr>
            </w:pPr>
            <w:r w:rsidRPr="00E76B21">
              <w:rPr>
                <w:rFonts w:asciiTheme="majorBidi" w:hAnsiTheme="majorBidi" w:cstheme="majorBidi"/>
                <w:sz w:val="24"/>
                <w:szCs w:val="24"/>
                <w:lang w:bidi="ar-SY"/>
              </w:rPr>
              <w:t>Adagrad</w:t>
            </w:r>
          </w:p>
        </w:tc>
        <w:tc>
          <w:tcPr>
            <w:tcW w:w="664" w:type="dxa"/>
          </w:tcPr>
          <w:p w14:paraId="56E416AC" w14:textId="77777777" w:rsidR="00E76B21" w:rsidRPr="00E76B21" w:rsidRDefault="00E76B21" w:rsidP="00FD5889">
            <w:pPr>
              <w:spacing w:line="276" w:lineRule="auto"/>
              <w:rPr>
                <w:rFonts w:asciiTheme="majorBidi" w:hAnsiTheme="majorBidi" w:cstheme="majorBidi"/>
                <w:sz w:val="24"/>
                <w:szCs w:val="24"/>
                <w:rtl/>
                <w:lang w:bidi="ar-SY"/>
              </w:rPr>
            </w:pPr>
            <w:r w:rsidRPr="00E76B21">
              <w:rPr>
                <w:rFonts w:asciiTheme="majorBidi" w:hAnsiTheme="majorBidi" w:cstheme="majorBidi"/>
                <w:sz w:val="24"/>
                <w:szCs w:val="24"/>
                <w:lang w:bidi="ar-SY"/>
              </w:rPr>
              <w:t>16</w:t>
            </w:r>
          </w:p>
        </w:tc>
        <w:tc>
          <w:tcPr>
            <w:tcW w:w="892" w:type="dxa"/>
            <w:gridSpan w:val="2"/>
          </w:tcPr>
          <w:p w14:paraId="0746B7CE" w14:textId="77777777" w:rsidR="00E76B21" w:rsidRPr="00E76B21" w:rsidRDefault="00E76B21" w:rsidP="00FD5889">
            <w:pPr>
              <w:spacing w:line="276" w:lineRule="auto"/>
              <w:rPr>
                <w:rFonts w:asciiTheme="majorBidi" w:hAnsiTheme="majorBidi" w:cstheme="majorBidi"/>
                <w:sz w:val="24"/>
                <w:szCs w:val="24"/>
                <w:lang w:bidi="ar-SY"/>
              </w:rPr>
            </w:pPr>
            <w:r w:rsidRPr="00E76B21">
              <w:rPr>
                <w:rFonts w:asciiTheme="majorBidi" w:hAnsiTheme="majorBidi" w:cstheme="majorBidi"/>
                <w:sz w:val="24"/>
                <w:szCs w:val="24"/>
                <w:lang w:bidi="ar-SY"/>
              </w:rPr>
              <w:t>10</w:t>
            </w:r>
          </w:p>
        </w:tc>
        <w:tc>
          <w:tcPr>
            <w:tcW w:w="983" w:type="dxa"/>
          </w:tcPr>
          <w:p w14:paraId="3F05FBDB" w14:textId="77777777" w:rsidR="00E76B21" w:rsidRPr="00E76B21" w:rsidRDefault="00E76B21" w:rsidP="00FD5889">
            <w:pPr>
              <w:spacing w:line="276" w:lineRule="auto"/>
              <w:rPr>
                <w:rFonts w:asciiTheme="majorBidi" w:hAnsiTheme="majorBidi" w:cstheme="majorBidi"/>
                <w:sz w:val="24"/>
                <w:szCs w:val="24"/>
              </w:rPr>
            </w:pPr>
            <w:r w:rsidRPr="00E76B21">
              <w:rPr>
                <w:rFonts w:asciiTheme="majorBidi" w:hAnsiTheme="majorBidi" w:cstheme="majorBidi"/>
                <w:sz w:val="24"/>
                <w:szCs w:val="24"/>
              </w:rPr>
              <w:t>CrossEntropy</w:t>
            </w:r>
          </w:p>
        </w:tc>
        <w:tc>
          <w:tcPr>
            <w:tcW w:w="901" w:type="dxa"/>
          </w:tcPr>
          <w:p w14:paraId="639BC5DE" w14:textId="77777777" w:rsidR="00E76B21" w:rsidRPr="00E76B21" w:rsidRDefault="00E76B21" w:rsidP="00FD5889">
            <w:pPr>
              <w:spacing w:line="276" w:lineRule="auto"/>
              <w:rPr>
                <w:rFonts w:asciiTheme="majorBidi" w:hAnsiTheme="majorBidi" w:cstheme="majorBidi"/>
                <w:sz w:val="24"/>
                <w:szCs w:val="24"/>
              </w:rPr>
            </w:pPr>
            <w:r w:rsidRPr="00E76B21">
              <w:rPr>
                <w:rFonts w:asciiTheme="majorBidi" w:hAnsiTheme="majorBidi" w:cstheme="majorBidi"/>
                <w:sz w:val="24"/>
                <w:szCs w:val="24"/>
              </w:rPr>
              <w:t>0.0001</w:t>
            </w:r>
          </w:p>
        </w:tc>
        <w:tc>
          <w:tcPr>
            <w:tcW w:w="1402" w:type="dxa"/>
          </w:tcPr>
          <w:p w14:paraId="6A02B029" w14:textId="0E2FF4E6" w:rsidR="00E76B21" w:rsidRPr="00E76B21" w:rsidRDefault="00E76B21" w:rsidP="00FD5889">
            <w:pPr>
              <w:spacing w:line="276" w:lineRule="auto"/>
              <w:rPr>
                <w:rFonts w:asciiTheme="majorBidi" w:hAnsiTheme="majorBidi" w:cstheme="majorBidi"/>
                <w:sz w:val="24"/>
                <w:szCs w:val="24"/>
              </w:rPr>
            </w:pPr>
            <w:r w:rsidRPr="00E76B21">
              <w:rPr>
                <w:rFonts w:asciiTheme="majorBidi" w:hAnsiTheme="majorBidi" w:cstheme="majorBidi"/>
                <w:sz w:val="24"/>
                <w:szCs w:val="24"/>
              </w:rPr>
              <w:t>R</w:t>
            </w:r>
            <w:r w:rsidR="00F0782D">
              <w:rPr>
                <w:rFonts w:asciiTheme="majorBidi" w:hAnsiTheme="majorBidi" w:cstheme="majorBidi"/>
                <w:sz w:val="24"/>
                <w:szCs w:val="24"/>
              </w:rPr>
              <w:t>e</w:t>
            </w:r>
            <w:r w:rsidRPr="00E76B21">
              <w:rPr>
                <w:rFonts w:asciiTheme="majorBidi" w:hAnsiTheme="majorBidi" w:cstheme="majorBidi"/>
                <w:sz w:val="24"/>
                <w:szCs w:val="24"/>
              </w:rPr>
              <w:t>LU</w:t>
            </w:r>
          </w:p>
        </w:tc>
      </w:tr>
      <w:tr w:rsidR="00E76B21" w:rsidRPr="00E76B21" w14:paraId="6270250D" w14:textId="77777777" w:rsidTr="00717243">
        <w:trPr>
          <w:trHeight w:val="266"/>
        </w:trPr>
        <w:tc>
          <w:tcPr>
            <w:tcW w:w="1060" w:type="dxa"/>
            <w:vMerge/>
          </w:tcPr>
          <w:p w14:paraId="4D3C5809" w14:textId="77777777" w:rsidR="00E76B21" w:rsidRPr="00E76B21" w:rsidRDefault="00E76B21" w:rsidP="00FD5889">
            <w:pPr>
              <w:spacing w:line="276" w:lineRule="auto"/>
              <w:rPr>
                <w:rFonts w:asciiTheme="majorBidi" w:hAnsiTheme="majorBidi" w:cstheme="majorBidi"/>
                <w:sz w:val="24"/>
                <w:szCs w:val="24"/>
              </w:rPr>
            </w:pPr>
          </w:p>
        </w:tc>
        <w:tc>
          <w:tcPr>
            <w:tcW w:w="1455" w:type="dxa"/>
            <w:vMerge/>
          </w:tcPr>
          <w:p w14:paraId="1F0A22DE" w14:textId="77777777" w:rsidR="00E76B21" w:rsidRPr="00E76B21" w:rsidRDefault="00E76B21" w:rsidP="00FD5889">
            <w:pPr>
              <w:spacing w:line="276" w:lineRule="auto"/>
              <w:rPr>
                <w:rFonts w:asciiTheme="majorBidi" w:hAnsiTheme="majorBidi" w:cstheme="majorBidi"/>
                <w:sz w:val="24"/>
                <w:szCs w:val="24"/>
              </w:rPr>
            </w:pPr>
          </w:p>
        </w:tc>
        <w:tc>
          <w:tcPr>
            <w:tcW w:w="720" w:type="dxa"/>
          </w:tcPr>
          <w:p w14:paraId="62E87111" w14:textId="77777777" w:rsidR="00E76B21" w:rsidRPr="00E76B21" w:rsidRDefault="00E76B21" w:rsidP="00FD5889">
            <w:pPr>
              <w:spacing w:line="276" w:lineRule="auto"/>
              <w:rPr>
                <w:rFonts w:asciiTheme="majorBidi" w:hAnsiTheme="majorBidi" w:cstheme="majorBidi"/>
                <w:sz w:val="24"/>
                <w:szCs w:val="24"/>
                <w:lang w:bidi="ar-SY"/>
              </w:rPr>
            </w:pPr>
            <w:r w:rsidRPr="00E76B21">
              <w:rPr>
                <w:rFonts w:asciiTheme="majorBidi" w:hAnsiTheme="majorBidi" w:cstheme="majorBidi"/>
                <w:sz w:val="24"/>
                <w:szCs w:val="24"/>
                <w:lang w:bidi="ar-SY"/>
              </w:rPr>
              <w:t>99%</w:t>
            </w:r>
          </w:p>
        </w:tc>
        <w:tc>
          <w:tcPr>
            <w:tcW w:w="720" w:type="dxa"/>
          </w:tcPr>
          <w:p w14:paraId="0A4691E4" w14:textId="77777777" w:rsidR="00E76B21" w:rsidRPr="00E76B21" w:rsidRDefault="00E76B21" w:rsidP="00FD5889">
            <w:pPr>
              <w:spacing w:line="276" w:lineRule="auto"/>
              <w:rPr>
                <w:rFonts w:asciiTheme="majorBidi" w:hAnsiTheme="majorBidi" w:cstheme="majorBidi"/>
                <w:sz w:val="24"/>
                <w:szCs w:val="24"/>
                <w:lang w:bidi="ar-SY"/>
              </w:rPr>
            </w:pPr>
            <w:r w:rsidRPr="00E76B21">
              <w:rPr>
                <w:rFonts w:asciiTheme="majorBidi" w:hAnsiTheme="majorBidi" w:cstheme="majorBidi"/>
                <w:sz w:val="24"/>
                <w:szCs w:val="24"/>
                <w:lang w:bidi="ar-SY"/>
              </w:rPr>
              <w:t>98%</w:t>
            </w:r>
          </w:p>
        </w:tc>
        <w:tc>
          <w:tcPr>
            <w:tcW w:w="956" w:type="dxa"/>
          </w:tcPr>
          <w:p w14:paraId="50577CD8" w14:textId="77777777" w:rsidR="00E76B21" w:rsidRPr="00E76B21" w:rsidRDefault="00E76B21" w:rsidP="00FD5889">
            <w:pPr>
              <w:spacing w:line="276" w:lineRule="auto"/>
              <w:rPr>
                <w:rFonts w:asciiTheme="majorBidi" w:hAnsiTheme="majorBidi" w:cstheme="majorBidi"/>
                <w:sz w:val="24"/>
                <w:szCs w:val="24"/>
                <w:lang w:bidi="ar-SY"/>
              </w:rPr>
            </w:pPr>
            <w:r w:rsidRPr="00E76B21">
              <w:rPr>
                <w:rFonts w:asciiTheme="majorBidi" w:hAnsiTheme="majorBidi" w:cstheme="majorBidi"/>
                <w:sz w:val="24"/>
                <w:szCs w:val="24"/>
                <w:lang w:bidi="ar-SY"/>
              </w:rPr>
              <w:t>Adam</w:t>
            </w:r>
          </w:p>
        </w:tc>
        <w:tc>
          <w:tcPr>
            <w:tcW w:w="664" w:type="dxa"/>
          </w:tcPr>
          <w:p w14:paraId="475D39F8" w14:textId="77777777" w:rsidR="00E76B21" w:rsidRPr="00E76B21" w:rsidRDefault="00E76B21" w:rsidP="00FD5889">
            <w:pPr>
              <w:spacing w:line="276" w:lineRule="auto"/>
              <w:rPr>
                <w:rFonts w:asciiTheme="majorBidi" w:hAnsiTheme="majorBidi" w:cstheme="majorBidi"/>
                <w:sz w:val="24"/>
                <w:szCs w:val="24"/>
                <w:lang w:bidi="ar-SY"/>
              </w:rPr>
            </w:pPr>
            <w:r w:rsidRPr="00E76B21">
              <w:rPr>
                <w:rFonts w:asciiTheme="majorBidi" w:hAnsiTheme="majorBidi" w:cstheme="majorBidi"/>
                <w:sz w:val="24"/>
                <w:szCs w:val="24"/>
                <w:lang w:bidi="ar-SY"/>
              </w:rPr>
              <w:t>64</w:t>
            </w:r>
          </w:p>
        </w:tc>
        <w:tc>
          <w:tcPr>
            <w:tcW w:w="892" w:type="dxa"/>
            <w:gridSpan w:val="2"/>
          </w:tcPr>
          <w:p w14:paraId="5E85AE37" w14:textId="77777777" w:rsidR="00E76B21" w:rsidRPr="00E76B21" w:rsidRDefault="00E76B21" w:rsidP="00FD5889">
            <w:pPr>
              <w:spacing w:line="276" w:lineRule="auto"/>
              <w:rPr>
                <w:rFonts w:asciiTheme="majorBidi" w:hAnsiTheme="majorBidi" w:cstheme="majorBidi"/>
                <w:sz w:val="24"/>
                <w:szCs w:val="24"/>
                <w:lang w:bidi="ar-SY"/>
              </w:rPr>
            </w:pPr>
            <w:r w:rsidRPr="00E76B21">
              <w:rPr>
                <w:rFonts w:asciiTheme="majorBidi" w:hAnsiTheme="majorBidi" w:cstheme="majorBidi"/>
                <w:sz w:val="24"/>
                <w:szCs w:val="24"/>
                <w:lang w:bidi="ar-SY"/>
              </w:rPr>
              <w:t>10</w:t>
            </w:r>
          </w:p>
        </w:tc>
        <w:tc>
          <w:tcPr>
            <w:tcW w:w="983" w:type="dxa"/>
          </w:tcPr>
          <w:p w14:paraId="49796CFD" w14:textId="77777777" w:rsidR="00E76B21" w:rsidRPr="00E76B21" w:rsidRDefault="00E76B21" w:rsidP="00FD5889">
            <w:pPr>
              <w:spacing w:line="276" w:lineRule="auto"/>
              <w:rPr>
                <w:rFonts w:asciiTheme="majorBidi" w:hAnsiTheme="majorBidi" w:cstheme="majorBidi"/>
                <w:sz w:val="24"/>
                <w:szCs w:val="24"/>
              </w:rPr>
            </w:pPr>
            <w:r w:rsidRPr="00E76B21">
              <w:rPr>
                <w:rFonts w:asciiTheme="majorBidi" w:hAnsiTheme="majorBidi" w:cstheme="majorBidi"/>
                <w:sz w:val="24"/>
                <w:szCs w:val="24"/>
              </w:rPr>
              <w:t>CrossEntropy</w:t>
            </w:r>
          </w:p>
        </w:tc>
        <w:tc>
          <w:tcPr>
            <w:tcW w:w="901" w:type="dxa"/>
          </w:tcPr>
          <w:p w14:paraId="52570D29" w14:textId="77777777" w:rsidR="00E76B21" w:rsidRPr="00E76B21" w:rsidRDefault="00E76B21" w:rsidP="00FD5889">
            <w:pPr>
              <w:spacing w:line="276" w:lineRule="auto"/>
              <w:rPr>
                <w:rFonts w:asciiTheme="majorBidi" w:hAnsiTheme="majorBidi" w:cstheme="majorBidi"/>
                <w:sz w:val="24"/>
                <w:szCs w:val="24"/>
              </w:rPr>
            </w:pPr>
            <w:r w:rsidRPr="00E76B21">
              <w:rPr>
                <w:rFonts w:asciiTheme="majorBidi" w:hAnsiTheme="majorBidi" w:cstheme="majorBidi"/>
                <w:sz w:val="24"/>
                <w:szCs w:val="24"/>
              </w:rPr>
              <w:t>0.005</w:t>
            </w:r>
          </w:p>
        </w:tc>
        <w:tc>
          <w:tcPr>
            <w:tcW w:w="1402" w:type="dxa"/>
          </w:tcPr>
          <w:p w14:paraId="70A0C345" w14:textId="11FB7BFA" w:rsidR="00E76B21" w:rsidRPr="00E76B21" w:rsidRDefault="00E76B21" w:rsidP="00FD5889">
            <w:pPr>
              <w:spacing w:line="276" w:lineRule="auto"/>
              <w:rPr>
                <w:rFonts w:asciiTheme="majorBidi" w:hAnsiTheme="majorBidi" w:cstheme="majorBidi"/>
                <w:sz w:val="24"/>
                <w:szCs w:val="24"/>
              </w:rPr>
            </w:pPr>
            <w:r w:rsidRPr="00E76B21">
              <w:rPr>
                <w:rFonts w:asciiTheme="majorBidi" w:hAnsiTheme="majorBidi" w:cstheme="majorBidi"/>
                <w:sz w:val="24"/>
                <w:szCs w:val="24"/>
              </w:rPr>
              <w:t>R</w:t>
            </w:r>
            <w:r w:rsidR="00F0782D">
              <w:rPr>
                <w:rFonts w:asciiTheme="majorBidi" w:hAnsiTheme="majorBidi" w:cstheme="majorBidi"/>
                <w:sz w:val="24"/>
                <w:szCs w:val="24"/>
              </w:rPr>
              <w:t>e</w:t>
            </w:r>
            <w:r w:rsidRPr="00E76B21">
              <w:rPr>
                <w:rFonts w:asciiTheme="majorBidi" w:hAnsiTheme="majorBidi" w:cstheme="majorBidi"/>
                <w:sz w:val="24"/>
                <w:szCs w:val="24"/>
              </w:rPr>
              <w:t>LU</w:t>
            </w:r>
          </w:p>
        </w:tc>
      </w:tr>
      <w:tr w:rsidR="00E76B21" w:rsidRPr="00E76B21" w14:paraId="198DDFB2" w14:textId="77777777" w:rsidTr="00717243">
        <w:trPr>
          <w:trHeight w:val="266"/>
        </w:trPr>
        <w:tc>
          <w:tcPr>
            <w:tcW w:w="1060" w:type="dxa"/>
            <w:vMerge/>
          </w:tcPr>
          <w:p w14:paraId="034A4EA6" w14:textId="77777777" w:rsidR="00E76B21" w:rsidRPr="00E76B21" w:rsidRDefault="00E76B21" w:rsidP="00FD5889">
            <w:pPr>
              <w:spacing w:line="276" w:lineRule="auto"/>
              <w:rPr>
                <w:rFonts w:asciiTheme="majorBidi" w:hAnsiTheme="majorBidi" w:cstheme="majorBidi"/>
                <w:sz w:val="24"/>
                <w:szCs w:val="24"/>
              </w:rPr>
            </w:pPr>
          </w:p>
        </w:tc>
        <w:tc>
          <w:tcPr>
            <w:tcW w:w="1455" w:type="dxa"/>
            <w:vMerge/>
          </w:tcPr>
          <w:p w14:paraId="54B7F17F" w14:textId="77777777" w:rsidR="00E76B21" w:rsidRPr="00E76B21" w:rsidRDefault="00E76B21" w:rsidP="00FD5889">
            <w:pPr>
              <w:spacing w:line="276" w:lineRule="auto"/>
              <w:rPr>
                <w:rFonts w:asciiTheme="majorBidi" w:hAnsiTheme="majorBidi" w:cstheme="majorBidi"/>
                <w:sz w:val="24"/>
                <w:szCs w:val="24"/>
              </w:rPr>
            </w:pPr>
          </w:p>
        </w:tc>
        <w:tc>
          <w:tcPr>
            <w:tcW w:w="720" w:type="dxa"/>
          </w:tcPr>
          <w:p w14:paraId="2FB88203" w14:textId="77777777" w:rsidR="00E76B21" w:rsidRPr="00E76B21" w:rsidRDefault="00E76B21" w:rsidP="00FD5889">
            <w:pPr>
              <w:spacing w:line="276" w:lineRule="auto"/>
              <w:rPr>
                <w:rFonts w:asciiTheme="majorBidi" w:hAnsiTheme="majorBidi" w:cstheme="majorBidi"/>
                <w:sz w:val="24"/>
                <w:szCs w:val="24"/>
                <w:lang w:bidi="ar-SY"/>
              </w:rPr>
            </w:pPr>
            <w:r w:rsidRPr="00E76B21">
              <w:rPr>
                <w:rFonts w:asciiTheme="majorBidi" w:hAnsiTheme="majorBidi" w:cstheme="majorBidi"/>
                <w:sz w:val="24"/>
                <w:szCs w:val="24"/>
                <w:lang w:bidi="ar-SY"/>
              </w:rPr>
              <w:t>99%</w:t>
            </w:r>
          </w:p>
        </w:tc>
        <w:tc>
          <w:tcPr>
            <w:tcW w:w="720" w:type="dxa"/>
          </w:tcPr>
          <w:p w14:paraId="546074A5" w14:textId="77777777" w:rsidR="00E76B21" w:rsidRPr="00E76B21" w:rsidRDefault="00E76B21" w:rsidP="00FD5889">
            <w:pPr>
              <w:spacing w:line="276" w:lineRule="auto"/>
              <w:rPr>
                <w:rFonts w:asciiTheme="majorBidi" w:hAnsiTheme="majorBidi" w:cstheme="majorBidi"/>
                <w:sz w:val="24"/>
                <w:szCs w:val="24"/>
                <w:lang w:bidi="ar-SY"/>
              </w:rPr>
            </w:pPr>
            <w:r w:rsidRPr="00E76B21">
              <w:rPr>
                <w:rFonts w:asciiTheme="majorBidi" w:hAnsiTheme="majorBidi" w:cstheme="majorBidi"/>
                <w:sz w:val="24"/>
                <w:szCs w:val="24"/>
                <w:lang w:bidi="ar-SY"/>
              </w:rPr>
              <w:t>9</w:t>
            </w:r>
            <w:r w:rsidRPr="00E76B21">
              <w:rPr>
                <w:rFonts w:asciiTheme="majorBidi" w:hAnsiTheme="majorBidi" w:cstheme="majorBidi"/>
                <w:sz w:val="24"/>
                <w:szCs w:val="24"/>
                <w:rtl/>
                <w:lang w:bidi="ar-SY"/>
              </w:rPr>
              <w:t>9</w:t>
            </w:r>
            <w:r w:rsidRPr="00E76B21">
              <w:rPr>
                <w:rFonts w:asciiTheme="majorBidi" w:hAnsiTheme="majorBidi" w:cstheme="majorBidi"/>
                <w:sz w:val="24"/>
                <w:szCs w:val="24"/>
                <w:lang w:bidi="ar-SY"/>
              </w:rPr>
              <w:t>%</w:t>
            </w:r>
          </w:p>
        </w:tc>
        <w:tc>
          <w:tcPr>
            <w:tcW w:w="956" w:type="dxa"/>
          </w:tcPr>
          <w:p w14:paraId="1367C9B1" w14:textId="77777777" w:rsidR="00E76B21" w:rsidRPr="00E76B21" w:rsidRDefault="00E76B21" w:rsidP="00FD5889">
            <w:pPr>
              <w:spacing w:line="276" w:lineRule="auto"/>
              <w:rPr>
                <w:rFonts w:asciiTheme="majorBidi" w:hAnsiTheme="majorBidi" w:cstheme="majorBidi"/>
                <w:sz w:val="24"/>
                <w:szCs w:val="24"/>
                <w:lang w:bidi="ar-SY"/>
              </w:rPr>
            </w:pPr>
            <w:r w:rsidRPr="00E76B21">
              <w:rPr>
                <w:rFonts w:asciiTheme="majorBidi" w:hAnsiTheme="majorBidi" w:cstheme="majorBidi"/>
                <w:sz w:val="24"/>
                <w:szCs w:val="24"/>
                <w:lang w:bidi="ar-SY"/>
              </w:rPr>
              <w:t>Adam</w:t>
            </w:r>
          </w:p>
        </w:tc>
        <w:tc>
          <w:tcPr>
            <w:tcW w:w="664" w:type="dxa"/>
          </w:tcPr>
          <w:p w14:paraId="0FB1466C" w14:textId="77777777" w:rsidR="00E76B21" w:rsidRPr="00E76B21" w:rsidRDefault="00E76B21" w:rsidP="00FD5889">
            <w:pPr>
              <w:spacing w:line="276" w:lineRule="auto"/>
              <w:rPr>
                <w:rFonts w:asciiTheme="majorBidi" w:hAnsiTheme="majorBidi" w:cstheme="majorBidi"/>
                <w:sz w:val="24"/>
                <w:szCs w:val="24"/>
                <w:lang w:bidi="ar-SY"/>
              </w:rPr>
            </w:pPr>
            <w:r w:rsidRPr="00E76B21">
              <w:rPr>
                <w:rFonts w:asciiTheme="majorBidi" w:hAnsiTheme="majorBidi" w:cstheme="majorBidi"/>
                <w:sz w:val="24"/>
                <w:szCs w:val="24"/>
                <w:lang w:bidi="ar-SY"/>
              </w:rPr>
              <w:t>64</w:t>
            </w:r>
          </w:p>
        </w:tc>
        <w:tc>
          <w:tcPr>
            <w:tcW w:w="892" w:type="dxa"/>
            <w:gridSpan w:val="2"/>
          </w:tcPr>
          <w:p w14:paraId="1EE75CC7" w14:textId="77777777" w:rsidR="00E76B21" w:rsidRPr="00E76B21" w:rsidRDefault="00E76B21" w:rsidP="00FD5889">
            <w:pPr>
              <w:spacing w:line="276" w:lineRule="auto"/>
              <w:rPr>
                <w:rFonts w:asciiTheme="majorBidi" w:hAnsiTheme="majorBidi" w:cstheme="majorBidi"/>
                <w:sz w:val="24"/>
                <w:szCs w:val="24"/>
                <w:lang w:bidi="ar-SY"/>
              </w:rPr>
            </w:pPr>
            <w:r w:rsidRPr="00E76B21">
              <w:rPr>
                <w:rFonts w:asciiTheme="majorBidi" w:hAnsiTheme="majorBidi" w:cstheme="majorBidi"/>
                <w:sz w:val="24"/>
                <w:szCs w:val="24"/>
                <w:lang w:bidi="ar-SY"/>
              </w:rPr>
              <w:t>100</w:t>
            </w:r>
          </w:p>
        </w:tc>
        <w:tc>
          <w:tcPr>
            <w:tcW w:w="983" w:type="dxa"/>
          </w:tcPr>
          <w:p w14:paraId="2CDEF2F8" w14:textId="77777777" w:rsidR="00E76B21" w:rsidRPr="00E76B21" w:rsidRDefault="00E76B21" w:rsidP="00FD5889">
            <w:pPr>
              <w:spacing w:line="276" w:lineRule="auto"/>
              <w:rPr>
                <w:rFonts w:asciiTheme="majorBidi" w:hAnsiTheme="majorBidi" w:cstheme="majorBidi"/>
                <w:sz w:val="24"/>
                <w:szCs w:val="24"/>
              </w:rPr>
            </w:pPr>
            <w:r w:rsidRPr="00E76B21">
              <w:rPr>
                <w:rFonts w:asciiTheme="majorBidi" w:hAnsiTheme="majorBidi" w:cstheme="majorBidi"/>
                <w:sz w:val="24"/>
                <w:szCs w:val="24"/>
              </w:rPr>
              <w:t>CrossEntropy</w:t>
            </w:r>
          </w:p>
        </w:tc>
        <w:tc>
          <w:tcPr>
            <w:tcW w:w="901" w:type="dxa"/>
          </w:tcPr>
          <w:p w14:paraId="001BE22C" w14:textId="77777777" w:rsidR="00E76B21" w:rsidRPr="00E76B21" w:rsidRDefault="00E76B21" w:rsidP="00FD5889">
            <w:pPr>
              <w:spacing w:line="276" w:lineRule="auto"/>
              <w:rPr>
                <w:rFonts w:asciiTheme="majorBidi" w:hAnsiTheme="majorBidi" w:cstheme="majorBidi"/>
                <w:sz w:val="24"/>
                <w:szCs w:val="24"/>
              </w:rPr>
            </w:pPr>
            <w:r w:rsidRPr="00E76B21">
              <w:rPr>
                <w:rFonts w:asciiTheme="majorBidi" w:hAnsiTheme="majorBidi" w:cstheme="majorBidi"/>
                <w:sz w:val="24"/>
                <w:szCs w:val="24"/>
              </w:rPr>
              <w:t>0.0</w:t>
            </w:r>
            <w:r w:rsidRPr="00E76B21">
              <w:rPr>
                <w:rFonts w:asciiTheme="majorBidi" w:hAnsiTheme="majorBidi" w:cstheme="majorBidi"/>
                <w:sz w:val="24"/>
                <w:szCs w:val="24"/>
                <w:rtl/>
              </w:rPr>
              <w:t>9</w:t>
            </w:r>
          </w:p>
        </w:tc>
        <w:tc>
          <w:tcPr>
            <w:tcW w:w="1402" w:type="dxa"/>
          </w:tcPr>
          <w:p w14:paraId="48C06FCD" w14:textId="7F7EDFDC" w:rsidR="00E76B21" w:rsidRPr="00E76B21" w:rsidRDefault="00E76B21" w:rsidP="00FD5889">
            <w:pPr>
              <w:spacing w:line="276" w:lineRule="auto"/>
              <w:rPr>
                <w:rFonts w:asciiTheme="majorBidi" w:hAnsiTheme="majorBidi" w:cstheme="majorBidi"/>
                <w:sz w:val="24"/>
                <w:szCs w:val="24"/>
              </w:rPr>
            </w:pPr>
            <w:r w:rsidRPr="00E76B21">
              <w:rPr>
                <w:rFonts w:asciiTheme="majorBidi" w:hAnsiTheme="majorBidi" w:cstheme="majorBidi"/>
                <w:sz w:val="24"/>
                <w:szCs w:val="24"/>
              </w:rPr>
              <w:t>R</w:t>
            </w:r>
            <w:r w:rsidR="00F0782D">
              <w:rPr>
                <w:rFonts w:asciiTheme="majorBidi" w:hAnsiTheme="majorBidi" w:cstheme="majorBidi"/>
                <w:sz w:val="24"/>
                <w:szCs w:val="24"/>
              </w:rPr>
              <w:t>e</w:t>
            </w:r>
            <w:r w:rsidRPr="00E76B21">
              <w:rPr>
                <w:rFonts w:asciiTheme="majorBidi" w:hAnsiTheme="majorBidi" w:cstheme="majorBidi"/>
                <w:sz w:val="24"/>
                <w:szCs w:val="24"/>
              </w:rPr>
              <w:t>LU</w:t>
            </w:r>
          </w:p>
        </w:tc>
      </w:tr>
    </w:tbl>
    <w:p w14:paraId="02C08A0F" w14:textId="6F4C861D" w:rsidR="00E76B21" w:rsidRPr="00E76B21" w:rsidRDefault="00E76B21" w:rsidP="00460B4C">
      <w:pPr>
        <w:spacing w:line="360" w:lineRule="auto"/>
        <w:rPr>
          <w:rFonts w:asciiTheme="majorBidi" w:hAnsiTheme="majorBidi" w:cstheme="majorBidi"/>
          <w:sz w:val="24"/>
          <w:szCs w:val="24"/>
        </w:rPr>
      </w:pPr>
      <w:r w:rsidRPr="00E76B21">
        <w:rPr>
          <w:rFonts w:asciiTheme="majorBidi" w:hAnsiTheme="majorBidi" w:cstheme="majorBidi"/>
          <w:sz w:val="24"/>
          <w:szCs w:val="24"/>
        </w:rPr>
        <w:t xml:space="preserve">As shown in the table, the best accuracy that was reached is 99% using 2 convolution layers where number of kernels are 256,128 and kernel size is 7, with 3 dense layers </w:t>
      </w:r>
      <w:r w:rsidRPr="00E76B21">
        <w:rPr>
          <w:rFonts w:asciiTheme="majorBidi" w:hAnsiTheme="majorBidi" w:cstheme="majorBidi"/>
          <w:sz w:val="24"/>
          <w:szCs w:val="24"/>
        </w:rPr>
        <w:lastRenderedPageBreak/>
        <w:t>that contain 64,16,1 hidden neurons in each of them where the activation function is Tanh for the last layer to make the classification, trained on SySeVR dataset</w:t>
      </w:r>
      <w:sdt>
        <w:sdtPr>
          <w:rPr>
            <w:rFonts w:asciiTheme="majorBidi" w:hAnsiTheme="majorBidi" w:cstheme="majorBidi"/>
            <w:sz w:val="24"/>
            <w:szCs w:val="24"/>
          </w:rPr>
          <w:id w:val="-2146492532"/>
          <w:citation/>
        </w:sdtPr>
        <w:sdtEndPr/>
        <w:sdtContent>
          <w:r w:rsidR="00142FE4">
            <w:rPr>
              <w:rFonts w:asciiTheme="majorBidi" w:hAnsiTheme="majorBidi" w:cstheme="majorBidi"/>
              <w:sz w:val="24"/>
              <w:szCs w:val="24"/>
            </w:rPr>
            <w:fldChar w:fldCharType="begin"/>
          </w:r>
          <w:r w:rsidR="00142FE4">
            <w:rPr>
              <w:rFonts w:asciiTheme="majorBidi" w:hAnsiTheme="majorBidi" w:cstheme="majorBidi"/>
              <w:sz w:val="24"/>
              <w:szCs w:val="24"/>
            </w:rPr>
            <w:instrText xml:space="preserve"> CITATION SySeVRdatasetj \l 1033 </w:instrText>
          </w:r>
          <w:r w:rsidR="00142FE4">
            <w:rPr>
              <w:rFonts w:asciiTheme="majorBidi" w:hAnsiTheme="majorBidi" w:cstheme="majorBidi"/>
              <w:sz w:val="24"/>
              <w:szCs w:val="24"/>
            </w:rPr>
            <w:fldChar w:fldCharType="separate"/>
          </w:r>
          <w:r w:rsidR="00827051">
            <w:rPr>
              <w:rFonts w:asciiTheme="majorBidi" w:hAnsiTheme="majorBidi" w:cstheme="majorBidi"/>
              <w:noProof/>
              <w:sz w:val="24"/>
              <w:szCs w:val="24"/>
            </w:rPr>
            <w:t xml:space="preserve"> </w:t>
          </w:r>
          <w:r w:rsidR="00827051" w:rsidRPr="00827051">
            <w:rPr>
              <w:rFonts w:asciiTheme="majorBidi" w:hAnsiTheme="majorBidi" w:cstheme="majorBidi"/>
              <w:noProof/>
              <w:sz w:val="24"/>
              <w:szCs w:val="24"/>
            </w:rPr>
            <w:t>[1]</w:t>
          </w:r>
          <w:r w:rsidR="00142FE4">
            <w:rPr>
              <w:rFonts w:asciiTheme="majorBidi" w:hAnsiTheme="majorBidi" w:cstheme="majorBidi"/>
              <w:sz w:val="24"/>
              <w:szCs w:val="24"/>
            </w:rPr>
            <w:fldChar w:fldCharType="end"/>
          </w:r>
        </w:sdtContent>
      </w:sdt>
      <w:r w:rsidRPr="00E76B21">
        <w:rPr>
          <w:rFonts w:asciiTheme="majorBidi" w:hAnsiTheme="majorBidi" w:cstheme="majorBidi"/>
          <w:sz w:val="24"/>
          <w:szCs w:val="24"/>
        </w:rPr>
        <w:t>.</w:t>
      </w:r>
    </w:p>
    <w:p w14:paraId="2F7D221D" w14:textId="5275325B" w:rsidR="00E76B21" w:rsidRPr="005345DC" w:rsidRDefault="00E76B21" w:rsidP="00B81012">
      <w:pPr>
        <w:pStyle w:val="Heading4"/>
        <w:rPr>
          <w:rFonts w:asciiTheme="majorBidi" w:hAnsiTheme="majorBidi"/>
          <w:b/>
          <w:bCs/>
          <w:i w:val="0"/>
          <w:iCs w:val="0"/>
          <w:color w:val="auto"/>
          <w:sz w:val="24"/>
          <w:szCs w:val="24"/>
        </w:rPr>
      </w:pPr>
      <w:r w:rsidRPr="005345DC">
        <w:rPr>
          <w:rFonts w:asciiTheme="majorBidi" w:hAnsiTheme="majorBidi"/>
          <w:b/>
          <w:bCs/>
          <w:i w:val="0"/>
          <w:iCs w:val="0"/>
          <w:color w:val="auto"/>
          <w:sz w:val="24"/>
          <w:szCs w:val="24"/>
        </w:rPr>
        <w:t>6.1.1.1 Binary classification discussion</w:t>
      </w:r>
    </w:p>
    <w:p w14:paraId="6E928302" w14:textId="441B3462" w:rsidR="00E76B21" w:rsidRPr="00E76B21" w:rsidRDefault="00E76B21" w:rsidP="00460B4C">
      <w:pPr>
        <w:spacing w:line="360" w:lineRule="auto"/>
        <w:rPr>
          <w:rFonts w:asciiTheme="majorBidi" w:hAnsiTheme="majorBidi" w:cstheme="majorBidi"/>
          <w:sz w:val="24"/>
          <w:szCs w:val="24"/>
        </w:rPr>
      </w:pPr>
      <w:r w:rsidRPr="00E76B21">
        <w:rPr>
          <w:rFonts w:asciiTheme="majorBidi" w:hAnsiTheme="majorBidi" w:cstheme="majorBidi"/>
          <w:sz w:val="24"/>
          <w:szCs w:val="24"/>
        </w:rPr>
        <w:t>R</w:t>
      </w:r>
      <w:r w:rsidR="00F0782D">
        <w:rPr>
          <w:rFonts w:asciiTheme="majorBidi" w:hAnsiTheme="majorBidi" w:cstheme="majorBidi"/>
          <w:sz w:val="24"/>
          <w:szCs w:val="24"/>
        </w:rPr>
        <w:t>e</w:t>
      </w:r>
      <w:r w:rsidRPr="00E76B21">
        <w:rPr>
          <w:rFonts w:asciiTheme="majorBidi" w:hAnsiTheme="majorBidi" w:cstheme="majorBidi"/>
          <w:sz w:val="24"/>
          <w:szCs w:val="24"/>
        </w:rPr>
        <w:t>LU function has been relied on as an activation function so that it is considered the most widely used activation function in neural networks nowadays, and It is known that one of the greatest advantages of R</w:t>
      </w:r>
      <w:r w:rsidR="00F0782D">
        <w:rPr>
          <w:rFonts w:asciiTheme="majorBidi" w:hAnsiTheme="majorBidi" w:cstheme="majorBidi"/>
          <w:sz w:val="24"/>
          <w:szCs w:val="24"/>
        </w:rPr>
        <w:t>e</w:t>
      </w:r>
      <w:r w:rsidRPr="00E76B21">
        <w:rPr>
          <w:rFonts w:asciiTheme="majorBidi" w:hAnsiTheme="majorBidi" w:cstheme="majorBidi"/>
          <w:sz w:val="24"/>
          <w:szCs w:val="24"/>
        </w:rPr>
        <w:t>LU has over others is that it does not activate all neurons at the same time. Although other functions were tried, such as Tangent, but through experiments, it was found that it gives the best and the fastest results, R</w:t>
      </w:r>
      <w:r w:rsidR="00F0782D">
        <w:rPr>
          <w:rFonts w:asciiTheme="majorBidi" w:hAnsiTheme="majorBidi" w:cstheme="majorBidi"/>
          <w:sz w:val="24"/>
          <w:szCs w:val="24"/>
        </w:rPr>
        <w:t>e</w:t>
      </w:r>
      <w:r w:rsidRPr="00E76B21">
        <w:rPr>
          <w:rFonts w:asciiTheme="majorBidi" w:hAnsiTheme="majorBidi" w:cstheme="majorBidi"/>
          <w:sz w:val="24"/>
          <w:szCs w:val="24"/>
        </w:rPr>
        <w:t>LU converges six times faster than tanh activation functions.</w:t>
      </w:r>
    </w:p>
    <w:p w14:paraId="05B8D7B8" w14:textId="14133799" w:rsidR="00E76B21" w:rsidRPr="00E76B21" w:rsidRDefault="00E76B21" w:rsidP="00460B4C">
      <w:pPr>
        <w:spacing w:line="360" w:lineRule="auto"/>
        <w:rPr>
          <w:rFonts w:asciiTheme="majorBidi" w:hAnsiTheme="majorBidi" w:cstheme="majorBidi"/>
          <w:sz w:val="24"/>
          <w:szCs w:val="24"/>
        </w:rPr>
      </w:pPr>
      <w:r w:rsidRPr="00E76B21">
        <w:rPr>
          <w:rFonts w:asciiTheme="majorBidi" w:hAnsiTheme="majorBidi" w:cstheme="majorBidi"/>
          <w:sz w:val="24"/>
          <w:szCs w:val="24"/>
        </w:rPr>
        <w:t>A traditional default value for the learning rate is 0.001, but experiments have shown that the best learning rate is 0.09.</w:t>
      </w:r>
    </w:p>
    <w:p w14:paraId="1F386837" w14:textId="77777777" w:rsidR="00E76B21" w:rsidRPr="00E76B21" w:rsidRDefault="00E76B21" w:rsidP="00460B4C">
      <w:pPr>
        <w:spacing w:line="360" w:lineRule="auto"/>
        <w:rPr>
          <w:rFonts w:asciiTheme="majorBidi" w:hAnsiTheme="majorBidi" w:cstheme="majorBidi"/>
          <w:sz w:val="24"/>
          <w:szCs w:val="24"/>
        </w:rPr>
      </w:pPr>
      <w:r w:rsidRPr="00E76B21">
        <w:rPr>
          <w:rFonts w:asciiTheme="majorBidi" w:hAnsiTheme="majorBidi" w:cstheme="majorBidi"/>
          <w:sz w:val="24"/>
          <w:szCs w:val="24"/>
        </w:rPr>
        <w:t>Many experiments were tried, and articles have been read about the effect of the batch size, and it was found that the best results are when the batch equals 64.</w:t>
      </w:r>
    </w:p>
    <w:p w14:paraId="5202CC90" w14:textId="2D762ED3" w:rsidR="00E76B21" w:rsidRDefault="00E76B21" w:rsidP="00460B4C">
      <w:pPr>
        <w:spacing w:line="360" w:lineRule="auto"/>
        <w:rPr>
          <w:rFonts w:asciiTheme="majorBidi" w:hAnsiTheme="majorBidi" w:cstheme="majorBidi"/>
          <w:sz w:val="24"/>
          <w:szCs w:val="24"/>
        </w:rPr>
      </w:pPr>
      <w:r w:rsidRPr="00E76B21">
        <w:rPr>
          <w:rFonts w:asciiTheme="majorBidi" w:hAnsiTheme="majorBidi" w:cstheme="majorBidi"/>
          <w:sz w:val="24"/>
          <w:szCs w:val="24"/>
        </w:rPr>
        <w:t>Adam combines the best properties of the AdaGrad that improves performance on problems with sparse gradients and RMSProp that also maintains per-parameter learning rates that are adapted based on the average of recent magnitudes of the gradients for the weight (e.g. how quickly it is changing). Adam optimizer can handle sparse gradients on noisy problems.</w:t>
      </w:r>
    </w:p>
    <w:p w14:paraId="5328BF60" w14:textId="77777777" w:rsidR="007E23CA" w:rsidRDefault="007E23CA" w:rsidP="007E23CA">
      <w:pPr>
        <w:spacing w:line="360" w:lineRule="auto"/>
        <w:rPr>
          <w:rFonts w:asciiTheme="majorBidi" w:hAnsiTheme="majorBidi" w:cstheme="majorBidi"/>
          <w:sz w:val="24"/>
          <w:szCs w:val="24"/>
          <w:rtl/>
        </w:rPr>
      </w:pPr>
      <w:r w:rsidRPr="007E23CA">
        <w:rPr>
          <w:rFonts w:asciiTheme="majorBidi" w:hAnsiTheme="majorBidi" w:cstheme="majorBidi"/>
          <w:sz w:val="24"/>
          <w:szCs w:val="24"/>
        </w:rPr>
        <w:t>The cross entropy loss function is a measure of the difference between two probability distributions for a given random variable or set of events. There are two types of cross entropy one for binary label and the other for multiclass label. This study proposed cross entropy as a loss function.</w:t>
      </w:r>
    </w:p>
    <w:p w14:paraId="29EF0F3F" w14:textId="7EFF8BAA" w:rsidR="007E23CA" w:rsidRPr="00E76B21" w:rsidRDefault="007E23CA" w:rsidP="007E23CA">
      <w:pPr>
        <w:spacing w:line="360" w:lineRule="auto"/>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5EB6EF82" wp14:editId="2B0F24B2">
            <wp:extent cx="5274310" cy="62865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5-1024x122 (1).png"/>
                    <pic:cNvPicPr/>
                  </pic:nvPicPr>
                  <pic:blipFill>
                    <a:blip r:embed="rId48">
                      <a:extLst>
                        <a:ext uri="{28A0092B-C50C-407E-A947-70E740481C1C}">
                          <a14:useLocalDpi xmlns:a14="http://schemas.microsoft.com/office/drawing/2010/main" val="0"/>
                        </a:ext>
                      </a:extLst>
                    </a:blip>
                    <a:stretch>
                      <a:fillRect/>
                    </a:stretch>
                  </pic:blipFill>
                  <pic:spPr>
                    <a:xfrm>
                      <a:off x="0" y="0"/>
                      <a:ext cx="5274310" cy="628650"/>
                    </a:xfrm>
                    <a:prstGeom prst="rect">
                      <a:avLst/>
                    </a:prstGeom>
                  </pic:spPr>
                </pic:pic>
              </a:graphicData>
            </a:graphic>
          </wp:inline>
        </w:drawing>
      </w:r>
    </w:p>
    <w:p w14:paraId="506E8E32" w14:textId="77777777" w:rsidR="00E76B21" w:rsidRDefault="00E76B21" w:rsidP="00E76B21">
      <w:pPr>
        <w:keepNext/>
      </w:pPr>
      <w:r>
        <w:rPr>
          <w:noProof/>
        </w:rPr>
        <w:lastRenderedPageBreak/>
        <w:drawing>
          <wp:inline distT="0" distB="0" distL="0" distR="0" wp14:anchorId="55507B52" wp14:editId="0B97D4F4">
            <wp:extent cx="5943600" cy="2112010"/>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inary.acc and losspng.png"/>
                    <pic:cNvPicPr/>
                  </pic:nvPicPr>
                  <pic:blipFill>
                    <a:blip r:embed="rId49">
                      <a:extLst>
                        <a:ext uri="{28A0092B-C50C-407E-A947-70E740481C1C}">
                          <a14:useLocalDpi xmlns:a14="http://schemas.microsoft.com/office/drawing/2010/main" val="0"/>
                        </a:ext>
                      </a:extLst>
                    </a:blip>
                    <a:stretch>
                      <a:fillRect/>
                    </a:stretch>
                  </pic:blipFill>
                  <pic:spPr>
                    <a:xfrm>
                      <a:off x="0" y="0"/>
                      <a:ext cx="5943600" cy="2112010"/>
                    </a:xfrm>
                    <a:prstGeom prst="rect">
                      <a:avLst/>
                    </a:prstGeom>
                  </pic:spPr>
                </pic:pic>
              </a:graphicData>
            </a:graphic>
          </wp:inline>
        </w:drawing>
      </w:r>
    </w:p>
    <w:p w14:paraId="28825150" w14:textId="2BE308E6" w:rsidR="00E76B21" w:rsidRDefault="00E76B21" w:rsidP="00E76B21">
      <w:pPr>
        <w:pStyle w:val="Caption"/>
      </w:pPr>
      <w:r w:rsidRPr="00EF4C7F">
        <w:t xml:space="preserve">The figure </w:t>
      </w:r>
      <w:r>
        <w:t>above</w:t>
      </w:r>
      <w:r w:rsidRPr="00EF4C7F">
        <w:t xml:space="preserve"> shows the accuracy curve and the loss curve in both train</w:t>
      </w:r>
      <w:r>
        <w:t xml:space="preserve"> set </w:t>
      </w:r>
      <w:r w:rsidRPr="00EF4C7F">
        <w:t>and test</w:t>
      </w:r>
      <w:r>
        <w:t xml:space="preserve"> set during epochs</w:t>
      </w:r>
    </w:p>
    <w:p w14:paraId="3987CE65" w14:textId="77777777" w:rsidR="00D20430" w:rsidRDefault="00D20430" w:rsidP="00DC7CC3">
      <w:pPr>
        <w:pStyle w:val="Heading3"/>
      </w:pPr>
      <w:bookmarkStart w:id="62" w:name="_Toc94001795"/>
    </w:p>
    <w:p w14:paraId="3C565DFC" w14:textId="77777777" w:rsidR="00D20430" w:rsidRDefault="00D20430" w:rsidP="00DC7CC3">
      <w:pPr>
        <w:pStyle w:val="Heading3"/>
      </w:pPr>
    </w:p>
    <w:p w14:paraId="2A763777" w14:textId="2A05D202" w:rsidR="00E76B21" w:rsidRDefault="00E76B21" w:rsidP="00DC7CC3">
      <w:pPr>
        <w:pStyle w:val="Heading3"/>
      </w:pPr>
      <w:bookmarkStart w:id="63" w:name="_Toc95457465"/>
      <w:r>
        <w:t>6.1.</w:t>
      </w:r>
      <w:r>
        <w:rPr>
          <w:rFonts w:hint="cs"/>
          <w:rtl/>
        </w:rPr>
        <w:t>2</w:t>
      </w:r>
      <w:r>
        <w:t xml:space="preserve"> Multiclass Classification Model</w:t>
      </w:r>
      <w:bookmarkEnd w:id="62"/>
      <w:bookmarkEnd w:id="63"/>
    </w:p>
    <w:tbl>
      <w:tblPr>
        <w:tblStyle w:val="TableGrid"/>
        <w:tblW w:w="9847" w:type="dxa"/>
        <w:tblLayout w:type="fixed"/>
        <w:tblLook w:val="04A0" w:firstRow="1" w:lastRow="0" w:firstColumn="1" w:lastColumn="0" w:noHBand="0" w:noVBand="1"/>
      </w:tblPr>
      <w:tblGrid>
        <w:gridCol w:w="1379"/>
        <w:gridCol w:w="1348"/>
        <w:gridCol w:w="662"/>
        <w:gridCol w:w="656"/>
        <w:gridCol w:w="1170"/>
        <w:gridCol w:w="630"/>
        <w:gridCol w:w="690"/>
        <w:gridCol w:w="1325"/>
        <w:gridCol w:w="910"/>
        <w:gridCol w:w="1077"/>
      </w:tblGrid>
      <w:tr w:rsidR="00E76B21" w:rsidRPr="00FD5889" w14:paraId="62691364" w14:textId="77777777" w:rsidTr="00812120">
        <w:trPr>
          <w:trHeight w:val="203"/>
        </w:trPr>
        <w:tc>
          <w:tcPr>
            <w:tcW w:w="1379" w:type="dxa"/>
            <w:vMerge w:val="restart"/>
          </w:tcPr>
          <w:p w14:paraId="143A9C10" w14:textId="77777777" w:rsidR="00E76B21" w:rsidRPr="00FD5889" w:rsidRDefault="00E76B21" w:rsidP="00FD5889">
            <w:pPr>
              <w:spacing w:line="276" w:lineRule="auto"/>
              <w:rPr>
                <w:rFonts w:asciiTheme="majorBidi" w:hAnsiTheme="majorBidi" w:cstheme="majorBidi"/>
                <w:sz w:val="24"/>
                <w:szCs w:val="24"/>
              </w:rPr>
            </w:pPr>
            <w:r w:rsidRPr="00FD5889">
              <w:rPr>
                <w:rFonts w:asciiTheme="majorBidi" w:hAnsiTheme="majorBidi" w:cstheme="majorBidi"/>
                <w:sz w:val="24"/>
                <w:szCs w:val="24"/>
              </w:rPr>
              <w:t>Dataset</w:t>
            </w:r>
          </w:p>
        </w:tc>
        <w:tc>
          <w:tcPr>
            <w:tcW w:w="1348" w:type="dxa"/>
            <w:vMerge w:val="restart"/>
          </w:tcPr>
          <w:p w14:paraId="2781BE66" w14:textId="77777777" w:rsidR="00E76B21" w:rsidRPr="00FD5889" w:rsidRDefault="00E76B21" w:rsidP="00FD5889">
            <w:pPr>
              <w:spacing w:line="276" w:lineRule="auto"/>
              <w:rPr>
                <w:rFonts w:asciiTheme="majorBidi" w:hAnsiTheme="majorBidi" w:cstheme="majorBidi"/>
                <w:sz w:val="24"/>
                <w:szCs w:val="24"/>
              </w:rPr>
            </w:pPr>
            <w:r w:rsidRPr="00FD5889">
              <w:rPr>
                <w:rFonts w:asciiTheme="majorBidi" w:hAnsiTheme="majorBidi" w:cstheme="majorBidi"/>
                <w:sz w:val="24"/>
                <w:szCs w:val="24"/>
              </w:rPr>
              <w:t>Model</w:t>
            </w:r>
          </w:p>
        </w:tc>
        <w:tc>
          <w:tcPr>
            <w:tcW w:w="1318" w:type="dxa"/>
            <w:gridSpan w:val="2"/>
          </w:tcPr>
          <w:p w14:paraId="37720574" w14:textId="77777777" w:rsidR="00E76B21" w:rsidRPr="00FD5889" w:rsidRDefault="00E76B21" w:rsidP="00FD5889">
            <w:pPr>
              <w:spacing w:line="276" w:lineRule="auto"/>
              <w:rPr>
                <w:rFonts w:asciiTheme="majorBidi" w:hAnsiTheme="majorBidi" w:cstheme="majorBidi"/>
                <w:sz w:val="24"/>
                <w:szCs w:val="24"/>
              </w:rPr>
            </w:pPr>
            <w:r w:rsidRPr="00FD5889">
              <w:rPr>
                <w:rFonts w:asciiTheme="majorBidi" w:hAnsiTheme="majorBidi" w:cstheme="majorBidi"/>
                <w:sz w:val="24"/>
                <w:szCs w:val="24"/>
              </w:rPr>
              <w:t>Accuracy</w:t>
            </w:r>
          </w:p>
        </w:tc>
        <w:tc>
          <w:tcPr>
            <w:tcW w:w="5802" w:type="dxa"/>
            <w:gridSpan w:val="6"/>
          </w:tcPr>
          <w:p w14:paraId="2C480809" w14:textId="77777777" w:rsidR="00E76B21" w:rsidRPr="00FD5889" w:rsidRDefault="00E76B21" w:rsidP="00FD5889">
            <w:pPr>
              <w:spacing w:line="276" w:lineRule="auto"/>
              <w:rPr>
                <w:rFonts w:asciiTheme="majorBidi" w:hAnsiTheme="majorBidi" w:cstheme="majorBidi"/>
                <w:sz w:val="24"/>
                <w:szCs w:val="24"/>
              </w:rPr>
            </w:pPr>
            <w:r w:rsidRPr="00FD5889">
              <w:rPr>
                <w:rFonts w:asciiTheme="majorBidi" w:hAnsiTheme="majorBidi" w:cstheme="majorBidi"/>
                <w:sz w:val="24"/>
                <w:szCs w:val="24"/>
              </w:rPr>
              <w:t>Hyperparameters</w:t>
            </w:r>
          </w:p>
        </w:tc>
      </w:tr>
      <w:tr w:rsidR="00E76B21" w:rsidRPr="00FD5889" w14:paraId="49096650" w14:textId="77777777" w:rsidTr="00812120">
        <w:trPr>
          <w:trHeight w:val="190"/>
        </w:trPr>
        <w:tc>
          <w:tcPr>
            <w:tcW w:w="1379" w:type="dxa"/>
            <w:vMerge/>
          </w:tcPr>
          <w:p w14:paraId="7419C029" w14:textId="77777777" w:rsidR="00E76B21" w:rsidRPr="00FD5889" w:rsidRDefault="00E76B21" w:rsidP="00FD5889">
            <w:pPr>
              <w:spacing w:line="276" w:lineRule="auto"/>
              <w:rPr>
                <w:rFonts w:asciiTheme="majorBidi" w:hAnsiTheme="majorBidi" w:cstheme="majorBidi"/>
                <w:sz w:val="24"/>
                <w:szCs w:val="24"/>
              </w:rPr>
            </w:pPr>
          </w:p>
        </w:tc>
        <w:tc>
          <w:tcPr>
            <w:tcW w:w="1348" w:type="dxa"/>
            <w:vMerge/>
          </w:tcPr>
          <w:p w14:paraId="1AEDE71F" w14:textId="77777777" w:rsidR="00E76B21" w:rsidRPr="00FD5889" w:rsidRDefault="00E76B21" w:rsidP="00FD5889">
            <w:pPr>
              <w:spacing w:line="276" w:lineRule="auto"/>
              <w:rPr>
                <w:rFonts w:asciiTheme="majorBidi" w:hAnsiTheme="majorBidi" w:cstheme="majorBidi"/>
                <w:sz w:val="24"/>
                <w:szCs w:val="24"/>
              </w:rPr>
            </w:pPr>
          </w:p>
        </w:tc>
        <w:tc>
          <w:tcPr>
            <w:tcW w:w="662" w:type="dxa"/>
          </w:tcPr>
          <w:p w14:paraId="33C85E6A" w14:textId="77777777" w:rsidR="00E76B21" w:rsidRPr="00FD5889" w:rsidRDefault="00E76B21" w:rsidP="00FD5889">
            <w:pPr>
              <w:spacing w:line="276" w:lineRule="auto"/>
              <w:rPr>
                <w:rFonts w:asciiTheme="majorBidi" w:hAnsiTheme="majorBidi" w:cstheme="majorBidi"/>
                <w:sz w:val="24"/>
                <w:szCs w:val="24"/>
              </w:rPr>
            </w:pPr>
            <w:r w:rsidRPr="00FD5889">
              <w:rPr>
                <w:rFonts w:asciiTheme="majorBidi" w:hAnsiTheme="majorBidi" w:cstheme="majorBidi"/>
                <w:sz w:val="24"/>
                <w:szCs w:val="24"/>
              </w:rPr>
              <w:t xml:space="preserve">Train </w:t>
            </w:r>
          </w:p>
        </w:tc>
        <w:tc>
          <w:tcPr>
            <w:tcW w:w="656" w:type="dxa"/>
          </w:tcPr>
          <w:p w14:paraId="28DACD4B" w14:textId="77777777" w:rsidR="00E76B21" w:rsidRPr="00FD5889" w:rsidRDefault="00E76B21" w:rsidP="00FD5889">
            <w:pPr>
              <w:spacing w:line="276" w:lineRule="auto"/>
              <w:rPr>
                <w:rFonts w:asciiTheme="majorBidi" w:hAnsiTheme="majorBidi" w:cstheme="majorBidi"/>
                <w:sz w:val="24"/>
                <w:szCs w:val="24"/>
              </w:rPr>
            </w:pPr>
            <w:r w:rsidRPr="00FD5889">
              <w:rPr>
                <w:rFonts w:asciiTheme="majorBidi" w:hAnsiTheme="majorBidi" w:cstheme="majorBidi"/>
                <w:sz w:val="24"/>
                <w:szCs w:val="24"/>
              </w:rPr>
              <w:t xml:space="preserve">Test </w:t>
            </w:r>
          </w:p>
        </w:tc>
        <w:tc>
          <w:tcPr>
            <w:tcW w:w="1170" w:type="dxa"/>
          </w:tcPr>
          <w:p w14:paraId="6D028658" w14:textId="77777777" w:rsidR="00E76B21" w:rsidRPr="00FD5889" w:rsidRDefault="00E76B21" w:rsidP="00FD5889">
            <w:pPr>
              <w:spacing w:line="276" w:lineRule="auto"/>
              <w:rPr>
                <w:rFonts w:asciiTheme="majorBidi" w:hAnsiTheme="majorBidi" w:cstheme="majorBidi"/>
                <w:sz w:val="24"/>
                <w:szCs w:val="24"/>
              </w:rPr>
            </w:pPr>
            <w:r w:rsidRPr="00FD5889">
              <w:rPr>
                <w:rFonts w:asciiTheme="majorBidi" w:hAnsiTheme="majorBidi" w:cstheme="majorBidi"/>
                <w:sz w:val="24"/>
                <w:szCs w:val="24"/>
              </w:rPr>
              <w:t>Optimizer</w:t>
            </w:r>
          </w:p>
        </w:tc>
        <w:tc>
          <w:tcPr>
            <w:tcW w:w="630" w:type="dxa"/>
          </w:tcPr>
          <w:p w14:paraId="14E8BE7B" w14:textId="77777777" w:rsidR="00E76B21" w:rsidRPr="00FD5889" w:rsidRDefault="00E76B21" w:rsidP="00FD5889">
            <w:pPr>
              <w:spacing w:line="276" w:lineRule="auto"/>
              <w:rPr>
                <w:rFonts w:asciiTheme="majorBidi" w:hAnsiTheme="majorBidi" w:cstheme="majorBidi"/>
                <w:sz w:val="24"/>
                <w:szCs w:val="24"/>
              </w:rPr>
            </w:pPr>
            <w:r w:rsidRPr="00FD5889">
              <w:rPr>
                <w:rFonts w:asciiTheme="majorBidi" w:hAnsiTheme="majorBidi" w:cstheme="majorBidi"/>
                <w:sz w:val="24"/>
                <w:szCs w:val="24"/>
              </w:rPr>
              <w:t>Batch</w:t>
            </w:r>
          </w:p>
        </w:tc>
        <w:tc>
          <w:tcPr>
            <w:tcW w:w="690" w:type="dxa"/>
          </w:tcPr>
          <w:p w14:paraId="3FE0265D" w14:textId="77777777" w:rsidR="00E76B21" w:rsidRPr="00FD5889" w:rsidRDefault="00E76B21" w:rsidP="00FD5889">
            <w:pPr>
              <w:spacing w:line="276" w:lineRule="auto"/>
              <w:rPr>
                <w:rFonts w:asciiTheme="majorBidi" w:hAnsiTheme="majorBidi" w:cstheme="majorBidi"/>
                <w:sz w:val="24"/>
                <w:szCs w:val="24"/>
              </w:rPr>
            </w:pPr>
            <w:r w:rsidRPr="00FD5889">
              <w:rPr>
                <w:rFonts w:asciiTheme="majorBidi" w:hAnsiTheme="majorBidi" w:cstheme="majorBidi"/>
                <w:sz w:val="24"/>
                <w:szCs w:val="24"/>
              </w:rPr>
              <w:t>Epoch</w:t>
            </w:r>
          </w:p>
        </w:tc>
        <w:tc>
          <w:tcPr>
            <w:tcW w:w="1325" w:type="dxa"/>
          </w:tcPr>
          <w:p w14:paraId="152C81AC" w14:textId="77777777" w:rsidR="00E76B21" w:rsidRPr="00FD5889" w:rsidRDefault="00E76B21" w:rsidP="00FD5889">
            <w:pPr>
              <w:spacing w:line="276" w:lineRule="auto"/>
              <w:rPr>
                <w:rFonts w:asciiTheme="majorBidi" w:hAnsiTheme="majorBidi" w:cstheme="majorBidi"/>
                <w:sz w:val="24"/>
                <w:szCs w:val="24"/>
              </w:rPr>
            </w:pPr>
            <w:r w:rsidRPr="00FD5889">
              <w:rPr>
                <w:rFonts w:asciiTheme="majorBidi" w:hAnsiTheme="majorBidi" w:cstheme="majorBidi"/>
                <w:sz w:val="24"/>
                <w:szCs w:val="24"/>
              </w:rPr>
              <w:t>Loss function</w:t>
            </w:r>
          </w:p>
        </w:tc>
        <w:tc>
          <w:tcPr>
            <w:tcW w:w="910" w:type="dxa"/>
          </w:tcPr>
          <w:p w14:paraId="67776CB0" w14:textId="77777777" w:rsidR="00E76B21" w:rsidRPr="00FD5889" w:rsidRDefault="00E76B21" w:rsidP="00FD5889">
            <w:pPr>
              <w:spacing w:line="276" w:lineRule="auto"/>
              <w:rPr>
                <w:rFonts w:asciiTheme="majorBidi" w:hAnsiTheme="majorBidi" w:cstheme="majorBidi"/>
                <w:sz w:val="24"/>
                <w:szCs w:val="24"/>
              </w:rPr>
            </w:pPr>
            <w:r w:rsidRPr="00FD5889">
              <w:rPr>
                <w:rFonts w:asciiTheme="majorBidi" w:hAnsiTheme="majorBidi" w:cstheme="majorBidi"/>
                <w:sz w:val="24"/>
                <w:szCs w:val="24"/>
              </w:rPr>
              <w:t>Learning Rate</w:t>
            </w:r>
          </w:p>
        </w:tc>
        <w:tc>
          <w:tcPr>
            <w:tcW w:w="1077" w:type="dxa"/>
          </w:tcPr>
          <w:p w14:paraId="6B918788" w14:textId="77777777" w:rsidR="00E76B21" w:rsidRPr="00FD5889" w:rsidRDefault="00E76B21" w:rsidP="00FD5889">
            <w:pPr>
              <w:spacing w:line="276" w:lineRule="auto"/>
              <w:rPr>
                <w:rFonts w:asciiTheme="majorBidi" w:hAnsiTheme="majorBidi" w:cstheme="majorBidi"/>
                <w:sz w:val="24"/>
                <w:szCs w:val="24"/>
              </w:rPr>
            </w:pPr>
            <w:r w:rsidRPr="00FD5889">
              <w:rPr>
                <w:rFonts w:asciiTheme="majorBidi" w:hAnsiTheme="majorBidi" w:cstheme="majorBidi"/>
                <w:sz w:val="24"/>
                <w:szCs w:val="24"/>
              </w:rPr>
              <w:t>Activation function</w:t>
            </w:r>
          </w:p>
        </w:tc>
      </w:tr>
      <w:tr w:rsidR="00E76B21" w:rsidRPr="00FD5889" w14:paraId="05150442" w14:textId="77777777" w:rsidTr="00812120">
        <w:trPr>
          <w:trHeight w:val="393"/>
        </w:trPr>
        <w:tc>
          <w:tcPr>
            <w:tcW w:w="1379" w:type="dxa"/>
          </w:tcPr>
          <w:p w14:paraId="08A6F949" w14:textId="5419BECE" w:rsidR="00E76B21" w:rsidRPr="00FD5889" w:rsidRDefault="00E76B21" w:rsidP="00FD5889">
            <w:pPr>
              <w:spacing w:line="276" w:lineRule="auto"/>
              <w:rPr>
                <w:rFonts w:asciiTheme="majorBidi" w:hAnsiTheme="majorBidi" w:cstheme="majorBidi"/>
                <w:sz w:val="24"/>
                <w:szCs w:val="24"/>
              </w:rPr>
            </w:pPr>
            <w:r w:rsidRPr="00FD5889">
              <w:rPr>
                <w:rFonts w:asciiTheme="majorBidi" w:hAnsiTheme="majorBidi" w:cstheme="majorBidi"/>
                <w:sz w:val="24"/>
                <w:szCs w:val="24"/>
              </w:rPr>
              <w:t>MSR</w:t>
            </w:r>
            <w:sdt>
              <w:sdtPr>
                <w:rPr>
                  <w:rFonts w:asciiTheme="majorBidi" w:hAnsiTheme="majorBidi" w:cstheme="majorBidi"/>
                  <w:sz w:val="24"/>
                  <w:szCs w:val="24"/>
                </w:rPr>
                <w:id w:val="487749338"/>
                <w:citation/>
              </w:sdtPr>
              <w:sdtEndPr/>
              <w:sdtContent>
                <w:r w:rsidR="00142FE4">
                  <w:rPr>
                    <w:rFonts w:asciiTheme="majorBidi" w:hAnsiTheme="majorBidi" w:cstheme="majorBidi"/>
                    <w:sz w:val="24"/>
                    <w:szCs w:val="24"/>
                  </w:rPr>
                  <w:fldChar w:fldCharType="begin"/>
                </w:r>
                <w:r w:rsidR="00142FE4">
                  <w:rPr>
                    <w:rFonts w:asciiTheme="majorBidi" w:hAnsiTheme="majorBidi" w:cstheme="majorBidi"/>
                    <w:sz w:val="24"/>
                    <w:szCs w:val="24"/>
                  </w:rPr>
                  <w:instrText xml:space="preserve"> CITATION MSRdataset \l 1033 </w:instrText>
                </w:r>
                <w:r w:rsidR="00142FE4">
                  <w:rPr>
                    <w:rFonts w:asciiTheme="majorBidi" w:hAnsiTheme="majorBidi" w:cstheme="majorBidi"/>
                    <w:sz w:val="24"/>
                    <w:szCs w:val="24"/>
                  </w:rPr>
                  <w:fldChar w:fldCharType="separate"/>
                </w:r>
                <w:r w:rsidR="00827051">
                  <w:rPr>
                    <w:rFonts w:asciiTheme="majorBidi" w:hAnsiTheme="majorBidi" w:cstheme="majorBidi"/>
                    <w:noProof/>
                    <w:sz w:val="24"/>
                    <w:szCs w:val="24"/>
                  </w:rPr>
                  <w:t xml:space="preserve"> </w:t>
                </w:r>
                <w:r w:rsidR="00827051" w:rsidRPr="00827051">
                  <w:rPr>
                    <w:rFonts w:asciiTheme="majorBidi" w:hAnsiTheme="majorBidi" w:cstheme="majorBidi"/>
                    <w:noProof/>
                    <w:sz w:val="24"/>
                    <w:szCs w:val="24"/>
                  </w:rPr>
                  <w:t>[48]</w:t>
                </w:r>
                <w:r w:rsidR="00142FE4">
                  <w:rPr>
                    <w:rFonts w:asciiTheme="majorBidi" w:hAnsiTheme="majorBidi" w:cstheme="majorBidi"/>
                    <w:sz w:val="24"/>
                    <w:szCs w:val="24"/>
                  </w:rPr>
                  <w:fldChar w:fldCharType="end"/>
                </w:r>
              </w:sdtContent>
            </w:sdt>
          </w:p>
        </w:tc>
        <w:tc>
          <w:tcPr>
            <w:tcW w:w="1348" w:type="dxa"/>
          </w:tcPr>
          <w:p w14:paraId="08B6206B" w14:textId="77777777" w:rsidR="00E76B21" w:rsidRPr="00FD5889" w:rsidRDefault="00E76B21" w:rsidP="00FD5889">
            <w:pPr>
              <w:spacing w:line="276" w:lineRule="auto"/>
              <w:rPr>
                <w:rFonts w:asciiTheme="majorBidi" w:hAnsiTheme="majorBidi" w:cstheme="majorBidi"/>
                <w:sz w:val="24"/>
                <w:szCs w:val="24"/>
              </w:rPr>
            </w:pPr>
            <w:r w:rsidRPr="00FD5889">
              <w:rPr>
                <w:rFonts w:asciiTheme="majorBidi" w:hAnsiTheme="majorBidi" w:cstheme="majorBidi"/>
                <w:sz w:val="24"/>
                <w:szCs w:val="24"/>
              </w:rPr>
              <w:t>Convolution + LSTM</w:t>
            </w:r>
          </w:p>
        </w:tc>
        <w:tc>
          <w:tcPr>
            <w:tcW w:w="662" w:type="dxa"/>
          </w:tcPr>
          <w:p w14:paraId="4E065381" w14:textId="77777777" w:rsidR="00E76B21" w:rsidRPr="00FD5889" w:rsidRDefault="00E76B21" w:rsidP="00FD5889">
            <w:pPr>
              <w:spacing w:line="276" w:lineRule="auto"/>
              <w:rPr>
                <w:rFonts w:asciiTheme="majorBidi" w:hAnsiTheme="majorBidi" w:cstheme="majorBidi"/>
                <w:sz w:val="24"/>
                <w:szCs w:val="24"/>
              </w:rPr>
            </w:pPr>
            <w:r w:rsidRPr="00FD5889">
              <w:rPr>
                <w:rFonts w:asciiTheme="majorBidi" w:hAnsiTheme="majorBidi" w:cstheme="majorBidi"/>
                <w:sz w:val="24"/>
                <w:szCs w:val="24"/>
              </w:rPr>
              <w:t>74%</w:t>
            </w:r>
          </w:p>
        </w:tc>
        <w:tc>
          <w:tcPr>
            <w:tcW w:w="656" w:type="dxa"/>
          </w:tcPr>
          <w:p w14:paraId="63BE6343" w14:textId="77777777" w:rsidR="00E76B21" w:rsidRPr="00FD5889" w:rsidRDefault="00E76B21" w:rsidP="00FD5889">
            <w:pPr>
              <w:spacing w:line="276" w:lineRule="auto"/>
              <w:rPr>
                <w:rFonts w:asciiTheme="majorBidi" w:hAnsiTheme="majorBidi" w:cstheme="majorBidi"/>
                <w:sz w:val="24"/>
                <w:szCs w:val="24"/>
              </w:rPr>
            </w:pPr>
            <w:r w:rsidRPr="00FD5889">
              <w:rPr>
                <w:rFonts w:asciiTheme="majorBidi" w:hAnsiTheme="majorBidi" w:cstheme="majorBidi"/>
                <w:sz w:val="24"/>
                <w:szCs w:val="24"/>
              </w:rPr>
              <w:t>48%</w:t>
            </w:r>
          </w:p>
        </w:tc>
        <w:tc>
          <w:tcPr>
            <w:tcW w:w="1170" w:type="dxa"/>
          </w:tcPr>
          <w:p w14:paraId="19F2F4A8" w14:textId="77777777" w:rsidR="00E76B21" w:rsidRPr="00FD5889" w:rsidRDefault="00E76B21" w:rsidP="00FD5889">
            <w:pPr>
              <w:spacing w:line="276" w:lineRule="auto"/>
              <w:rPr>
                <w:rFonts w:asciiTheme="majorBidi" w:hAnsiTheme="majorBidi" w:cstheme="majorBidi"/>
                <w:sz w:val="24"/>
                <w:szCs w:val="24"/>
              </w:rPr>
            </w:pPr>
            <w:r w:rsidRPr="00FD5889">
              <w:rPr>
                <w:rFonts w:asciiTheme="majorBidi" w:hAnsiTheme="majorBidi" w:cstheme="majorBidi"/>
                <w:sz w:val="24"/>
                <w:szCs w:val="24"/>
              </w:rPr>
              <w:t>Adam</w:t>
            </w:r>
          </w:p>
        </w:tc>
        <w:tc>
          <w:tcPr>
            <w:tcW w:w="630" w:type="dxa"/>
          </w:tcPr>
          <w:p w14:paraId="18A0996A" w14:textId="77777777" w:rsidR="00E76B21" w:rsidRPr="00FD5889" w:rsidRDefault="00E76B21" w:rsidP="00FD5889">
            <w:pPr>
              <w:spacing w:line="276" w:lineRule="auto"/>
              <w:rPr>
                <w:rFonts w:asciiTheme="majorBidi" w:hAnsiTheme="majorBidi" w:cstheme="majorBidi"/>
                <w:sz w:val="24"/>
                <w:szCs w:val="24"/>
              </w:rPr>
            </w:pPr>
            <w:r w:rsidRPr="00FD5889">
              <w:rPr>
                <w:rFonts w:asciiTheme="majorBidi" w:hAnsiTheme="majorBidi" w:cstheme="majorBidi"/>
                <w:sz w:val="24"/>
                <w:szCs w:val="24"/>
              </w:rPr>
              <w:t>32</w:t>
            </w:r>
          </w:p>
        </w:tc>
        <w:tc>
          <w:tcPr>
            <w:tcW w:w="690" w:type="dxa"/>
          </w:tcPr>
          <w:p w14:paraId="642A3CD1" w14:textId="77777777" w:rsidR="00E76B21" w:rsidRPr="00FD5889" w:rsidRDefault="00E76B21" w:rsidP="00FD5889">
            <w:pPr>
              <w:spacing w:line="276" w:lineRule="auto"/>
              <w:rPr>
                <w:rFonts w:asciiTheme="majorBidi" w:hAnsiTheme="majorBidi" w:cstheme="majorBidi"/>
                <w:sz w:val="24"/>
                <w:szCs w:val="24"/>
              </w:rPr>
            </w:pPr>
            <w:r w:rsidRPr="00FD5889">
              <w:rPr>
                <w:rFonts w:asciiTheme="majorBidi" w:hAnsiTheme="majorBidi" w:cstheme="majorBidi"/>
                <w:sz w:val="24"/>
                <w:szCs w:val="24"/>
              </w:rPr>
              <w:t>100</w:t>
            </w:r>
          </w:p>
        </w:tc>
        <w:tc>
          <w:tcPr>
            <w:tcW w:w="1325" w:type="dxa"/>
          </w:tcPr>
          <w:p w14:paraId="436BF870" w14:textId="77777777" w:rsidR="00E76B21" w:rsidRPr="00FD5889" w:rsidRDefault="00E76B21" w:rsidP="00FD5889">
            <w:pPr>
              <w:spacing w:line="276" w:lineRule="auto"/>
              <w:rPr>
                <w:rFonts w:asciiTheme="majorBidi" w:hAnsiTheme="majorBidi" w:cstheme="majorBidi"/>
                <w:sz w:val="24"/>
                <w:szCs w:val="24"/>
              </w:rPr>
            </w:pPr>
            <w:r w:rsidRPr="00FD5889">
              <w:rPr>
                <w:rFonts w:asciiTheme="majorBidi" w:hAnsiTheme="majorBidi" w:cstheme="majorBidi"/>
                <w:sz w:val="24"/>
                <w:szCs w:val="24"/>
              </w:rPr>
              <w:t>CrossEntropy</w:t>
            </w:r>
          </w:p>
        </w:tc>
        <w:tc>
          <w:tcPr>
            <w:tcW w:w="910" w:type="dxa"/>
          </w:tcPr>
          <w:p w14:paraId="2026CAB7" w14:textId="77777777" w:rsidR="00E76B21" w:rsidRPr="00FD5889" w:rsidRDefault="00E76B21" w:rsidP="00FD5889">
            <w:pPr>
              <w:spacing w:line="276" w:lineRule="auto"/>
              <w:rPr>
                <w:rFonts w:asciiTheme="majorBidi" w:hAnsiTheme="majorBidi" w:cstheme="majorBidi"/>
                <w:sz w:val="24"/>
                <w:szCs w:val="24"/>
              </w:rPr>
            </w:pPr>
            <w:r w:rsidRPr="00FD5889">
              <w:rPr>
                <w:rFonts w:asciiTheme="majorBidi" w:hAnsiTheme="majorBidi" w:cstheme="majorBidi"/>
                <w:sz w:val="24"/>
                <w:szCs w:val="24"/>
              </w:rPr>
              <w:t>0.001</w:t>
            </w:r>
          </w:p>
        </w:tc>
        <w:tc>
          <w:tcPr>
            <w:tcW w:w="1077" w:type="dxa"/>
          </w:tcPr>
          <w:p w14:paraId="0B3B82C9" w14:textId="62FB3354" w:rsidR="00E76B21" w:rsidRPr="00FD5889" w:rsidRDefault="00E76B21" w:rsidP="00FD5889">
            <w:pPr>
              <w:spacing w:line="276" w:lineRule="auto"/>
              <w:rPr>
                <w:rFonts w:asciiTheme="majorBidi" w:hAnsiTheme="majorBidi" w:cstheme="majorBidi"/>
                <w:sz w:val="24"/>
                <w:szCs w:val="24"/>
              </w:rPr>
            </w:pPr>
            <w:r w:rsidRPr="00FD5889">
              <w:rPr>
                <w:rFonts w:asciiTheme="majorBidi" w:hAnsiTheme="majorBidi" w:cstheme="majorBidi"/>
                <w:sz w:val="24"/>
                <w:szCs w:val="24"/>
              </w:rPr>
              <w:t>R</w:t>
            </w:r>
            <w:r w:rsidR="00F0782D">
              <w:rPr>
                <w:rFonts w:asciiTheme="majorBidi" w:hAnsiTheme="majorBidi" w:cstheme="majorBidi"/>
                <w:sz w:val="24"/>
                <w:szCs w:val="24"/>
              </w:rPr>
              <w:t>e</w:t>
            </w:r>
            <w:r w:rsidRPr="00FD5889">
              <w:rPr>
                <w:rFonts w:asciiTheme="majorBidi" w:hAnsiTheme="majorBidi" w:cstheme="majorBidi"/>
                <w:sz w:val="24"/>
                <w:szCs w:val="24"/>
              </w:rPr>
              <w:t>LU</w:t>
            </w:r>
          </w:p>
        </w:tc>
      </w:tr>
      <w:tr w:rsidR="00E76B21" w:rsidRPr="00FD5889" w14:paraId="1418DFA9" w14:textId="77777777" w:rsidTr="00812120">
        <w:trPr>
          <w:trHeight w:val="203"/>
        </w:trPr>
        <w:tc>
          <w:tcPr>
            <w:tcW w:w="1379" w:type="dxa"/>
            <w:vMerge w:val="restart"/>
          </w:tcPr>
          <w:p w14:paraId="1251040A" w14:textId="4C83839E" w:rsidR="00E76B21" w:rsidRPr="00FD5889" w:rsidRDefault="00E76B21" w:rsidP="00FD5889">
            <w:pPr>
              <w:spacing w:line="276" w:lineRule="auto"/>
              <w:rPr>
                <w:rFonts w:asciiTheme="majorBidi" w:hAnsiTheme="majorBidi" w:cstheme="majorBidi"/>
                <w:sz w:val="24"/>
                <w:szCs w:val="24"/>
              </w:rPr>
            </w:pPr>
            <w:r w:rsidRPr="00FD5889">
              <w:rPr>
                <w:rFonts w:asciiTheme="majorBidi" w:hAnsiTheme="majorBidi" w:cstheme="majorBidi"/>
                <w:sz w:val="24"/>
                <w:szCs w:val="24"/>
              </w:rPr>
              <w:t>SySeVR</w:t>
            </w:r>
            <w:sdt>
              <w:sdtPr>
                <w:rPr>
                  <w:rFonts w:asciiTheme="majorBidi" w:hAnsiTheme="majorBidi" w:cstheme="majorBidi"/>
                  <w:sz w:val="24"/>
                  <w:szCs w:val="24"/>
                </w:rPr>
                <w:id w:val="-500975187"/>
                <w:citation/>
              </w:sdtPr>
              <w:sdtEndPr/>
              <w:sdtContent>
                <w:r w:rsidR="00142FE4">
                  <w:rPr>
                    <w:rFonts w:asciiTheme="majorBidi" w:hAnsiTheme="majorBidi" w:cstheme="majorBidi"/>
                    <w:sz w:val="24"/>
                    <w:szCs w:val="24"/>
                  </w:rPr>
                  <w:fldChar w:fldCharType="begin"/>
                </w:r>
                <w:r w:rsidR="00142FE4">
                  <w:rPr>
                    <w:rFonts w:asciiTheme="majorBidi" w:hAnsiTheme="majorBidi" w:cstheme="majorBidi"/>
                    <w:sz w:val="24"/>
                    <w:szCs w:val="24"/>
                  </w:rPr>
                  <w:instrText xml:space="preserve"> CITATION SySeVRdatasetj \l 1033 </w:instrText>
                </w:r>
                <w:r w:rsidR="00142FE4">
                  <w:rPr>
                    <w:rFonts w:asciiTheme="majorBidi" w:hAnsiTheme="majorBidi" w:cstheme="majorBidi"/>
                    <w:sz w:val="24"/>
                    <w:szCs w:val="24"/>
                  </w:rPr>
                  <w:fldChar w:fldCharType="separate"/>
                </w:r>
                <w:r w:rsidR="00827051">
                  <w:rPr>
                    <w:rFonts w:asciiTheme="majorBidi" w:hAnsiTheme="majorBidi" w:cstheme="majorBidi"/>
                    <w:noProof/>
                    <w:sz w:val="24"/>
                    <w:szCs w:val="24"/>
                  </w:rPr>
                  <w:t xml:space="preserve"> </w:t>
                </w:r>
                <w:r w:rsidR="00827051" w:rsidRPr="00827051">
                  <w:rPr>
                    <w:rFonts w:asciiTheme="majorBidi" w:hAnsiTheme="majorBidi" w:cstheme="majorBidi"/>
                    <w:noProof/>
                    <w:sz w:val="24"/>
                    <w:szCs w:val="24"/>
                  </w:rPr>
                  <w:t>[1]</w:t>
                </w:r>
                <w:r w:rsidR="00142FE4">
                  <w:rPr>
                    <w:rFonts w:asciiTheme="majorBidi" w:hAnsiTheme="majorBidi" w:cstheme="majorBidi"/>
                    <w:sz w:val="24"/>
                    <w:szCs w:val="24"/>
                  </w:rPr>
                  <w:fldChar w:fldCharType="end"/>
                </w:r>
              </w:sdtContent>
            </w:sdt>
          </w:p>
        </w:tc>
        <w:tc>
          <w:tcPr>
            <w:tcW w:w="1348" w:type="dxa"/>
          </w:tcPr>
          <w:p w14:paraId="49149F9E" w14:textId="77777777" w:rsidR="00E76B21" w:rsidRPr="00FD5889" w:rsidRDefault="00E76B21" w:rsidP="00FD5889">
            <w:pPr>
              <w:spacing w:line="276" w:lineRule="auto"/>
              <w:rPr>
                <w:rFonts w:asciiTheme="majorBidi" w:hAnsiTheme="majorBidi" w:cstheme="majorBidi"/>
                <w:sz w:val="24"/>
                <w:szCs w:val="24"/>
              </w:rPr>
            </w:pPr>
            <w:r w:rsidRPr="00FD5889">
              <w:rPr>
                <w:rFonts w:asciiTheme="majorBidi" w:hAnsiTheme="majorBidi" w:cstheme="majorBidi"/>
                <w:sz w:val="24"/>
                <w:szCs w:val="24"/>
              </w:rPr>
              <w:t>SVM</w:t>
            </w:r>
          </w:p>
        </w:tc>
        <w:tc>
          <w:tcPr>
            <w:tcW w:w="662" w:type="dxa"/>
          </w:tcPr>
          <w:p w14:paraId="373C3BC7" w14:textId="77777777" w:rsidR="00E76B21" w:rsidRPr="00FD5889" w:rsidRDefault="00E76B21" w:rsidP="00FD5889">
            <w:pPr>
              <w:spacing w:line="276" w:lineRule="auto"/>
              <w:rPr>
                <w:rFonts w:asciiTheme="majorBidi" w:hAnsiTheme="majorBidi" w:cstheme="majorBidi"/>
                <w:sz w:val="24"/>
                <w:szCs w:val="24"/>
                <w:rtl/>
                <w:lang w:bidi="ar-SY"/>
              </w:rPr>
            </w:pPr>
            <w:r w:rsidRPr="00FD5889">
              <w:rPr>
                <w:rFonts w:asciiTheme="majorBidi" w:hAnsiTheme="majorBidi" w:cstheme="majorBidi"/>
                <w:sz w:val="24"/>
                <w:szCs w:val="24"/>
                <w:lang w:bidi="ar-SY"/>
              </w:rPr>
              <w:t>43%</w:t>
            </w:r>
          </w:p>
        </w:tc>
        <w:tc>
          <w:tcPr>
            <w:tcW w:w="656" w:type="dxa"/>
          </w:tcPr>
          <w:p w14:paraId="1CCE10CB" w14:textId="77777777" w:rsidR="00E76B21" w:rsidRPr="00FD5889" w:rsidRDefault="00E76B21" w:rsidP="00FD5889">
            <w:pPr>
              <w:spacing w:line="276" w:lineRule="auto"/>
              <w:rPr>
                <w:rFonts w:asciiTheme="majorBidi" w:hAnsiTheme="majorBidi" w:cstheme="majorBidi"/>
                <w:sz w:val="24"/>
                <w:szCs w:val="24"/>
                <w:rtl/>
                <w:lang w:bidi="ar-SY"/>
              </w:rPr>
            </w:pPr>
            <w:r w:rsidRPr="00FD5889">
              <w:rPr>
                <w:rFonts w:asciiTheme="majorBidi" w:hAnsiTheme="majorBidi" w:cstheme="majorBidi"/>
                <w:sz w:val="24"/>
                <w:szCs w:val="24"/>
                <w:lang w:bidi="ar-SY"/>
              </w:rPr>
              <w:t>41%</w:t>
            </w:r>
          </w:p>
        </w:tc>
        <w:tc>
          <w:tcPr>
            <w:tcW w:w="5802" w:type="dxa"/>
            <w:gridSpan w:val="6"/>
          </w:tcPr>
          <w:p w14:paraId="28670ADF" w14:textId="77777777" w:rsidR="00E76B21" w:rsidRPr="00FD5889" w:rsidRDefault="00E76B21" w:rsidP="00FD5889">
            <w:pPr>
              <w:spacing w:line="276" w:lineRule="auto"/>
              <w:rPr>
                <w:rFonts w:asciiTheme="majorBidi" w:hAnsiTheme="majorBidi" w:cstheme="majorBidi"/>
                <w:sz w:val="24"/>
                <w:szCs w:val="24"/>
                <w:lang w:bidi="ar-SY"/>
              </w:rPr>
            </w:pPr>
            <w:r w:rsidRPr="00FD5889">
              <w:rPr>
                <w:rFonts w:asciiTheme="majorBidi" w:hAnsiTheme="majorBidi" w:cstheme="majorBidi"/>
                <w:sz w:val="24"/>
                <w:szCs w:val="24"/>
                <w:lang w:bidi="ar-SY"/>
              </w:rPr>
              <w:t>-</w:t>
            </w:r>
          </w:p>
        </w:tc>
      </w:tr>
      <w:tr w:rsidR="00E76B21" w:rsidRPr="00FD5889" w14:paraId="5D4F8493" w14:textId="77777777" w:rsidTr="00812120">
        <w:trPr>
          <w:trHeight w:val="203"/>
        </w:trPr>
        <w:tc>
          <w:tcPr>
            <w:tcW w:w="1379" w:type="dxa"/>
            <w:vMerge/>
          </w:tcPr>
          <w:p w14:paraId="19491749" w14:textId="77777777" w:rsidR="00E76B21" w:rsidRPr="00FD5889" w:rsidRDefault="00E76B21" w:rsidP="00FD5889">
            <w:pPr>
              <w:spacing w:line="276" w:lineRule="auto"/>
              <w:rPr>
                <w:rFonts w:asciiTheme="majorBidi" w:hAnsiTheme="majorBidi" w:cstheme="majorBidi"/>
                <w:sz w:val="24"/>
                <w:szCs w:val="24"/>
              </w:rPr>
            </w:pPr>
          </w:p>
        </w:tc>
        <w:tc>
          <w:tcPr>
            <w:tcW w:w="1348" w:type="dxa"/>
          </w:tcPr>
          <w:p w14:paraId="240F0A89" w14:textId="77777777" w:rsidR="00E76B21" w:rsidRPr="00FD5889" w:rsidRDefault="00E76B21" w:rsidP="00FD5889">
            <w:pPr>
              <w:spacing w:line="276" w:lineRule="auto"/>
              <w:rPr>
                <w:rFonts w:asciiTheme="majorBidi" w:hAnsiTheme="majorBidi" w:cstheme="majorBidi"/>
                <w:sz w:val="24"/>
                <w:szCs w:val="24"/>
              </w:rPr>
            </w:pPr>
            <w:r w:rsidRPr="00FD5889">
              <w:rPr>
                <w:rFonts w:asciiTheme="majorBidi" w:hAnsiTheme="majorBidi" w:cstheme="majorBidi"/>
                <w:sz w:val="24"/>
                <w:szCs w:val="24"/>
              </w:rPr>
              <w:t>Decision Tree</w:t>
            </w:r>
          </w:p>
        </w:tc>
        <w:tc>
          <w:tcPr>
            <w:tcW w:w="662" w:type="dxa"/>
          </w:tcPr>
          <w:p w14:paraId="7013FA64" w14:textId="77777777" w:rsidR="00E76B21" w:rsidRPr="00FD5889" w:rsidRDefault="00E76B21" w:rsidP="00FD5889">
            <w:pPr>
              <w:spacing w:line="276" w:lineRule="auto"/>
              <w:rPr>
                <w:rFonts w:asciiTheme="majorBidi" w:hAnsiTheme="majorBidi" w:cstheme="majorBidi"/>
                <w:sz w:val="24"/>
                <w:szCs w:val="24"/>
                <w:lang w:bidi="ar-SY"/>
              </w:rPr>
            </w:pPr>
            <w:r w:rsidRPr="00FD5889">
              <w:rPr>
                <w:rFonts w:asciiTheme="majorBidi" w:hAnsiTheme="majorBidi" w:cstheme="majorBidi"/>
                <w:sz w:val="24"/>
                <w:szCs w:val="24"/>
                <w:lang w:bidi="ar-SY"/>
              </w:rPr>
              <w:t>95%</w:t>
            </w:r>
          </w:p>
        </w:tc>
        <w:tc>
          <w:tcPr>
            <w:tcW w:w="656" w:type="dxa"/>
          </w:tcPr>
          <w:p w14:paraId="4979B940" w14:textId="77777777" w:rsidR="00E76B21" w:rsidRPr="00FD5889" w:rsidRDefault="00E76B21" w:rsidP="00FD5889">
            <w:pPr>
              <w:spacing w:line="276" w:lineRule="auto"/>
              <w:rPr>
                <w:rFonts w:asciiTheme="majorBidi" w:hAnsiTheme="majorBidi" w:cstheme="majorBidi"/>
                <w:sz w:val="24"/>
                <w:szCs w:val="24"/>
                <w:lang w:bidi="ar-SY"/>
              </w:rPr>
            </w:pPr>
            <w:r w:rsidRPr="00FD5889">
              <w:rPr>
                <w:rFonts w:asciiTheme="majorBidi" w:hAnsiTheme="majorBidi" w:cstheme="majorBidi"/>
                <w:sz w:val="24"/>
                <w:szCs w:val="24"/>
                <w:lang w:bidi="ar-SY"/>
              </w:rPr>
              <w:t>95%</w:t>
            </w:r>
          </w:p>
        </w:tc>
        <w:tc>
          <w:tcPr>
            <w:tcW w:w="5802" w:type="dxa"/>
            <w:gridSpan w:val="6"/>
          </w:tcPr>
          <w:p w14:paraId="5DC4ADE1" w14:textId="77777777" w:rsidR="00E76B21" w:rsidRPr="00FD5889" w:rsidRDefault="00E76B21" w:rsidP="00FD5889">
            <w:pPr>
              <w:spacing w:line="276" w:lineRule="auto"/>
              <w:rPr>
                <w:rFonts w:asciiTheme="majorBidi" w:hAnsiTheme="majorBidi" w:cstheme="majorBidi"/>
                <w:sz w:val="24"/>
                <w:szCs w:val="24"/>
                <w:lang w:bidi="ar-SY"/>
              </w:rPr>
            </w:pPr>
            <w:r w:rsidRPr="00FD5889">
              <w:rPr>
                <w:rFonts w:asciiTheme="majorBidi" w:hAnsiTheme="majorBidi" w:cstheme="majorBidi"/>
                <w:sz w:val="24"/>
                <w:szCs w:val="24"/>
                <w:lang w:bidi="ar-SY"/>
              </w:rPr>
              <w:t>-</w:t>
            </w:r>
          </w:p>
        </w:tc>
      </w:tr>
      <w:tr w:rsidR="00E76B21" w:rsidRPr="00FD5889" w14:paraId="56E6C058" w14:textId="77777777" w:rsidTr="00812120">
        <w:trPr>
          <w:trHeight w:val="203"/>
        </w:trPr>
        <w:tc>
          <w:tcPr>
            <w:tcW w:w="1379" w:type="dxa"/>
            <w:vMerge/>
          </w:tcPr>
          <w:p w14:paraId="4E9DF490" w14:textId="77777777" w:rsidR="00E76B21" w:rsidRPr="00FD5889" w:rsidRDefault="00E76B21" w:rsidP="00FD5889">
            <w:pPr>
              <w:spacing w:line="276" w:lineRule="auto"/>
              <w:rPr>
                <w:rFonts w:asciiTheme="majorBidi" w:hAnsiTheme="majorBidi" w:cstheme="majorBidi"/>
                <w:sz w:val="24"/>
                <w:szCs w:val="24"/>
              </w:rPr>
            </w:pPr>
          </w:p>
        </w:tc>
        <w:tc>
          <w:tcPr>
            <w:tcW w:w="1348" w:type="dxa"/>
            <w:vMerge w:val="restart"/>
          </w:tcPr>
          <w:p w14:paraId="1CBC0724" w14:textId="77777777" w:rsidR="00E76B21" w:rsidRPr="00FD5889" w:rsidRDefault="00E76B21" w:rsidP="00FD5889">
            <w:pPr>
              <w:spacing w:line="276" w:lineRule="auto"/>
              <w:rPr>
                <w:rFonts w:asciiTheme="majorBidi" w:hAnsiTheme="majorBidi" w:cstheme="majorBidi"/>
                <w:sz w:val="24"/>
                <w:szCs w:val="24"/>
              </w:rPr>
            </w:pPr>
            <w:r w:rsidRPr="00FD5889">
              <w:rPr>
                <w:rFonts w:asciiTheme="majorBidi" w:hAnsiTheme="majorBidi" w:cstheme="majorBidi"/>
                <w:sz w:val="24"/>
                <w:szCs w:val="24"/>
              </w:rPr>
              <w:t>Convolution + LSTM</w:t>
            </w:r>
          </w:p>
        </w:tc>
        <w:tc>
          <w:tcPr>
            <w:tcW w:w="662" w:type="dxa"/>
          </w:tcPr>
          <w:p w14:paraId="746AA6D9" w14:textId="77777777" w:rsidR="00E76B21" w:rsidRPr="00FD5889" w:rsidRDefault="00E76B21" w:rsidP="00FD5889">
            <w:pPr>
              <w:spacing w:line="276" w:lineRule="auto"/>
              <w:rPr>
                <w:rFonts w:asciiTheme="majorBidi" w:hAnsiTheme="majorBidi" w:cstheme="majorBidi"/>
                <w:sz w:val="24"/>
                <w:szCs w:val="24"/>
                <w:lang w:bidi="ar-SY"/>
              </w:rPr>
            </w:pPr>
            <w:r w:rsidRPr="00FD5889">
              <w:rPr>
                <w:rFonts w:asciiTheme="majorBidi" w:hAnsiTheme="majorBidi" w:cstheme="majorBidi"/>
                <w:sz w:val="24"/>
                <w:szCs w:val="24"/>
                <w:lang w:bidi="ar-SY"/>
              </w:rPr>
              <w:t>76%</w:t>
            </w:r>
          </w:p>
        </w:tc>
        <w:tc>
          <w:tcPr>
            <w:tcW w:w="656" w:type="dxa"/>
          </w:tcPr>
          <w:p w14:paraId="3A8FCA91" w14:textId="77777777" w:rsidR="00E76B21" w:rsidRPr="00FD5889" w:rsidRDefault="00E76B21" w:rsidP="00FD5889">
            <w:pPr>
              <w:spacing w:line="276" w:lineRule="auto"/>
              <w:rPr>
                <w:rFonts w:asciiTheme="majorBidi" w:hAnsiTheme="majorBidi" w:cstheme="majorBidi"/>
                <w:sz w:val="24"/>
                <w:szCs w:val="24"/>
                <w:lang w:bidi="ar-SY"/>
              </w:rPr>
            </w:pPr>
            <w:r w:rsidRPr="00FD5889">
              <w:rPr>
                <w:rFonts w:asciiTheme="majorBidi" w:hAnsiTheme="majorBidi" w:cstheme="majorBidi"/>
                <w:sz w:val="24"/>
                <w:szCs w:val="24"/>
                <w:lang w:bidi="ar-SY"/>
              </w:rPr>
              <w:t>76%</w:t>
            </w:r>
          </w:p>
        </w:tc>
        <w:tc>
          <w:tcPr>
            <w:tcW w:w="1170" w:type="dxa"/>
          </w:tcPr>
          <w:p w14:paraId="395B00B5" w14:textId="77777777" w:rsidR="00E76B21" w:rsidRPr="00FD5889" w:rsidRDefault="00E76B21" w:rsidP="00FD5889">
            <w:pPr>
              <w:spacing w:line="276" w:lineRule="auto"/>
              <w:rPr>
                <w:rFonts w:asciiTheme="majorBidi" w:hAnsiTheme="majorBidi" w:cstheme="majorBidi"/>
                <w:sz w:val="24"/>
                <w:szCs w:val="24"/>
                <w:lang w:bidi="ar-SY"/>
              </w:rPr>
            </w:pPr>
            <w:r w:rsidRPr="00FD5889">
              <w:rPr>
                <w:rFonts w:asciiTheme="majorBidi" w:hAnsiTheme="majorBidi" w:cstheme="majorBidi"/>
                <w:sz w:val="24"/>
                <w:szCs w:val="24"/>
                <w:lang w:bidi="ar-SY"/>
              </w:rPr>
              <w:t>Adagrad</w:t>
            </w:r>
          </w:p>
        </w:tc>
        <w:tc>
          <w:tcPr>
            <w:tcW w:w="630" w:type="dxa"/>
          </w:tcPr>
          <w:p w14:paraId="7336E609" w14:textId="77777777" w:rsidR="00E76B21" w:rsidRPr="00FD5889" w:rsidRDefault="00E76B21" w:rsidP="00FD5889">
            <w:pPr>
              <w:spacing w:line="276" w:lineRule="auto"/>
              <w:rPr>
                <w:rFonts w:asciiTheme="majorBidi" w:hAnsiTheme="majorBidi" w:cstheme="majorBidi"/>
                <w:sz w:val="24"/>
                <w:szCs w:val="24"/>
                <w:lang w:bidi="ar-SY"/>
              </w:rPr>
            </w:pPr>
            <w:r w:rsidRPr="00FD5889">
              <w:rPr>
                <w:rFonts w:asciiTheme="majorBidi" w:hAnsiTheme="majorBidi" w:cstheme="majorBidi"/>
                <w:sz w:val="24"/>
                <w:szCs w:val="24"/>
                <w:lang w:bidi="ar-SY"/>
              </w:rPr>
              <w:t>64</w:t>
            </w:r>
          </w:p>
        </w:tc>
        <w:tc>
          <w:tcPr>
            <w:tcW w:w="690" w:type="dxa"/>
          </w:tcPr>
          <w:p w14:paraId="1C23CFA6" w14:textId="77777777" w:rsidR="00E76B21" w:rsidRPr="00FD5889" w:rsidRDefault="00E76B21" w:rsidP="00FD5889">
            <w:pPr>
              <w:spacing w:line="276" w:lineRule="auto"/>
              <w:rPr>
                <w:rFonts w:asciiTheme="majorBidi" w:hAnsiTheme="majorBidi" w:cstheme="majorBidi"/>
                <w:sz w:val="24"/>
                <w:szCs w:val="24"/>
                <w:lang w:bidi="ar-SY"/>
              </w:rPr>
            </w:pPr>
            <w:r w:rsidRPr="00FD5889">
              <w:rPr>
                <w:rFonts w:asciiTheme="majorBidi" w:hAnsiTheme="majorBidi" w:cstheme="majorBidi"/>
                <w:sz w:val="24"/>
                <w:szCs w:val="24"/>
                <w:lang w:bidi="ar-SY"/>
              </w:rPr>
              <w:t>10</w:t>
            </w:r>
          </w:p>
        </w:tc>
        <w:tc>
          <w:tcPr>
            <w:tcW w:w="1325" w:type="dxa"/>
          </w:tcPr>
          <w:p w14:paraId="24E1C7D5" w14:textId="77777777" w:rsidR="00E76B21" w:rsidRPr="00FD5889" w:rsidRDefault="00E76B21" w:rsidP="00FD5889">
            <w:pPr>
              <w:spacing w:line="276" w:lineRule="auto"/>
              <w:rPr>
                <w:rFonts w:asciiTheme="majorBidi" w:hAnsiTheme="majorBidi" w:cstheme="majorBidi"/>
                <w:sz w:val="24"/>
                <w:szCs w:val="24"/>
              </w:rPr>
            </w:pPr>
            <w:r w:rsidRPr="00FD5889">
              <w:rPr>
                <w:rFonts w:asciiTheme="majorBidi" w:hAnsiTheme="majorBidi" w:cstheme="majorBidi"/>
                <w:sz w:val="24"/>
                <w:szCs w:val="24"/>
              </w:rPr>
              <w:t>CrossEntropy</w:t>
            </w:r>
          </w:p>
        </w:tc>
        <w:tc>
          <w:tcPr>
            <w:tcW w:w="910" w:type="dxa"/>
          </w:tcPr>
          <w:p w14:paraId="04BBF685" w14:textId="77777777" w:rsidR="00E76B21" w:rsidRPr="00FD5889" w:rsidRDefault="00E76B21" w:rsidP="00FD5889">
            <w:pPr>
              <w:spacing w:line="276" w:lineRule="auto"/>
              <w:rPr>
                <w:rFonts w:asciiTheme="majorBidi" w:hAnsiTheme="majorBidi" w:cstheme="majorBidi"/>
                <w:sz w:val="24"/>
                <w:szCs w:val="24"/>
              </w:rPr>
            </w:pPr>
            <w:r w:rsidRPr="00FD5889">
              <w:rPr>
                <w:rFonts w:asciiTheme="majorBidi" w:hAnsiTheme="majorBidi" w:cstheme="majorBidi"/>
                <w:sz w:val="24"/>
                <w:szCs w:val="24"/>
              </w:rPr>
              <w:t>0.001</w:t>
            </w:r>
          </w:p>
        </w:tc>
        <w:tc>
          <w:tcPr>
            <w:tcW w:w="1077" w:type="dxa"/>
          </w:tcPr>
          <w:p w14:paraId="39ED1260" w14:textId="77777777" w:rsidR="00E76B21" w:rsidRPr="00FD5889" w:rsidRDefault="00E76B21" w:rsidP="00FD5889">
            <w:pPr>
              <w:spacing w:line="276" w:lineRule="auto"/>
              <w:rPr>
                <w:rFonts w:asciiTheme="majorBidi" w:hAnsiTheme="majorBidi" w:cstheme="majorBidi"/>
                <w:sz w:val="24"/>
                <w:szCs w:val="24"/>
              </w:rPr>
            </w:pPr>
            <w:r w:rsidRPr="00FD5889">
              <w:rPr>
                <w:rFonts w:asciiTheme="majorBidi" w:hAnsiTheme="majorBidi" w:cstheme="majorBidi"/>
                <w:sz w:val="24"/>
                <w:szCs w:val="24"/>
              </w:rPr>
              <w:t>Tanh</w:t>
            </w:r>
          </w:p>
        </w:tc>
      </w:tr>
      <w:tr w:rsidR="00E76B21" w:rsidRPr="00FD5889" w14:paraId="5F66247C" w14:textId="77777777" w:rsidTr="00812120">
        <w:trPr>
          <w:trHeight w:val="203"/>
        </w:trPr>
        <w:tc>
          <w:tcPr>
            <w:tcW w:w="1379" w:type="dxa"/>
            <w:vMerge/>
          </w:tcPr>
          <w:p w14:paraId="6D6DD724" w14:textId="77777777" w:rsidR="00E76B21" w:rsidRPr="00FD5889" w:rsidRDefault="00E76B21" w:rsidP="00FD5889">
            <w:pPr>
              <w:spacing w:line="276" w:lineRule="auto"/>
              <w:rPr>
                <w:rFonts w:asciiTheme="majorBidi" w:hAnsiTheme="majorBidi" w:cstheme="majorBidi"/>
                <w:sz w:val="24"/>
                <w:szCs w:val="24"/>
              </w:rPr>
            </w:pPr>
          </w:p>
        </w:tc>
        <w:tc>
          <w:tcPr>
            <w:tcW w:w="1348" w:type="dxa"/>
            <w:vMerge/>
          </w:tcPr>
          <w:p w14:paraId="29E384DA" w14:textId="77777777" w:rsidR="00E76B21" w:rsidRPr="00FD5889" w:rsidRDefault="00E76B21" w:rsidP="00FD5889">
            <w:pPr>
              <w:spacing w:line="276" w:lineRule="auto"/>
              <w:rPr>
                <w:rFonts w:asciiTheme="majorBidi" w:hAnsiTheme="majorBidi" w:cstheme="majorBidi"/>
                <w:sz w:val="24"/>
                <w:szCs w:val="24"/>
              </w:rPr>
            </w:pPr>
          </w:p>
        </w:tc>
        <w:tc>
          <w:tcPr>
            <w:tcW w:w="662" w:type="dxa"/>
          </w:tcPr>
          <w:p w14:paraId="186C73F1" w14:textId="77777777" w:rsidR="00E76B21" w:rsidRPr="00FD5889" w:rsidRDefault="00E76B21" w:rsidP="00FD5889">
            <w:pPr>
              <w:spacing w:line="276" w:lineRule="auto"/>
              <w:rPr>
                <w:rFonts w:asciiTheme="majorBidi" w:hAnsiTheme="majorBidi" w:cstheme="majorBidi"/>
                <w:sz w:val="24"/>
                <w:szCs w:val="24"/>
                <w:lang w:bidi="ar-SY"/>
              </w:rPr>
            </w:pPr>
            <w:r w:rsidRPr="00FD5889">
              <w:rPr>
                <w:rFonts w:asciiTheme="majorBidi" w:hAnsiTheme="majorBidi" w:cstheme="majorBidi"/>
                <w:sz w:val="24"/>
                <w:szCs w:val="24"/>
                <w:lang w:bidi="ar-SY"/>
              </w:rPr>
              <w:t>87%</w:t>
            </w:r>
          </w:p>
        </w:tc>
        <w:tc>
          <w:tcPr>
            <w:tcW w:w="656" w:type="dxa"/>
          </w:tcPr>
          <w:p w14:paraId="13A8A8BD" w14:textId="77777777" w:rsidR="00E76B21" w:rsidRPr="00FD5889" w:rsidRDefault="00E76B21" w:rsidP="00FD5889">
            <w:pPr>
              <w:spacing w:line="276" w:lineRule="auto"/>
              <w:rPr>
                <w:rFonts w:asciiTheme="majorBidi" w:hAnsiTheme="majorBidi" w:cstheme="majorBidi"/>
                <w:sz w:val="24"/>
                <w:szCs w:val="24"/>
                <w:lang w:bidi="ar-SY"/>
              </w:rPr>
            </w:pPr>
            <w:r w:rsidRPr="00FD5889">
              <w:rPr>
                <w:rFonts w:asciiTheme="majorBidi" w:hAnsiTheme="majorBidi" w:cstheme="majorBidi"/>
                <w:sz w:val="24"/>
                <w:szCs w:val="24"/>
                <w:lang w:bidi="ar-SY"/>
              </w:rPr>
              <w:t>86%</w:t>
            </w:r>
          </w:p>
        </w:tc>
        <w:tc>
          <w:tcPr>
            <w:tcW w:w="1170" w:type="dxa"/>
          </w:tcPr>
          <w:p w14:paraId="485E1960" w14:textId="77777777" w:rsidR="00E76B21" w:rsidRPr="00FD5889" w:rsidRDefault="00E76B21" w:rsidP="00FD5889">
            <w:pPr>
              <w:spacing w:line="276" w:lineRule="auto"/>
              <w:rPr>
                <w:rFonts w:asciiTheme="majorBidi" w:hAnsiTheme="majorBidi" w:cstheme="majorBidi"/>
                <w:sz w:val="24"/>
                <w:szCs w:val="24"/>
                <w:lang w:bidi="ar-SY"/>
              </w:rPr>
            </w:pPr>
            <w:r w:rsidRPr="00FD5889">
              <w:rPr>
                <w:rFonts w:asciiTheme="majorBidi" w:hAnsiTheme="majorBidi" w:cstheme="majorBidi"/>
                <w:sz w:val="24"/>
                <w:szCs w:val="24"/>
                <w:lang w:bidi="ar-SY"/>
              </w:rPr>
              <w:t>Adam</w:t>
            </w:r>
          </w:p>
        </w:tc>
        <w:tc>
          <w:tcPr>
            <w:tcW w:w="630" w:type="dxa"/>
          </w:tcPr>
          <w:p w14:paraId="5D0052FD" w14:textId="77777777" w:rsidR="00E76B21" w:rsidRPr="00FD5889" w:rsidRDefault="00E76B21" w:rsidP="00FD5889">
            <w:pPr>
              <w:spacing w:line="276" w:lineRule="auto"/>
              <w:rPr>
                <w:rFonts w:asciiTheme="majorBidi" w:hAnsiTheme="majorBidi" w:cstheme="majorBidi"/>
                <w:sz w:val="24"/>
                <w:szCs w:val="24"/>
                <w:lang w:bidi="ar-SY"/>
              </w:rPr>
            </w:pPr>
            <w:r w:rsidRPr="00FD5889">
              <w:rPr>
                <w:rFonts w:asciiTheme="majorBidi" w:hAnsiTheme="majorBidi" w:cstheme="majorBidi"/>
                <w:sz w:val="24"/>
                <w:szCs w:val="24"/>
                <w:lang w:bidi="ar-SY"/>
              </w:rPr>
              <w:t>128</w:t>
            </w:r>
          </w:p>
        </w:tc>
        <w:tc>
          <w:tcPr>
            <w:tcW w:w="690" w:type="dxa"/>
          </w:tcPr>
          <w:p w14:paraId="707C88F3" w14:textId="77777777" w:rsidR="00E76B21" w:rsidRPr="00FD5889" w:rsidRDefault="00E76B21" w:rsidP="00FD5889">
            <w:pPr>
              <w:spacing w:line="276" w:lineRule="auto"/>
              <w:rPr>
                <w:rFonts w:asciiTheme="majorBidi" w:hAnsiTheme="majorBidi" w:cstheme="majorBidi"/>
                <w:sz w:val="24"/>
                <w:szCs w:val="24"/>
                <w:lang w:bidi="ar-SY"/>
              </w:rPr>
            </w:pPr>
            <w:r w:rsidRPr="00FD5889">
              <w:rPr>
                <w:rFonts w:asciiTheme="majorBidi" w:hAnsiTheme="majorBidi" w:cstheme="majorBidi"/>
                <w:sz w:val="24"/>
                <w:szCs w:val="24"/>
                <w:lang w:bidi="ar-SY"/>
              </w:rPr>
              <w:t>20</w:t>
            </w:r>
          </w:p>
        </w:tc>
        <w:tc>
          <w:tcPr>
            <w:tcW w:w="1325" w:type="dxa"/>
          </w:tcPr>
          <w:p w14:paraId="749ED8B2" w14:textId="77777777" w:rsidR="00E76B21" w:rsidRPr="00FD5889" w:rsidRDefault="00E76B21" w:rsidP="00FD5889">
            <w:pPr>
              <w:spacing w:line="276" w:lineRule="auto"/>
              <w:rPr>
                <w:rFonts w:asciiTheme="majorBidi" w:hAnsiTheme="majorBidi" w:cstheme="majorBidi"/>
                <w:sz w:val="24"/>
                <w:szCs w:val="24"/>
              </w:rPr>
            </w:pPr>
            <w:r w:rsidRPr="00FD5889">
              <w:rPr>
                <w:rFonts w:asciiTheme="majorBidi" w:hAnsiTheme="majorBidi" w:cstheme="majorBidi"/>
                <w:sz w:val="24"/>
                <w:szCs w:val="24"/>
              </w:rPr>
              <w:t>CrossEntropy</w:t>
            </w:r>
          </w:p>
        </w:tc>
        <w:tc>
          <w:tcPr>
            <w:tcW w:w="910" w:type="dxa"/>
          </w:tcPr>
          <w:p w14:paraId="0CEC1FC6" w14:textId="77777777" w:rsidR="00E76B21" w:rsidRPr="00FD5889" w:rsidRDefault="00E76B21" w:rsidP="00FD5889">
            <w:pPr>
              <w:spacing w:line="276" w:lineRule="auto"/>
              <w:rPr>
                <w:rFonts w:asciiTheme="majorBidi" w:hAnsiTheme="majorBidi" w:cstheme="majorBidi"/>
                <w:sz w:val="24"/>
                <w:szCs w:val="24"/>
              </w:rPr>
            </w:pPr>
            <w:r w:rsidRPr="00FD5889">
              <w:rPr>
                <w:rFonts w:asciiTheme="majorBidi" w:hAnsiTheme="majorBidi" w:cstheme="majorBidi"/>
                <w:sz w:val="24"/>
                <w:szCs w:val="24"/>
              </w:rPr>
              <w:t>0.001</w:t>
            </w:r>
          </w:p>
        </w:tc>
        <w:tc>
          <w:tcPr>
            <w:tcW w:w="1077" w:type="dxa"/>
          </w:tcPr>
          <w:p w14:paraId="598BB330" w14:textId="74559EA8" w:rsidR="00E76B21" w:rsidRPr="00FD5889" w:rsidRDefault="00E76B21" w:rsidP="00FD5889">
            <w:pPr>
              <w:spacing w:line="276" w:lineRule="auto"/>
              <w:rPr>
                <w:rFonts w:asciiTheme="majorBidi" w:hAnsiTheme="majorBidi" w:cstheme="majorBidi"/>
                <w:sz w:val="24"/>
                <w:szCs w:val="24"/>
              </w:rPr>
            </w:pPr>
            <w:r w:rsidRPr="00FD5889">
              <w:rPr>
                <w:rFonts w:asciiTheme="majorBidi" w:hAnsiTheme="majorBidi" w:cstheme="majorBidi"/>
                <w:sz w:val="24"/>
                <w:szCs w:val="24"/>
              </w:rPr>
              <w:t>R</w:t>
            </w:r>
            <w:r w:rsidR="00F0782D">
              <w:rPr>
                <w:rFonts w:asciiTheme="majorBidi" w:hAnsiTheme="majorBidi" w:cstheme="majorBidi"/>
                <w:sz w:val="24"/>
                <w:szCs w:val="24"/>
              </w:rPr>
              <w:t>e</w:t>
            </w:r>
            <w:r w:rsidRPr="00FD5889">
              <w:rPr>
                <w:rFonts w:asciiTheme="majorBidi" w:hAnsiTheme="majorBidi" w:cstheme="majorBidi"/>
                <w:sz w:val="24"/>
                <w:szCs w:val="24"/>
              </w:rPr>
              <w:t>LU</w:t>
            </w:r>
          </w:p>
        </w:tc>
      </w:tr>
      <w:tr w:rsidR="00E76B21" w:rsidRPr="00FD5889" w14:paraId="5FB0FFEC" w14:textId="77777777" w:rsidTr="00812120">
        <w:trPr>
          <w:trHeight w:val="203"/>
        </w:trPr>
        <w:tc>
          <w:tcPr>
            <w:tcW w:w="1379" w:type="dxa"/>
            <w:vMerge/>
          </w:tcPr>
          <w:p w14:paraId="6C928009" w14:textId="77777777" w:rsidR="00E76B21" w:rsidRPr="00FD5889" w:rsidRDefault="00E76B21" w:rsidP="00FD5889">
            <w:pPr>
              <w:spacing w:line="276" w:lineRule="auto"/>
              <w:rPr>
                <w:rFonts w:asciiTheme="majorBidi" w:hAnsiTheme="majorBidi" w:cstheme="majorBidi"/>
                <w:sz w:val="24"/>
                <w:szCs w:val="24"/>
              </w:rPr>
            </w:pPr>
          </w:p>
        </w:tc>
        <w:tc>
          <w:tcPr>
            <w:tcW w:w="1348" w:type="dxa"/>
            <w:vMerge/>
          </w:tcPr>
          <w:p w14:paraId="4B46D50D" w14:textId="77777777" w:rsidR="00E76B21" w:rsidRPr="00FD5889" w:rsidRDefault="00E76B21" w:rsidP="00FD5889">
            <w:pPr>
              <w:spacing w:line="276" w:lineRule="auto"/>
              <w:rPr>
                <w:rFonts w:asciiTheme="majorBidi" w:hAnsiTheme="majorBidi" w:cstheme="majorBidi"/>
                <w:sz w:val="24"/>
                <w:szCs w:val="24"/>
              </w:rPr>
            </w:pPr>
          </w:p>
        </w:tc>
        <w:tc>
          <w:tcPr>
            <w:tcW w:w="662" w:type="dxa"/>
          </w:tcPr>
          <w:p w14:paraId="77683042" w14:textId="77777777" w:rsidR="00E76B21" w:rsidRPr="00FD5889" w:rsidRDefault="00E76B21" w:rsidP="00FD5889">
            <w:pPr>
              <w:spacing w:line="276" w:lineRule="auto"/>
              <w:rPr>
                <w:rFonts w:asciiTheme="majorBidi" w:hAnsiTheme="majorBidi" w:cstheme="majorBidi"/>
                <w:sz w:val="24"/>
                <w:szCs w:val="24"/>
                <w:lang w:bidi="ar-SY"/>
              </w:rPr>
            </w:pPr>
            <w:r w:rsidRPr="00FD5889">
              <w:rPr>
                <w:rFonts w:asciiTheme="majorBidi" w:hAnsiTheme="majorBidi" w:cstheme="majorBidi"/>
                <w:sz w:val="24"/>
                <w:szCs w:val="24"/>
                <w:lang w:bidi="ar-SY"/>
              </w:rPr>
              <w:t>95%</w:t>
            </w:r>
          </w:p>
        </w:tc>
        <w:tc>
          <w:tcPr>
            <w:tcW w:w="656" w:type="dxa"/>
          </w:tcPr>
          <w:p w14:paraId="73103A53" w14:textId="77777777" w:rsidR="00E76B21" w:rsidRPr="00FD5889" w:rsidRDefault="00E76B21" w:rsidP="00FD5889">
            <w:pPr>
              <w:spacing w:line="276" w:lineRule="auto"/>
              <w:rPr>
                <w:rFonts w:asciiTheme="majorBidi" w:hAnsiTheme="majorBidi" w:cstheme="majorBidi"/>
                <w:sz w:val="24"/>
                <w:szCs w:val="24"/>
                <w:lang w:bidi="ar-SY"/>
              </w:rPr>
            </w:pPr>
            <w:r w:rsidRPr="00FD5889">
              <w:rPr>
                <w:rFonts w:asciiTheme="majorBidi" w:hAnsiTheme="majorBidi" w:cstheme="majorBidi"/>
                <w:sz w:val="24"/>
                <w:szCs w:val="24"/>
                <w:lang w:bidi="ar-SY"/>
              </w:rPr>
              <w:t>95%</w:t>
            </w:r>
          </w:p>
        </w:tc>
        <w:tc>
          <w:tcPr>
            <w:tcW w:w="1170" w:type="dxa"/>
          </w:tcPr>
          <w:p w14:paraId="509A8726" w14:textId="77777777" w:rsidR="00E76B21" w:rsidRPr="00FD5889" w:rsidRDefault="00E76B21" w:rsidP="00FD5889">
            <w:pPr>
              <w:spacing w:line="276" w:lineRule="auto"/>
              <w:rPr>
                <w:rFonts w:asciiTheme="majorBidi" w:hAnsiTheme="majorBidi" w:cstheme="majorBidi"/>
                <w:sz w:val="24"/>
                <w:szCs w:val="24"/>
                <w:lang w:bidi="ar-SY"/>
              </w:rPr>
            </w:pPr>
            <w:r w:rsidRPr="00FD5889">
              <w:rPr>
                <w:rFonts w:asciiTheme="majorBidi" w:hAnsiTheme="majorBidi" w:cstheme="majorBidi"/>
                <w:sz w:val="24"/>
                <w:szCs w:val="24"/>
                <w:lang w:bidi="ar-SY"/>
              </w:rPr>
              <w:t>RMSprop</w:t>
            </w:r>
          </w:p>
        </w:tc>
        <w:tc>
          <w:tcPr>
            <w:tcW w:w="630" w:type="dxa"/>
          </w:tcPr>
          <w:p w14:paraId="533FA687" w14:textId="77777777" w:rsidR="00E76B21" w:rsidRPr="00FD5889" w:rsidRDefault="00E76B21" w:rsidP="00FD5889">
            <w:pPr>
              <w:spacing w:line="276" w:lineRule="auto"/>
              <w:rPr>
                <w:rFonts w:asciiTheme="majorBidi" w:hAnsiTheme="majorBidi" w:cstheme="majorBidi"/>
                <w:sz w:val="24"/>
                <w:szCs w:val="24"/>
                <w:lang w:bidi="ar-SY"/>
              </w:rPr>
            </w:pPr>
            <w:r w:rsidRPr="00FD5889">
              <w:rPr>
                <w:rFonts w:asciiTheme="majorBidi" w:hAnsiTheme="majorBidi" w:cstheme="majorBidi"/>
                <w:sz w:val="24"/>
                <w:szCs w:val="24"/>
                <w:rtl/>
                <w:lang w:bidi="ar-SY"/>
              </w:rPr>
              <w:t>16</w:t>
            </w:r>
          </w:p>
        </w:tc>
        <w:tc>
          <w:tcPr>
            <w:tcW w:w="690" w:type="dxa"/>
          </w:tcPr>
          <w:p w14:paraId="4BE46E32" w14:textId="77777777" w:rsidR="00E76B21" w:rsidRPr="00FD5889" w:rsidRDefault="00E76B21" w:rsidP="00FD5889">
            <w:pPr>
              <w:spacing w:line="276" w:lineRule="auto"/>
              <w:rPr>
                <w:rFonts w:asciiTheme="majorBidi" w:hAnsiTheme="majorBidi" w:cstheme="majorBidi"/>
                <w:sz w:val="24"/>
                <w:szCs w:val="24"/>
                <w:lang w:bidi="ar-SY"/>
              </w:rPr>
            </w:pPr>
            <w:r w:rsidRPr="00FD5889">
              <w:rPr>
                <w:rFonts w:asciiTheme="majorBidi" w:hAnsiTheme="majorBidi" w:cstheme="majorBidi"/>
                <w:sz w:val="24"/>
                <w:szCs w:val="24"/>
                <w:rtl/>
                <w:lang w:bidi="ar-SY"/>
              </w:rPr>
              <w:t>10</w:t>
            </w:r>
          </w:p>
        </w:tc>
        <w:tc>
          <w:tcPr>
            <w:tcW w:w="1325" w:type="dxa"/>
          </w:tcPr>
          <w:p w14:paraId="15645640" w14:textId="77777777" w:rsidR="00E76B21" w:rsidRPr="00FD5889" w:rsidRDefault="00E76B21" w:rsidP="00FD5889">
            <w:pPr>
              <w:spacing w:line="276" w:lineRule="auto"/>
              <w:rPr>
                <w:rFonts w:asciiTheme="majorBidi" w:hAnsiTheme="majorBidi" w:cstheme="majorBidi"/>
                <w:sz w:val="24"/>
                <w:szCs w:val="24"/>
              </w:rPr>
            </w:pPr>
            <w:r w:rsidRPr="00FD5889">
              <w:rPr>
                <w:rFonts w:asciiTheme="majorBidi" w:hAnsiTheme="majorBidi" w:cstheme="majorBidi"/>
                <w:sz w:val="24"/>
                <w:szCs w:val="24"/>
              </w:rPr>
              <w:t>CrossEntropy</w:t>
            </w:r>
          </w:p>
        </w:tc>
        <w:tc>
          <w:tcPr>
            <w:tcW w:w="910" w:type="dxa"/>
          </w:tcPr>
          <w:p w14:paraId="454D7FCF" w14:textId="77777777" w:rsidR="00E76B21" w:rsidRPr="00FD5889" w:rsidRDefault="00E76B21" w:rsidP="00FD5889">
            <w:pPr>
              <w:spacing w:line="276" w:lineRule="auto"/>
              <w:rPr>
                <w:rFonts w:asciiTheme="majorBidi" w:hAnsiTheme="majorBidi" w:cstheme="majorBidi"/>
                <w:sz w:val="24"/>
                <w:szCs w:val="24"/>
              </w:rPr>
            </w:pPr>
            <w:r w:rsidRPr="00FD5889">
              <w:rPr>
                <w:rFonts w:asciiTheme="majorBidi" w:hAnsiTheme="majorBidi" w:cstheme="majorBidi"/>
                <w:sz w:val="24"/>
                <w:szCs w:val="24"/>
              </w:rPr>
              <w:t>0.001</w:t>
            </w:r>
          </w:p>
        </w:tc>
        <w:tc>
          <w:tcPr>
            <w:tcW w:w="1077" w:type="dxa"/>
          </w:tcPr>
          <w:p w14:paraId="492D08A2" w14:textId="10678339" w:rsidR="00E76B21" w:rsidRPr="00FD5889" w:rsidRDefault="00E76B21" w:rsidP="00FD5889">
            <w:pPr>
              <w:spacing w:line="276" w:lineRule="auto"/>
              <w:rPr>
                <w:rFonts w:asciiTheme="majorBidi" w:hAnsiTheme="majorBidi" w:cstheme="majorBidi"/>
                <w:sz w:val="24"/>
                <w:szCs w:val="24"/>
              </w:rPr>
            </w:pPr>
            <w:r w:rsidRPr="00FD5889">
              <w:rPr>
                <w:rFonts w:asciiTheme="majorBidi" w:hAnsiTheme="majorBidi" w:cstheme="majorBidi"/>
                <w:sz w:val="24"/>
                <w:szCs w:val="24"/>
              </w:rPr>
              <w:t>R</w:t>
            </w:r>
            <w:r w:rsidR="00F0782D">
              <w:rPr>
                <w:rFonts w:asciiTheme="majorBidi" w:hAnsiTheme="majorBidi" w:cstheme="majorBidi"/>
                <w:sz w:val="24"/>
                <w:szCs w:val="24"/>
              </w:rPr>
              <w:t>e</w:t>
            </w:r>
            <w:r w:rsidRPr="00FD5889">
              <w:rPr>
                <w:rFonts w:asciiTheme="majorBidi" w:hAnsiTheme="majorBidi" w:cstheme="majorBidi"/>
                <w:sz w:val="24"/>
                <w:szCs w:val="24"/>
              </w:rPr>
              <w:t>LU</w:t>
            </w:r>
          </w:p>
        </w:tc>
      </w:tr>
      <w:tr w:rsidR="00E76B21" w:rsidRPr="00FD5889" w14:paraId="4589811A" w14:textId="77777777" w:rsidTr="00812120">
        <w:trPr>
          <w:trHeight w:val="203"/>
        </w:trPr>
        <w:tc>
          <w:tcPr>
            <w:tcW w:w="1379" w:type="dxa"/>
            <w:vMerge/>
          </w:tcPr>
          <w:p w14:paraId="2456EF1B" w14:textId="77777777" w:rsidR="00E76B21" w:rsidRPr="00FD5889" w:rsidRDefault="00E76B21" w:rsidP="00FD5889">
            <w:pPr>
              <w:spacing w:line="276" w:lineRule="auto"/>
              <w:rPr>
                <w:rFonts w:asciiTheme="majorBidi" w:hAnsiTheme="majorBidi" w:cstheme="majorBidi"/>
                <w:sz w:val="24"/>
                <w:szCs w:val="24"/>
              </w:rPr>
            </w:pPr>
          </w:p>
        </w:tc>
        <w:tc>
          <w:tcPr>
            <w:tcW w:w="1348" w:type="dxa"/>
            <w:vMerge/>
          </w:tcPr>
          <w:p w14:paraId="361FA7A4" w14:textId="77777777" w:rsidR="00E76B21" w:rsidRPr="00FD5889" w:rsidRDefault="00E76B21" w:rsidP="00FD5889">
            <w:pPr>
              <w:spacing w:line="276" w:lineRule="auto"/>
              <w:rPr>
                <w:rFonts w:asciiTheme="majorBidi" w:hAnsiTheme="majorBidi" w:cstheme="majorBidi"/>
                <w:sz w:val="24"/>
                <w:szCs w:val="24"/>
              </w:rPr>
            </w:pPr>
          </w:p>
        </w:tc>
        <w:tc>
          <w:tcPr>
            <w:tcW w:w="662" w:type="dxa"/>
          </w:tcPr>
          <w:p w14:paraId="776F0755" w14:textId="77777777" w:rsidR="00E76B21" w:rsidRPr="00FD5889" w:rsidRDefault="00E76B21" w:rsidP="00FD5889">
            <w:pPr>
              <w:spacing w:line="276" w:lineRule="auto"/>
              <w:rPr>
                <w:rFonts w:asciiTheme="majorBidi" w:hAnsiTheme="majorBidi" w:cstheme="majorBidi"/>
                <w:sz w:val="24"/>
                <w:szCs w:val="24"/>
                <w:lang w:bidi="ar-SY"/>
              </w:rPr>
            </w:pPr>
            <w:r w:rsidRPr="00FD5889">
              <w:rPr>
                <w:rFonts w:asciiTheme="majorBidi" w:hAnsiTheme="majorBidi" w:cstheme="majorBidi"/>
                <w:sz w:val="24"/>
                <w:szCs w:val="24"/>
                <w:lang w:bidi="ar-SY"/>
              </w:rPr>
              <w:t>97%</w:t>
            </w:r>
          </w:p>
        </w:tc>
        <w:tc>
          <w:tcPr>
            <w:tcW w:w="656" w:type="dxa"/>
          </w:tcPr>
          <w:p w14:paraId="79793007" w14:textId="77777777" w:rsidR="00E76B21" w:rsidRPr="00FD5889" w:rsidRDefault="00E76B21" w:rsidP="00FD5889">
            <w:pPr>
              <w:spacing w:line="276" w:lineRule="auto"/>
              <w:rPr>
                <w:rFonts w:asciiTheme="majorBidi" w:hAnsiTheme="majorBidi" w:cstheme="majorBidi"/>
                <w:sz w:val="24"/>
                <w:szCs w:val="24"/>
                <w:lang w:bidi="ar-SY"/>
              </w:rPr>
            </w:pPr>
            <w:r w:rsidRPr="00FD5889">
              <w:rPr>
                <w:rFonts w:asciiTheme="majorBidi" w:hAnsiTheme="majorBidi" w:cstheme="majorBidi"/>
                <w:sz w:val="24"/>
                <w:szCs w:val="24"/>
                <w:lang w:bidi="ar-SY"/>
              </w:rPr>
              <w:t>96%</w:t>
            </w:r>
          </w:p>
        </w:tc>
        <w:tc>
          <w:tcPr>
            <w:tcW w:w="1170" w:type="dxa"/>
          </w:tcPr>
          <w:p w14:paraId="393468F7" w14:textId="77777777" w:rsidR="00E76B21" w:rsidRPr="00FD5889" w:rsidRDefault="00E76B21" w:rsidP="00FD5889">
            <w:pPr>
              <w:spacing w:line="276" w:lineRule="auto"/>
              <w:rPr>
                <w:rFonts w:asciiTheme="majorBidi" w:hAnsiTheme="majorBidi" w:cstheme="majorBidi"/>
                <w:sz w:val="24"/>
                <w:szCs w:val="24"/>
                <w:lang w:bidi="ar-SY"/>
              </w:rPr>
            </w:pPr>
            <w:r w:rsidRPr="00FD5889">
              <w:rPr>
                <w:rFonts w:asciiTheme="majorBidi" w:hAnsiTheme="majorBidi" w:cstheme="majorBidi"/>
                <w:sz w:val="24"/>
                <w:szCs w:val="24"/>
                <w:lang w:bidi="ar-SY"/>
              </w:rPr>
              <w:t>Adam</w:t>
            </w:r>
          </w:p>
        </w:tc>
        <w:tc>
          <w:tcPr>
            <w:tcW w:w="630" w:type="dxa"/>
          </w:tcPr>
          <w:p w14:paraId="2AAB9F47" w14:textId="77777777" w:rsidR="00E76B21" w:rsidRPr="00FD5889" w:rsidRDefault="00E76B21" w:rsidP="00FD5889">
            <w:pPr>
              <w:spacing w:line="276" w:lineRule="auto"/>
              <w:rPr>
                <w:rFonts w:asciiTheme="majorBidi" w:hAnsiTheme="majorBidi" w:cstheme="majorBidi"/>
                <w:sz w:val="24"/>
                <w:szCs w:val="24"/>
                <w:lang w:bidi="ar-SY"/>
              </w:rPr>
            </w:pPr>
            <w:r w:rsidRPr="00FD5889">
              <w:rPr>
                <w:rFonts w:asciiTheme="majorBidi" w:hAnsiTheme="majorBidi" w:cstheme="majorBidi"/>
                <w:sz w:val="24"/>
                <w:szCs w:val="24"/>
                <w:lang w:bidi="ar-SY"/>
              </w:rPr>
              <w:t>32</w:t>
            </w:r>
          </w:p>
        </w:tc>
        <w:tc>
          <w:tcPr>
            <w:tcW w:w="690" w:type="dxa"/>
          </w:tcPr>
          <w:p w14:paraId="150A2E94" w14:textId="77777777" w:rsidR="00E76B21" w:rsidRPr="00FD5889" w:rsidRDefault="00E76B21" w:rsidP="00FD5889">
            <w:pPr>
              <w:spacing w:line="276" w:lineRule="auto"/>
              <w:rPr>
                <w:rFonts w:asciiTheme="majorBidi" w:hAnsiTheme="majorBidi" w:cstheme="majorBidi"/>
                <w:sz w:val="24"/>
                <w:szCs w:val="24"/>
                <w:lang w:bidi="ar-SY"/>
              </w:rPr>
            </w:pPr>
            <w:r w:rsidRPr="00FD5889">
              <w:rPr>
                <w:rFonts w:asciiTheme="majorBidi" w:hAnsiTheme="majorBidi" w:cstheme="majorBidi"/>
                <w:sz w:val="24"/>
                <w:szCs w:val="24"/>
                <w:lang w:bidi="ar-SY"/>
              </w:rPr>
              <w:t>50</w:t>
            </w:r>
          </w:p>
        </w:tc>
        <w:tc>
          <w:tcPr>
            <w:tcW w:w="1325" w:type="dxa"/>
          </w:tcPr>
          <w:p w14:paraId="42A997B1" w14:textId="77777777" w:rsidR="00E76B21" w:rsidRPr="00FD5889" w:rsidRDefault="00E76B21" w:rsidP="00FD5889">
            <w:pPr>
              <w:spacing w:line="276" w:lineRule="auto"/>
              <w:rPr>
                <w:rFonts w:asciiTheme="majorBidi" w:hAnsiTheme="majorBidi" w:cstheme="majorBidi"/>
                <w:sz w:val="24"/>
                <w:szCs w:val="24"/>
              </w:rPr>
            </w:pPr>
            <w:r w:rsidRPr="00FD5889">
              <w:rPr>
                <w:rFonts w:asciiTheme="majorBidi" w:hAnsiTheme="majorBidi" w:cstheme="majorBidi"/>
                <w:sz w:val="24"/>
                <w:szCs w:val="24"/>
              </w:rPr>
              <w:t>CrossEntropy</w:t>
            </w:r>
          </w:p>
        </w:tc>
        <w:tc>
          <w:tcPr>
            <w:tcW w:w="910" w:type="dxa"/>
          </w:tcPr>
          <w:p w14:paraId="7F2D366A" w14:textId="77777777" w:rsidR="00E76B21" w:rsidRPr="00FD5889" w:rsidRDefault="00E76B21" w:rsidP="00FD5889">
            <w:pPr>
              <w:spacing w:line="276" w:lineRule="auto"/>
              <w:rPr>
                <w:rFonts w:asciiTheme="majorBidi" w:hAnsiTheme="majorBidi" w:cstheme="majorBidi"/>
                <w:sz w:val="24"/>
                <w:szCs w:val="24"/>
              </w:rPr>
            </w:pPr>
            <w:r w:rsidRPr="00FD5889">
              <w:rPr>
                <w:rFonts w:asciiTheme="majorBidi" w:hAnsiTheme="majorBidi" w:cstheme="majorBidi"/>
                <w:sz w:val="24"/>
                <w:szCs w:val="24"/>
              </w:rPr>
              <w:t>0.0005</w:t>
            </w:r>
          </w:p>
        </w:tc>
        <w:tc>
          <w:tcPr>
            <w:tcW w:w="1077" w:type="dxa"/>
          </w:tcPr>
          <w:p w14:paraId="048D8DE7" w14:textId="213EB1CB" w:rsidR="00E76B21" w:rsidRPr="00FD5889" w:rsidRDefault="00E76B21" w:rsidP="00FD5889">
            <w:pPr>
              <w:spacing w:line="276" w:lineRule="auto"/>
              <w:rPr>
                <w:rFonts w:asciiTheme="majorBidi" w:hAnsiTheme="majorBidi" w:cstheme="majorBidi"/>
                <w:sz w:val="24"/>
                <w:szCs w:val="24"/>
              </w:rPr>
            </w:pPr>
            <w:r w:rsidRPr="00FD5889">
              <w:rPr>
                <w:rFonts w:asciiTheme="majorBidi" w:hAnsiTheme="majorBidi" w:cstheme="majorBidi"/>
                <w:sz w:val="24"/>
                <w:szCs w:val="24"/>
              </w:rPr>
              <w:t>R</w:t>
            </w:r>
            <w:r w:rsidR="00F0782D">
              <w:rPr>
                <w:rFonts w:asciiTheme="majorBidi" w:hAnsiTheme="majorBidi" w:cstheme="majorBidi"/>
                <w:sz w:val="24"/>
                <w:szCs w:val="24"/>
              </w:rPr>
              <w:t>e</w:t>
            </w:r>
            <w:r w:rsidRPr="00FD5889">
              <w:rPr>
                <w:rFonts w:asciiTheme="majorBidi" w:hAnsiTheme="majorBidi" w:cstheme="majorBidi"/>
                <w:sz w:val="24"/>
                <w:szCs w:val="24"/>
              </w:rPr>
              <w:t>LU</w:t>
            </w:r>
          </w:p>
        </w:tc>
      </w:tr>
      <w:tr w:rsidR="00E76B21" w:rsidRPr="00FD5889" w14:paraId="3D47C5D3" w14:textId="77777777" w:rsidTr="00812120">
        <w:trPr>
          <w:trHeight w:val="203"/>
        </w:trPr>
        <w:tc>
          <w:tcPr>
            <w:tcW w:w="1379" w:type="dxa"/>
            <w:vMerge/>
          </w:tcPr>
          <w:p w14:paraId="472AA666" w14:textId="77777777" w:rsidR="00E76B21" w:rsidRPr="00FD5889" w:rsidRDefault="00E76B21" w:rsidP="00FD5889">
            <w:pPr>
              <w:spacing w:line="276" w:lineRule="auto"/>
              <w:rPr>
                <w:rFonts w:asciiTheme="majorBidi" w:hAnsiTheme="majorBidi" w:cstheme="majorBidi"/>
                <w:sz w:val="24"/>
                <w:szCs w:val="24"/>
              </w:rPr>
            </w:pPr>
          </w:p>
        </w:tc>
        <w:tc>
          <w:tcPr>
            <w:tcW w:w="1348" w:type="dxa"/>
            <w:vMerge/>
          </w:tcPr>
          <w:p w14:paraId="4A3E7CBB" w14:textId="77777777" w:rsidR="00E76B21" w:rsidRPr="00FD5889" w:rsidRDefault="00E76B21" w:rsidP="00FD5889">
            <w:pPr>
              <w:spacing w:line="276" w:lineRule="auto"/>
              <w:rPr>
                <w:rFonts w:asciiTheme="majorBidi" w:hAnsiTheme="majorBidi" w:cstheme="majorBidi"/>
                <w:sz w:val="24"/>
                <w:szCs w:val="24"/>
              </w:rPr>
            </w:pPr>
          </w:p>
        </w:tc>
        <w:tc>
          <w:tcPr>
            <w:tcW w:w="662" w:type="dxa"/>
          </w:tcPr>
          <w:p w14:paraId="5A43FE6E" w14:textId="77777777" w:rsidR="00E76B21" w:rsidRPr="00FD5889" w:rsidRDefault="00E76B21" w:rsidP="00FD5889">
            <w:pPr>
              <w:spacing w:line="276" w:lineRule="auto"/>
              <w:rPr>
                <w:rFonts w:asciiTheme="majorBidi" w:hAnsiTheme="majorBidi" w:cstheme="majorBidi"/>
                <w:sz w:val="24"/>
                <w:szCs w:val="24"/>
                <w:lang w:bidi="ar-SY"/>
              </w:rPr>
            </w:pPr>
            <w:r w:rsidRPr="00FD5889">
              <w:rPr>
                <w:rFonts w:asciiTheme="majorBidi" w:hAnsiTheme="majorBidi" w:cstheme="majorBidi"/>
                <w:sz w:val="24"/>
                <w:szCs w:val="24"/>
                <w:lang w:bidi="ar-SY"/>
              </w:rPr>
              <w:t>98%</w:t>
            </w:r>
          </w:p>
        </w:tc>
        <w:tc>
          <w:tcPr>
            <w:tcW w:w="656" w:type="dxa"/>
          </w:tcPr>
          <w:p w14:paraId="7D849C65" w14:textId="77777777" w:rsidR="00E76B21" w:rsidRPr="00FD5889" w:rsidRDefault="00E76B21" w:rsidP="00FD5889">
            <w:pPr>
              <w:spacing w:line="276" w:lineRule="auto"/>
              <w:rPr>
                <w:rFonts w:asciiTheme="majorBidi" w:hAnsiTheme="majorBidi" w:cstheme="majorBidi"/>
                <w:sz w:val="24"/>
                <w:szCs w:val="24"/>
                <w:lang w:bidi="ar-SY"/>
              </w:rPr>
            </w:pPr>
            <w:r w:rsidRPr="00FD5889">
              <w:rPr>
                <w:rFonts w:asciiTheme="majorBidi" w:hAnsiTheme="majorBidi" w:cstheme="majorBidi"/>
                <w:sz w:val="24"/>
                <w:szCs w:val="24"/>
                <w:lang w:bidi="ar-SY"/>
              </w:rPr>
              <w:t>98%</w:t>
            </w:r>
          </w:p>
        </w:tc>
        <w:tc>
          <w:tcPr>
            <w:tcW w:w="1170" w:type="dxa"/>
          </w:tcPr>
          <w:p w14:paraId="6370D81C" w14:textId="77777777" w:rsidR="00E76B21" w:rsidRPr="00FD5889" w:rsidRDefault="00E76B21" w:rsidP="00FD5889">
            <w:pPr>
              <w:spacing w:line="276" w:lineRule="auto"/>
              <w:rPr>
                <w:rFonts w:asciiTheme="majorBidi" w:hAnsiTheme="majorBidi" w:cstheme="majorBidi"/>
                <w:sz w:val="24"/>
                <w:szCs w:val="24"/>
                <w:lang w:bidi="ar-SY"/>
              </w:rPr>
            </w:pPr>
            <w:r w:rsidRPr="00FD5889">
              <w:rPr>
                <w:rFonts w:asciiTheme="majorBidi" w:hAnsiTheme="majorBidi" w:cstheme="majorBidi"/>
                <w:sz w:val="24"/>
                <w:szCs w:val="24"/>
                <w:lang w:bidi="ar-SY"/>
              </w:rPr>
              <w:t>Adam</w:t>
            </w:r>
          </w:p>
        </w:tc>
        <w:tc>
          <w:tcPr>
            <w:tcW w:w="630" w:type="dxa"/>
          </w:tcPr>
          <w:p w14:paraId="7B1F891A" w14:textId="77777777" w:rsidR="00E76B21" w:rsidRPr="00FD5889" w:rsidRDefault="00E76B21" w:rsidP="00FD5889">
            <w:pPr>
              <w:spacing w:line="276" w:lineRule="auto"/>
              <w:rPr>
                <w:rFonts w:asciiTheme="majorBidi" w:hAnsiTheme="majorBidi" w:cstheme="majorBidi"/>
                <w:sz w:val="24"/>
                <w:szCs w:val="24"/>
                <w:lang w:bidi="ar-SY"/>
              </w:rPr>
            </w:pPr>
            <w:r w:rsidRPr="00FD5889">
              <w:rPr>
                <w:rFonts w:asciiTheme="majorBidi" w:hAnsiTheme="majorBidi" w:cstheme="majorBidi"/>
                <w:sz w:val="24"/>
                <w:szCs w:val="24"/>
                <w:lang w:bidi="ar-SY"/>
              </w:rPr>
              <w:t>32</w:t>
            </w:r>
          </w:p>
        </w:tc>
        <w:tc>
          <w:tcPr>
            <w:tcW w:w="690" w:type="dxa"/>
          </w:tcPr>
          <w:p w14:paraId="03DBAFF9" w14:textId="77777777" w:rsidR="00E76B21" w:rsidRPr="00FD5889" w:rsidRDefault="00E76B21" w:rsidP="00FD5889">
            <w:pPr>
              <w:spacing w:line="276" w:lineRule="auto"/>
              <w:rPr>
                <w:rFonts w:asciiTheme="majorBidi" w:hAnsiTheme="majorBidi" w:cstheme="majorBidi"/>
                <w:sz w:val="24"/>
                <w:szCs w:val="24"/>
                <w:lang w:bidi="ar-SY"/>
              </w:rPr>
            </w:pPr>
            <w:r w:rsidRPr="00FD5889">
              <w:rPr>
                <w:rFonts w:asciiTheme="majorBidi" w:hAnsiTheme="majorBidi" w:cstheme="majorBidi"/>
                <w:sz w:val="24"/>
                <w:szCs w:val="24"/>
                <w:lang w:bidi="ar-SY"/>
              </w:rPr>
              <w:t>50</w:t>
            </w:r>
          </w:p>
        </w:tc>
        <w:tc>
          <w:tcPr>
            <w:tcW w:w="1325" w:type="dxa"/>
          </w:tcPr>
          <w:p w14:paraId="1DFA8AF2" w14:textId="77777777" w:rsidR="00E76B21" w:rsidRPr="00FD5889" w:rsidRDefault="00E76B21" w:rsidP="00FD5889">
            <w:pPr>
              <w:spacing w:line="276" w:lineRule="auto"/>
              <w:rPr>
                <w:rFonts w:asciiTheme="majorBidi" w:hAnsiTheme="majorBidi" w:cstheme="majorBidi"/>
                <w:sz w:val="24"/>
                <w:szCs w:val="24"/>
              </w:rPr>
            </w:pPr>
            <w:r w:rsidRPr="00FD5889">
              <w:rPr>
                <w:rFonts w:asciiTheme="majorBidi" w:hAnsiTheme="majorBidi" w:cstheme="majorBidi"/>
                <w:sz w:val="24"/>
                <w:szCs w:val="24"/>
              </w:rPr>
              <w:t>CrossEntropy</w:t>
            </w:r>
          </w:p>
        </w:tc>
        <w:tc>
          <w:tcPr>
            <w:tcW w:w="910" w:type="dxa"/>
          </w:tcPr>
          <w:p w14:paraId="2FB13531" w14:textId="77777777" w:rsidR="00E76B21" w:rsidRPr="00FD5889" w:rsidRDefault="00E76B21" w:rsidP="00FD5889">
            <w:pPr>
              <w:spacing w:line="276" w:lineRule="auto"/>
              <w:rPr>
                <w:rFonts w:asciiTheme="majorBidi" w:hAnsiTheme="majorBidi" w:cstheme="majorBidi"/>
                <w:sz w:val="24"/>
                <w:szCs w:val="24"/>
              </w:rPr>
            </w:pPr>
            <w:r w:rsidRPr="00FD5889">
              <w:rPr>
                <w:rFonts w:asciiTheme="majorBidi" w:hAnsiTheme="majorBidi" w:cstheme="majorBidi"/>
                <w:sz w:val="24"/>
                <w:szCs w:val="24"/>
              </w:rPr>
              <w:t>0.001</w:t>
            </w:r>
          </w:p>
        </w:tc>
        <w:tc>
          <w:tcPr>
            <w:tcW w:w="1077" w:type="dxa"/>
          </w:tcPr>
          <w:p w14:paraId="3C525305" w14:textId="55EE6DF6" w:rsidR="00E76B21" w:rsidRPr="00FD5889" w:rsidRDefault="00E76B21" w:rsidP="00FD5889">
            <w:pPr>
              <w:spacing w:line="276" w:lineRule="auto"/>
              <w:rPr>
                <w:rFonts w:asciiTheme="majorBidi" w:hAnsiTheme="majorBidi" w:cstheme="majorBidi"/>
                <w:sz w:val="24"/>
                <w:szCs w:val="24"/>
              </w:rPr>
            </w:pPr>
            <w:r w:rsidRPr="00FD5889">
              <w:rPr>
                <w:rFonts w:asciiTheme="majorBidi" w:hAnsiTheme="majorBidi" w:cstheme="majorBidi"/>
                <w:sz w:val="24"/>
                <w:szCs w:val="24"/>
              </w:rPr>
              <w:t>R</w:t>
            </w:r>
            <w:r w:rsidR="00F0782D">
              <w:rPr>
                <w:rFonts w:asciiTheme="majorBidi" w:hAnsiTheme="majorBidi" w:cstheme="majorBidi"/>
                <w:sz w:val="24"/>
                <w:szCs w:val="24"/>
              </w:rPr>
              <w:t>e</w:t>
            </w:r>
            <w:r w:rsidRPr="00FD5889">
              <w:rPr>
                <w:rFonts w:asciiTheme="majorBidi" w:hAnsiTheme="majorBidi" w:cstheme="majorBidi"/>
                <w:sz w:val="24"/>
                <w:szCs w:val="24"/>
              </w:rPr>
              <w:t>LU</w:t>
            </w:r>
          </w:p>
        </w:tc>
      </w:tr>
    </w:tbl>
    <w:p w14:paraId="2AB9633D" w14:textId="3BF671CD" w:rsidR="00E76B21" w:rsidRPr="00FD5889" w:rsidRDefault="00E76B21" w:rsidP="00FD5889">
      <w:pPr>
        <w:spacing w:line="360" w:lineRule="auto"/>
        <w:rPr>
          <w:rFonts w:asciiTheme="majorBidi" w:hAnsiTheme="majorBidi" w:cstheme="majorBidi"/>
          <w:sz w:val="24"/>
          <w:szCs w:val="24"/>
          <w:rtl/>
        </w:rPr>
      </w:pPr>
      <w:r w:rsidRPr="00FD5889">
        <w:rPr>
          <w:rFonts w:asciiTheme="majorBidi" w:hAnsiTheme="majorBidi" w:cstheme="majorBidi"/>
          <w:sz w:val="24"/>
          <w:szCs w:val="24"/>
        </w:rPr>
        <w:t>Also, SySeVR dataset</w:t>
      </w:r>
      <w:sdt>
        <w:sdtPr>
          <w:rPr>
            <w:rFonts w:asciiTheme="majorBidi" w:hAnsiTheme="majorBidi" w:cstheme="majorBidi"/>
            <w:sz w:val="24"/>
            <w:szCs w:val="24"/>
          </w:rPr>
          <w:id w:val="1811906210"/>
          <w:citation/>
        </w:sdtPr>
        <w:sdtEndPr/>
        <w:sdtContent>
          <w:r w:rsidR="00142FE4">
            <w:rPr>
              <w:rFonts w:asciiTheme="majorBidi" w:hAnsiTheme="majorBidi" w:cstheme="majorBidi"/>
              <w:sz w:val="24"/>
              <w:szCs w:val="24"/>
            </w:rPr>
            <w:fldChar w:fldCharType="begin"/>
          </w:r>
          <w:r w:rsidR="00142FE4">
            <w:rPr>
              <w:rFonts w:asciiTheme="majorBidi" w:hAnsiTheme="majorBidi" w:cstheme="majorBidi"/>
              <w:sz w:val="24"/>
              <w:szCs w:val="24"/>
            </w:rPr>
            <w:instrText xml:space="preserve"> CITATION SySeVRdatasetj \l 1033 </w:instrText>
          </w:r>
          <w:r w:rsidR="00142FE4">
            <w:rPr>
              <w:rFonts w:asciiTheme="majorBidi" w:hAnsiTheme="majorBidi" w:cstheme="majorBidi"/>
              <w:sz w:val="24"/>
              <w:szCs w:val="24"/>
            </w:rPr>
            <w:fldChar w:fldCharType="separate"/>
          </w:r>
          <w:r w:rsidR="00827051">
            <w:rPr>
              <w:rFonts w:asciiTheme="majorBidi" w:hAnsiTheme="majorBidi" w:cstheme="majorBidi"/>
              <w:noProof/>
              <w:sz w:val="24"/>
              <w:szCs w:val="24"/>
            </w:rPr>
            <w:t xml:space="preserve"> </w:t>
          </w:r>
          <w:r w:rsidR="00827051" w:rsidRPr="00827051">
            <w:rPr>
              <w:rFonts w:asciiTheme="majorBidi" w:hAnsiTheme="majorBidi" w:cstheme="majorBidi"/>
              <w:noProof/>
              <w:sz w:val="24"/>
              <w:szCs w:val="24"/>
            </w:rPr>
            <w:t>[1]</w:t>
          </w:r>
          <w:r w:rsidR="00142FE4">
            <w:rPr>
              <w:rFonts w:asciiTheme="majorBidi" w:hAnsiTheme="majorBidi" w:cstheme="majorBidi"/>
              <w:sz w:val="24"/>
              <w:szCs w:val="24"/>
            </w:rPr>
            <w:fldChar w:fldCharType="end"/>
          </w:r>
        </w:sdtContent>
      </w:sdt>
      <w:r w:rsidRPr="00FD5889">
        <w:rPr>
          <w:rFonts w:asciiTheme="majorBidi" w:hAnsiTheme="majorBidi" w:cstheme="majorBidi"/>
          <w:sz w:val="24"/>
          <w:szCs w:val="24"/>
        </w:rPr>
        <w:t xml:space="preserve"> gave our solution the best accuracy 98% using 2 convolution where the number of kernels are 64,128 and the kernel size is 3, with 2 LSTMs of 100,10 hidden neurons to maintain the sequence characteristics, and 2 dense layers of 100,50 neurons at the last of model architecture where the activation function of it is sigmoid to compute the probability of each class among the sample.</w:t>
      </w:r>
    </w:p>
    <w:p w14:paraId="2520DCE0" w14:textId="4462AA2C" w:rsidR="00E76B21" w:rsidRPr="00973999" w:rsidRDefault="00FD5889" w:rsidP="00973999">
      <w:pPr>
        <w:pStyle w:val="Heading4"/>
        <w:rPr>
          <w:rFonts w:asciiTheme="majorBidi" w:hAnsiTheme="majorBidi"/>
          <w:b/>
          <w:bCs/>
          <w:i w:val="0"/>
          <w:iCs w:val="0"/>
          <w:color w:val="auto"/>
          <w:sz w:val="24"/>
          <w:szCs w:val="24"/>
        </w:rPr>
      </w:pPr>
      <w:r w:rsidRPr="00460B4C">
        <w:rPr>
          <w:rFonts w:asciiTheme="majorBidi" w:hAnsiTheme="majorBidi"/>
          <w:b/>
          <w:bCs/>
          <w:i w:val="0"/>
          <w:iCs w:val="0"/>
          <w:color w:val="auto"/>
          <w:sz w:val="24"/>
          <w:szCs w:val="24"/>
        </w:rPr>
        <w:lastRenderedPageBreak/>
        <w:t>6</w:t>
      </w:r>
      <w:r w:rsidR="00E76B21" w:rsidRPr="00460B4C">
        <w:rPr>
          <w:rFonts w:asciiTheme="majorBidi" w:hAnsiTheme="majorBidi"/>
          <w:b/>
          <w:bCs/>
          <w:i w:val="0"/>
          <w:iCs w:val="0"/>
          <w:color w:val="auto"/>
          <w:sz w:val="24"/>
          <w:szCs w:val="24"/>
        </w:rPr>
        <w:t xml:space="preserve">.1.2.1 </w:t>
      </w:r>
      <w:r w:rsidR="00973999">
        <w:rPr>
          <w:rFonts w:asciiTheme="majorBidi" w:hAnsiTheme="majorBidi"/>
          <w:b/>
          <w:bCs/>
          <w:i w:val="0"/>
          <w:iCs w:val="0"/>
          <w:color w:val="auto"/>
          <w:sz w:val="24"/>
          <w:szCs w:val="24"/>
        </w:rPr>
        <w:t xml:space="preserve">multiclass </w:t>
      </w:r>
      <w:r w:rsidR="00973999" w:rsidRPr="005345DC">
        <w:rPr>
          <w:rFonts w:asciiTheme="majorBidi" w:hAnsiTheme="majorBidi"/>
          <w:b/>
          <w:bCs/>
          <w:i w:val="0"/>
          <w:iCs w:val="0"/>
          <w:color w:val="auto"/>
          <w:sz w:val="24"/>
          <w:szCs w:val="24"/>
        </w:rPr>
        <w:t>classification discussion</w:t>
      </w:r>
    </w:p>
    <w:p w14:paraId="78C63C50" w14:textId="3443B9AC" w:rsidR="00E76B21" w:rsidRPr="00FD5889" w:rsidRDefault="00E76B21" w:rsidP="00460B4C">
      <w:pPr>
        <w:spacing w:line="360" w:lineRule="auto"/>
        <w:rPr>
          <w:rFonts w:asciiTheme="majorBidi" w:hAnsiTheme="majorBidi" w:cstheme="majorBidi"/>
          <w:sz w:val="24"/>
          <w:szCs w:val="24"/>
        </w:rPr>
      </w:pPr>
      <w:r w:rsidRPr="00FD5889">
        <w:rPr>
          <w:rFonts w:asciiTheme="majorBidi" w:hAnsiTheme="majorBidi" w:cstheme="majorBidi"/>
          <w:sz w:val="24"/>
          <w:szCs w:val="24"/>
        </w:rPr>
        <w:t>R</w:t>
      </w:r>
      <w:r w:rsidR="00F0782D">
        <w:rPr>
          <w:rFonts w:asciiTheme="majorBidi" w:hAnsiTheme="majorBidi" w:cstheme="majorBidi"/>
          <w:sz w:val="24"/>
          <w:szCs w:val="24"/>
        </w:rPr>
        <w:t>e</w:t>
      </w:r>
      <w:r w:rsidRPr="00FD5889">
        <w:rPr>
          <w:rFonts w:asciiTheme="majorBidi" w:hAnsiTheme="majorBidi" w:cstheme="majorBidi"/>
          <w:sz w:val="24"/>
          <w:szCs w:val="24"/>
        </w:rPr>
        <w:t>LU function has been relied on as an activation function so that it is considered the most widely used activation function in neural networks nowadays, and It is known that one of the greatest advantages of R</w:t>
      </w:r>
      <w:r w:rsidR="00F0782D">
        <w:rPr>
          <w:rFonts w:asciiTheme="majorBidi" w:hAnsiTheme="majorBidi" w:cstheme="majorBidi"/>
          <w:sz w:val="24"/>
          <w:szCs w:val="24"/>
        </w:rPr>
        <w:t>e</w:t>
      </w:r>
      <w:r w:rsidRPr="00FD5889">
        <w:rPr>
          <w:rFonts w:asciiTheme="majorBidi" w:hAnsiTheme="majorBidi" w:cstheme="majorBidi"/>
          <w:sz w:val="24"/>
          <w:szCs w:val="24"/>
        </w:rPr>
        <w:t>LU has over others is that it does not activate all neurons at the same time. Although other functions were tried, such as Tangent, but through experiments, it was found that it gives the best and the fastest results, R</w:t>
      </w:r>
      <w:r w:rsidR="00F0782D">
        <w:rPr>
          <w:rFonts w:asciiTheme="majorBidi" w:hAnsiTheme="majorBidi" w:cstheme="majorBidi"/>
          <w:sz w:val="24"/>
          <w:szCs w:val="24"/>
        </w:rPr>
        <w:t>e</w:t>
      </w:r>
      <w:r w:rsidRPr="00FD5889">
        <w:rPr>
          <w:rFonts w:asciiTheme="majorBidi" w:hAnsiTheme="majorBidi" w:cstheme="majorBidi"/>
          <w:sz w:val="24"/>
          <w:szCs w:val="24"/>
        </w:rPr>
        <w:t>LU converges six times faster than tanh activation functions.</w:t>
      </w:r>
    </w:p>
    <w:p w14:paraId="6804B914" w14:textId="3D444C5D" w:rsidR="00E76B21" w:rsidRPr="00FD5889" w:rsidRDefault="00E76B21" w:rsidP="00460B4C">
      <w:pPr>
        <w:spacing w:line="360" w:lineRule="auto"/>
        <w:rPr>
          <w:rFonts w:asciiTheme="majorBidi" w:hAnsiTheme="majorBidi" w:cstheme="majorBidi"/>
          <w:sz w:val="24"/>
          <w:szCs w:val="24"/>
        </w:rPr>
      </w:pPr>
      <w:r w:rsidRPr="00FD5889">
        <w:rPr>
          <w:rFonts w:asciiTheme="majorBidi" w:hAnsiTheme="majorBidi" w:cstheme="majorBidi"/>
          <w:sz w:val="24"/>
          <w:szCs w:val="24"/>
        </w:rPr>
        <w:t>Several learning rate values were tried such as 0.0005,0.01 and 0.001, but the default value 0.001 is the best.</w:t>
      </w:r>
    </w:p>
    <w:p w14:paraId="183D2363" w14:textId="77777777" w:rsidR="00E76B21" w:rsidRPr="00FD5889" w:rsidRDefault="00E76B21" w:rsidP="00460B4C">
      <w:pPr>
        <w:spacing w:line="360" w:lineRule="auto"/>
        <w:rPr>
          <w:rFonts w:asciiTheme="majorBidi" w:hAnsiTheme="majorBidi" w:cstheme="majorBidi"/>
          <w:sz w:val="24"/>
          <w:szCs w:val="24"/>
        </w:rPr>
      </w:pPr>
      <w:r w:rsidRPr="00FD5889">
        <w:rPr>
          <w:rFonts w:asciiTheme="majorBidi" w:hAnsiTheme="majorBidi" w:cstheme="majorBidi"/>
          <w:sz w:val="24"/>
          <w:szCs w:val="24"/>
        </w:rPr>
        <w:t>Many experiments were tried to figure the effect of batch size such as 128,64,32 and 16. It was found that the best results are when the batch size equals 32.</w:t>
      </w:r>
    </w:p>
    <w:p w14:paraId="7C834EC0" w14:textId="00523551" w:rsidR="00E76B21" w:rsidRPr="007E23CA" w:rsidRDefault="00E76B21" w:rsidP="00460B4C">
      <w:pPr>
        <w:spacing w:line="360" w:lineRule="auto"/>
        <w:rPr>
          <w:rFonts w:asciiTheme="majorBidi" w:hAnsiTheme="majorBidi" w:cstheme="majorBidi"/>
          <w:sz w:val="24"/>
          <w:szCs w:val="24"/>
        </w:rPr>
      </w:pPr>
      <w:r w:rsidRPr="007E23CA">
        <w:rPr>
          <w:rFonts w:asciiTheme="majorBidi" w:hAnsiTheme="majorBidi" w:cstheme="majorBidi"/>
          <w:sz w:val="24"/>
          <w:szCs w:val="24"/>
        </w:rPr>
        <w:t>Adam combines the best properties of the AdaGrad that improves performance on problems with sparse gradients and RMSProp that also maintains per-parameter learning rates that are adapted based on the average of recent magnitudes of the gradients for the weight (e.g. how quickly it is changing). Adam optimizer can handle sparse gradients on noisy problems</w:t>
      </w:r>
      <w:r w:rsidR="00142FE4" w:rsidRPr="007E23CA">
        <w:rPr>
          <w:rFonts w:asciiTheme="majorBidi" w:hAnsiTheme="majorBidi" w:cstheme="majorBidi"/>
          <w:sz w:val="24"/>
          <w:szCs w:val="24"/>
        </w:rPr>
        <w:t xml:space="preserve"> </w:t>
      </w:r>
      <w:sdt>
        <w:sdtPr>
          <w:rPr>
            <w:rFonts w:asciiTheme="majorBidi" w:hAnsiTheme="majorBidi" w:cstheme="majorBidi"/>
            <w:sz w:val="24"/>
            <w:szCs w:val="24"/>
          </w:rPr>
          <w:id w:val="1441565362"/>
          <w:citation/>
        </w:sdtPr>
        <w:sdtEndPr/>
        <w:sdtContent>
          <w:r w:rsidR="00142FE4" w:rsidRPr="007E23CA">
            <w:rPr>
              <w:rFonts w:asciiTheme="majorBidi" w:hAnsiTheme="majorBidi" w:cstheme="majorBidi"/>
              <w:sz w:val="24"/>
              <w:szCs w:val="24"/>
            </w:rPr>
            <w:fldChar w:fldCharType="begin"/>
          </w:r>
          <w:r w:rsidR="00142FE4" w:rsidRPr="007E23CA">
            <w:rPr>
              <w:rFonts w:asciiTheme="majorBidi" w:hAnsiTheme="majorBidi" w:cstheme="majorBidi"/>
              <w:sz w:val="24"/>
              <w:szCs w:val="24"/>
            </w:rPr>
            <w:instrText xml:space="preserve"> CITATION Jas \l 1033 </w:instrText>
          </w:r>
          <w:r w:rsidR="00142FE4" w:rsidRPr="007E23CA">
            <w:rPr>
              <w:rFonts w:asciiTheme="majorBidi" w:hAnsiTheme="majorBidi" w:cstheme="majorBidi"/>
              <w:sz w:val="24"/>
              <w:szCs w:val="24"/>
            </w:rPr>
            <w:fldChar w:fldCharType="separate"/>
          </w:r>
          <w:r w:rsidR="00827051" w:rsidRPr="00827051">
            <w:rPr>
              <w:rFonts w:asciiTheme="majorBidi" w:hAnsiTheme="majorBidi" w:cstheme="majorBidi"/>
              <w:noProof/>
              <w:sz w:val="24"/>
              <w:szCs w:val="24"/>
            </w:rPr>
            <w:t>[50]</w:t>
          </w:r>
          <w:r w:rsidR="00142FE4" w:rsidRPr="007E23CA">
            <w:rPr>
              <w:rFonts w:asciiTheme="majorBidi" w:hAnsiTheme="majorBidi" w:cstheme="majorBidi"/>
              <w:sz w:val="24"/>
              <w:szCs w:val="24"/>
            </w:rPr>
            <w:fldChar w:fldCharType="end"/>
          </w:r>
        </w:sdtContent>
      </w:sdt>
      <w:r w:rsidR="00142FE4" w:rsidRPr="007E23CA">
        <w:rPr>
          <w:rFonts w:asciiTheme="majorBidi" w:hAnsiTheme="majorBidi" w:cstheme="majorBidi"/>
          <w:sz w:val="24"/>
          <w:szCs w:val="24"/>
        </w:rPr>
        <w:t>.</w:t>
      </w:r>
    </w:p>
    <w:p w14:paraId="624A0D3D" w14:textId="5C59CA75" w:rsidR="007E23CA" w:rsidRDefault="007E23CA" w:rsidP="007E23CA">
      <w:pPr>
        <w:spacing w:line="360" w:lineRule="auto"/>
        <w:rPr>
          <w:rFonts w:asciiTheme="majorBidi" w:hAnsiTheme="majorBidi" w:cstheme="majorBidi"/>
          <w:sz w:val="24"/>
          <w:szCs w:val="24"/>
          <w:rtl/>
        </w:rPr>
      </w:pPr>
      <w:r w:rsidRPr="007E23CA">
        <w:rPr>
          <w:rFonts w:asciiTheme="majorBidi" w:hAnsiTheme="majorBidi" w:cstheme="majorBidi"/>
          <w:sz w:val="24"/>
          <w:szCs w:val="24"/>
        </w:rPr>
        <w:t xml:space="preserve">The cross entropy loss function is a measure of the difference between two probability distributions for a given random variable or set of events. There are two types of cross entropy one for binary label and the other for multiclass label. This study proposed </w:t>
      </w:r>
      <w:r>
        <w:rPr>
          <w:rFonts w:asciiTheme="majorBidi" w:hAnsiTheme="majorBidi" w:cstheme="majorBidi"/>
          <w:sz w:val="24"/>
          <w:szCs w:val="24"/>
        </w:rPr>
        <w:t>categorical</w:t>
      </w:r>
      <w:r w:rsidRPr="007E23CA">
        <w:rPr>
          <w:rFonts w:asciiTheme="majorBidi" w:hAnsiTheme="majorBidi" w:cstheme="majorBidi"/>
          <w:sz w:val="24"/>
          <w:szCs w:val="24"/>
        </w:rPr>
        <w:t xml:space="preserve"> entropy as a loss function.</w:t>
      </w:r>
    </w:p>
    <w:p w14:paraId="4DEAD6FE" w14:textId="266F7C07" w:rsidR="007E23CA" w:rsidRPr="007E23CA" w:rsidRDefault="007E23CA" w:rsidP="007E23CA">
      <w:pPr>
        <w:spacing w:line="360" w:lineRule="auto"/>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1DF5D277" wp14:editId="76F0877D">
            <wp:extent cx="5274310" cy="171704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6.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274310" cy="1717040"/>
                    </a:xfrm>
                    <a:prstGeom prst="rect">
                      <a:avLst/>
                    </a:prstGeom>
                  </pic:spPr>
                </pic:pic>
              </a:graphicData>
            </a:graphic>
          </wp:inline>
        </w:drawing>
      </w:r>
    </w:p>
    <w:p w14:paraId="425F32CF" w14:textId="77777777" w:rsidR="007E23CA" w:rsidRDefault="007E23CA" w:rsidP="00460B4C">
      <w:pPr>
        <w:spacing w:line="360" w:lineRule="auto"/>
        <w:rPr>
          <w:rtl/>
        </w:rPr>
      </w:pPr>
    </w:p>
    <w:p w14:paraId="0F4D93CB" w14:textId="77777777" w:rsidR="00E76B21" w:rsidRDefault="00E76B21" w:rsidP="00E76B21">
      <w:pPr>
        <w:keepNext/>
      </w:pPr>
      <w:r>
        <w:rPr>
          <w:noProof/>
        </w:rPr>
        <w:lastRenderedPageBreak/>
        <w:drawing>
          <wp:inline distT="0" distB="0" distL="0" distR="0" wp14:anchorId="5AD15826" wp14:editId="0E11A32B">
            <wp:extent cx="5943600" cy="1985010"/>
            <wp:effectExtent l="0" t="0" r="825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ccuracy and loss.png"/>
                    <pic:cNvPicPr/>
                  </pic:nvPicPr>
                  <pic:blipFill>
                    <a:blip r:embed="rId51">
                      <a:extLst>
                        <a:ext uri="{28A0092B-C50C-407E-A947-70E740481C1C}">
                          <a14:useLocalDpi xmlns:a14="http://schemas.microsoft.com/office/drawing/2010/main" val="0"/>
                        </a:ext>
                      </a:extLst>
                    </a:blip>
                    <a:stretch>
                      <a:fillRect/>
                    </a:stretch>
                  </pic:blipFill>
                  <pic:spPr>
                    <a:xfrm>
                      <a:off x="0" y="0"/>
                      <a:ext cx="5943600" cy="1985010"/>
                    </a:xfrm>
                    <a:prstGeom prst="rect">
                      <a:avLst/>
                    </a:prstGeom>
                  </pic:spPr>
                </pic:pic>
              </a:graphicData>
            </a:graphic>
          </wp:inline>
        </w:drawing>
      </w:r>
    </w:p>
    <w:p w14:paraId="2E2B7C68" w14:textId="77777777" w:rsidR="00E76B21" w:rsidRPr="00155205" w:rsidRDefault="00E76B21" w:rsidP="00E76B21">
      <w:pPr>
        <w:pStyle w:val="Caption"/>
      </w:pPr>
      <w:r w:rsidRPr="003A1BBF">
        <w:t xml:space="preserve">The figure </w:t>
      </w:r>
      <w:r>
        <w:t xml:space="preserve">above </w:t>
      </w:r>
      <w:r w:rsidRPr="003A1BBF">
        <w:t xml:space="preserve">shows the accuracy curve and the loss curve in both cases train </w:t>
      </w:r>
      <w:r>
        <w:t xml:space="preserve">set </w:t>
      </w:r>
      <w:r w:rsidRPr="003A1BBF">
        <w:t>and test</w:t>
      </w:r>
      <w:r>
        <w:t xml:space="preserve"> set during epochs</w:t>
      </w:r>
    </w:p>
    <w:p w14:paraId="5FF43458" w14:textId="63CC70EC" w:rsidR="00FD5889" w:rsidRDefault="00780269" w:rsidP="00550C3A">
      <w:pPr>
        <w:pStyle w:val="Heading2"/>
      </w:pPr>
      <w:bookmarkStart w:id="64" w:name="_Toc95457466"/>
      <w:r>
        <w:t xml:space="preserve">6.2 </w:t>
      </w:r>
      <w:r w:rsidR="00FD5889">
        <w:t>Result</w:t>
      </w:r>
      <w:r w:rsidR="00815730">
        <w:t>s</w:t>
      </w:r>
      <w:r w:rsidR="00FD5889">
        <w:t xml:space="preserve"> Comparison</w:t>
      </w:r>
      <w:bookmarkEnd w:id="64"/>
      <w:r w:rsidR="00FD5889">
        <w:t xml:space="preserve"> </w:t>
      </w:r>
    </w:p>
    <w:tbl>
      <w:tblPr>
        <w:tblStyle w:val="TableGrid"/>
        <w:tblW w:w="9350" w:type="dxa"/>
        <w:tblLook w:val="04A0" w:firstRow="1" w:lastRow="0" w:firstColumn="1" w:lastColumn="0" w:noHBand="0" w:noVBand="1"/>
      </w:tblPr>
      <w:tblGrid>
        <w:gridCol w:w="2337"/>
        <w:gridCol w:w="2337"/>
        <w:gridCol w:w="2338"/>
        <w:gridCol w:w="2338"/>
      </w:tblGrid>
      <w:tr w:rsidR="00FD5889" w:rsidRPr="00FD5889" w14:paraId="1A445E5A" w14:textId="77777777" w:rsidTr="00FD5889">
        <w:tc>
          <w:tcPr>
            <w:tcW w:w="2337" w:type="dxa"/>
          </w:tcPr>
          <w:p w14:paraId="4A78B481" w14:textId="77777777" w:rsidR="00FD5889" w:rsidRPr="00FD5889" w:rsidRDefault="00FD5889" w:rsidP="00FD5889">
            <w:pPr>
              <w:spacing w:line="276" w:lineRule="auto"/>
              <w:rPr>
                <w:rFonts w:asciiTheme="majorBidi" w:hAnsiTheme="majorBidi" w:cstheme="majorBidi"/>
                <w:sz w:val="24"/>
                <w:szCs w:val="24"/>
              </w:rPr>
            </w:pPr>
            <w:r w:rsidRPr="00FD5889">
              <w:rPr>
                <w:rFonts w:asciiTheme="majorBidi" w:hAnsiTheme="majorBidi" w:cstheme="majorBidi"/>
                <w:sz w:val="24"/>
                <w:szCs w:val="24"/>
              </w:rPr>
              <w:t>Project</w:t>
            </w:r>
          </w:p>
        </w:tc>
        <w:tc>
          <w:tcPr>
            <w:tcW w:w="2337" w:type="dxa"/>
          </w:tcPr>
          <w:p w14:paraId="13B188D1" w14:textId="77777777" w:rsidR="00FD5889" w:rsidRPr="00FD5889" w:rsidRDefault="00FD5889" w:rsidP="00FD5889">
            <w:pPr>
              <w:spacing w:line="276" w:lineRule="auto"/>
              <w:rPr>
                <w:rFonts w:asciiTheme="majorBidi" w:hAnsiTheme="majorBidi" w:cstheme="majorBidi"/>
                <w:sz w:val="24"/>
                <w:szCs w:val="24"/>
              </w:rPr>
            </w:pPr>
            <w:r w:rsidRPr="00FD5889">
              <w:rPr>
                <w:rFonts w:asciiTheme="majorBidi" w:hAnsiTheme="majorBidi" w:cstheme="majorBidi"/>
                <w:sz w:val="24"/>
                <w:szCs w:val="24"/>
              </w:rPr>
              <w:t>Dataset</w:t>
            </w:r>
          </w:p>
        </w:tc>
        <w:tc>
          <w:tcPr>
            <w:tcW w:w="2338" w:type="dxa"/>
          </w:tcPr>
          <w:p w14:paraId="1CDA6623" w14:textId="77777777" w:rsidR="00FD5889" w:rsidRPr="00FD5889" w:rsidRDefault="00FD5889" w:rsidP="00FD5889">
            <w:pPr>
              <w:spacing w:line="276" w:lineRule="auto"/>
              <w:rPr>
                <w:rFonts w:asciiTheme="majorBidi" w:hAnsiTheme="majorBidi" w:cstheme="majorBidi"/>
                <w:sz w:val="24"/>
                <w:szCs w:val="24"/>
              </w:rPr>
            </w:pPr>
            <w:r w:rsidRPr="00FD5889">
              <w:rPr>
                <w:rFonts w:asciiTheme="majorBidi" w:hAnsiTheme="majorBidi" w:cstheme="majorBidi"/>
                <w:sz w:val="24"/>
                <w:szCs w:val="24"/>
              </w:rPr>
              <w:t>Model</w:t>
            </w:r>
          </w:p>
        </w:tc>
        <w:tc>
          <w:tcPr>
            <w:tcW w:w="2338" w:type="dxa"/>
          </w:tcPr>
          <w:p w14:paraId="018D06A3" w14:textId="77777777" w:rsidR="00FD5889" w:rsidRPr="00FD5889" w:rsidRDefault="00FD5889" w:rsidP="00FD5889">
            <w:pPr>
              <w:spacing w:line="276" w:lineRule="auto"/>
              <w:rPr>
                <w:rFonts w:asciiTheme="majorBidi" w:hAnsiTheme="majorBidi" w:cstheme="majorBidi"/>
                <w:sz w:val="24"/>
                <w:szCs w:val="24"/>
              </w:rPr>
            </w:pPr>
            <w:r w:rsidRPr="00FD5889">
              <w:rPr>
                <w:rFonts w:asciiTheme="majorBidi" w:hAnsiTheme="majorBidi" w:cstheme="majorBidi"/>
                <w:sz w:val="24"/>
                <w:szCs w:val="24"/>
              </w:rPr>
              <w:t>Accuracy</w:t>
            </w:r>
          </w:p>
        </w:tc>
      </w:tr>
      <w:tr w:rsidR="00FD5889" w:rsidRPr="00FD5889" w14:paraId="644C4C7E" w14:textId="77777777" w:rsidTr="00FD5889">
        <w:tc>
          <w:tcPr>
            <w:tcW w:w="2337" w:type="dxa"/>
          </w:tcPr>
          <w:p w14:paraId="4BE472F2" w14:textId="17837142" w:rsidR="00FD5889" w:rsidRPr="00FD5889" w:rsidRDefault="00FD5889" w:rsidP="00FD5889">
            <w:pPr>
              <w:spacing w:line="276" w:lineRule="auto"/>
              <w:rPr>
                <w:rFonts w:asciiTheme="majorBidi" w:hAnsiTheme="majorBidi" w:cstheme="majorBidi"/>
                <w:sz w:val="24"/>
                <w:szCs w:val="24"/>
              </w:rPr>
            </w:pPr>
            <w:r w:rsidRPr="00FD5889">
              <w:rPr>
                <w:rFonts w:asciiTheme="majorBidi" w:hAnsiTheme="majorBidi" w:cstheme="majorBidi"/>
                <w:sz w:val="24"/>
                <w:szCs w:val="24"/>
              </w:rPr>
              <w:t>Deep Learning based Vulnerability Detection: Are We There Yet?</w:t>
            </w:r>
            <w:sdt>
              <w:sdtPr>
                <w:rPr>
                  <w:rFonts w:asciiTheme="majorBidi" w:hAnsiTheme="majorBidi" w:cstheme="majorBidi"/>
                  <w:sz w:val="24"/>
                  <w:szCs w:val="24"/>
                </w:rPr>
                <w:id w:val="1570462250"/>
                <w:citation/>
              </w:sdtPr>
              <w:sdtEndPr/>
              <w:sdtContent>
                <w:r w:rsidR="00180F2C">
                  <w:rPr>
                    <w:rFonts w:asciiTheme="majorBidi" w:hAnsiTheme="majorBidi" w:cstheme="majorBidi"/>
                    <w:sz w:val="24"/>
                    <w:szCs w:val="24"/>
                  </w:rPr>
                  <w:fldChar w:fldCharType="begin"/>
                </w:r>
                <w:r w:rsidR="004C10D6">
                  <w:rPr>
                    <w:rFonts w:asciiTheme="majorBidi" w:hAnsiTheme="majorBidi" w:cstheme="majorBidi"/>
                    <w:sz w:val="24"/>
                    <w:szCs w:val="24"/>
                  </w:rPr>
                  <w:instrText xml:space="preserve">CITATION AreWeThereYet \l 1033 </w:instrText>
                </w:r>
                <w:r w:rsidR="00180F2C">
                  <w:rPr>
                    <w:rFonts w:asciiTheme="majorBidi" w:hAnsiTheme="majorBidi" w:cstheme="majorBidi"/>
                    <w:sz w:val="24"/>
                    <w:szCs w:val="24"/>
                  </w:rPr>
                  <w:fldChar w:fldCharType="separate"/>
                </w:r>
                <w:r w:rsidR="00827051">
                  <w:rPr>
                    <w:rFonts w:asciiTheme="majorBidi" w:hAnsiTheme="majorBidi" w:cstheme="majorBidi"/>
                    <w:noProof/>
                    <w:sz w:val="24"/>
                    <w:szCs w:val="24"/>
                  </w:rPr>
                  <w:t xml:space="preserve"> </w:t>
                </w:r>
                <w:r w:rsidR="00827051" w:rsidRPr="00827051">
                  <w:rPr>
                    <w:rFonts w:asciiTheme="majorBidi" w:hAnsiTheme="majorBidi" w:cstheme="majorBidi"/>
                    <w:noProof/>
                    <w:sz w:val="24"/>
                    <w:szCs w:val="24"/>
                  </w:rPr>
                  <w:t>[13]</w:t>
                </w:r>
                <w:r w:rsidR="00180F2C">
                  <w:rPr>
                    <w:rFonts w:asciiTheme="majorBidi" w:hAnsiTheme="majorBidi" w:cstheme="majorBidi"/>
                    <w:sz w:val="24"/>
                    <w:szCs w:val="24"/>
                  </w:rPr>
                  <w:fldChar w:fldCharType="end"/>
                </w:r>
              </w:sdtContent>
            </w:sdt>
          </w:p>
        </w:tc>
        <w:tc>
          <w:tcPr>
            <w:tcW w:w="2337" w:type="dxa"/>
          </w:tcPr>
          <w:p w14:paraId="161A8180" w14:textId="0EA4EE2E" w:rsidR="00FD5889" w:rsidRPr="00FD5889" w:rsidRDefault="00FD5889" w:rsidP="00FD5889">
            <w:pPr>
              <w:spacing w:line="276" w:lineRule="auto"/>
              <w:rPr>
                <w:rFonts w:asciiTheme="majorBidi" w:hAnsiTheme="majorBidi" w:cstheme="majorBidi"/>
                <w:sz w:val="24"/>
                <w:szCs w:val="24"/>
              </w:rPr>
            </w:pPr>
            <w:r w:rsidRPr="00FD5889">
              <w:rPr>
                <w:rFonts w:asciiTheme="majorBidi" w:hAnsiTheme="majorBidi" w:cstheme="majorBidi"/>
                <w:sz w:val="24"/>
                <w:szCs w:val="24"/>
              </w:rPr>
              <w:t>ReVeal</w:t>
            </w:r>
            <w:sdt>
              <w:sdtPr>
                <w:rPr>
                  <w:rFonts w:asciiTheme="majorBidi" w:hAnsiTheme="majorBidi" w:cstheme="majorBidi"/>
                  <w:sz w:val="24"/>
                  <w:szCs w:val="24"/>
                </w:rPr>
                <w:id w:val="-784267839"/>
                <w:citation/>
              </w:sdtPr>
              <w:sdtEndPr/>
              <w:sdtContent>
                <w:r w:rsidR="00142FE4">
                  <w:rPr>
                    <w:rFonts w:asciiTheme="majorBidi" w:hAnsiTheme="majorBidi" w:cstheme="majorBidi"/>
                    <w:sz w:val="24"/>
                    <w:szCs w:val="24"/>
                  </w:rPr>
                  <w:fldChar w:fldCharType="begin"/>
                </w:r>
                <w:r w:rsidR="00142FE4">
                  <w:rPr>
                    <w:rFonts w:asciiTheme="majorBidi" w:hAnsiTheme="majorBidi" w:cstheme="majorBidi"/>
                    <w:sz w:val="24"/>
                    <w:szCs w:val="24"/>
                  </w:rPr>
                  <w:instrText xml:space="preserve"> CITATION ReVealDataset \l 1033 </w:instrText>
                </w:r>
                <w:r w:rsidR="00142FE4">
                  <w:rPr>
                    <w:rFonts w:asciiTheme="majorBidi" w:hAnsiTheme="majorBidi" w:cstheme="majorBidi"/>
                    <w:sz w:val="24"/>
                    <w:szCs w:val="24"/>
                  </w:rPr>
                  <w:fldChar w:fldCharType="separate"/>
                </w:r>
                <w:r w:rsidR="00827051">
                  <w:rPr>
                    <w:rFonts w:asciiTheme="majorBidi" w:hAnsiTheme="majorBidi" w:cstheme="majorBidi"/>
                    <w:noProof/>
                    <w:sz w:val="24"/>
                    <w:szCs w:val="24"/>
                  </w:rPr>
                  <w:t xml:space="preserve"> </w:t>
                </w:r>
                <w:r w:rsidR="00827051" w:rsidRPr="00827051">
                  <w:rPr>
                    <w:rFonts w:asciiTheme="majorBidi" w:hAnsiTheme="majorBidi" w:cstheme="majorBidi"/>
                    <w:noProof/>
                    <w:sz w:val="24"/>
                    <w:szCs w:val="24"/>
                  </w:rPr>
                  <w:t>[28]</w:t>
                </w:r>
                <w:r w:rsidR="00142FE4">
                  <w:rPr>
                    <w:rFonts w:asciiTheme="majorBidi" w:hAnsiTheme="majorBidi" w:cstheme="majorBidi"/>
                    <w:sz w:val="24"/>
                    <w:szCs w:val="24"/>
                  </w:rPr>
                  <w:fldChar w:fldCharType="end"/>
                </w:r>
              </w:sdtContent>
            </w:sdt>
          </w:p>
        </w:tc>
        <w:tc>
          <w:tcPr>
            <w:tcW w:w="2338" w:type="dxa"/>
          </w:tcPr>
          <w:p w14:paraId="11E6C38D" w14:textId="77777777" w:rsidR="00FD5889" w:rsidRPr="00FD5889" w:rsidRDefault="00FD5889" w:rsidP="00FD5889">
            <w:pPr>
              <w:spacing w:line="276" w:lineRule="auto"/>
              <w:rPr>
                <w:rFonts w:asciiTheme="majorBidi" w:hAnsiTheme="majorBidi" w:cstheme="majorBidi"/>
                <w:sz w:val="24"/>
                <w:szCs w:val="24"/>
              </w:rPr>
            </w:pPr>
            <w:r w:rsidRPr="00FD5889">
              <w:rPr>
                <w:rFonts w:asciiTheme="majorBidi" w:hAnsiTheme="majorBidi" w:cstheme="majorBidi"/>
                <w:sz w:val="24"/>
                <w:szCs w:val="24"/>
              </w:rPr>
              <w:t>GGNN</w:t>
            </w:r>
          </w:p>
        </w:tc>
        <w:tc>
          <w:tcPr>
            <w:tcW w:w="2338" w:type="dxa"/>
          </w:tcPr>
          <w:p w14:paraId="5CE8A69A" w14:textId="77777777" w:rsidR="00FD5889" w:rsidRPr="00FD5889" w:rsidRDefault="00FD5889" w:rsidP="00FD5889">
            <w:pPr>
              <w:spacing w:line="276" w:lineRule="auto"/>
              <w:rPr>
                <w:rFonts w:asciiTheme="majorBidi" w:hAnsiTheme="majorBidi" w:cstheme="majorBidi"/>
                <w:sz w:val="24"/>
                <w:szCs w:val="24"/>
              </w:rPr>
            </w:pPr>
            <w:r w:rsidRPr="00FD5889">
              <w:rPr>
                <w:rFonts w:asciiTheme="majorBidi" w:hAnsiTheme="majorBidi" w:cstheme="majorBidi"/>
                <w:sz w:val="24"/>
                <w:szCs w:val="24"/>
              </w:rPr>
              <w:t>84%</w:t>
            </w:r>
          </w:p>
        </w:tc>
      </w:tr>
      <w:tr w:rsidR="00FD5889" w:rsidRPr="00FD5889" w14:paraId="708C122A" w14:textId="77777777" w:rsidTr="00FD5889">
        <w:tc>
          <w:tcPr>
            <w:tcW w:w="2337" w:type="dxa"/>
          </w:tcPr>
          <w:p w14:paraId="5E1F62DA" w14:textId="34A8330F" w:rsidR="00FD5889" w:rsidRPr="00FD5889" w:rsidRDefault="00FD5889" w:rsidP="00FD5889">
            <w:pPr>
              <w:spacing w:line="276" w:lineRule="auto"/>
              <w:rPr>
                <w:rFonts w:asciiTheme="majorBidi" w:hAnsiTheme="majorBidi" w:cstheme="majorBidi"/>
                <w:sz w:val="24"/>
                <w:szCs w:val="24"/>
              </w:rPr>
            </w:pPr>
            <w:r w:rsidRPr="00FD5889">
              <w:rPr>
                <w:rFonts w:asciiTheme="majorBidi" w:hAnsiTheme="majorBidi" w:cstheme="majorBidi"/>
                <w:sz w:val="24"/>
                <w:szCs w:val="24"/>
              </w:rPr>
              <w:t xml:space="preserve">Security Vulnerability Detection Using Deep Learning Natural Language Processing </w:t>
            </w:r>
            <w:sdt>
              <w:sdtPr>
                <w:rPr>
                  <w:rFonts w:asciiTheme="majorBidi" w:hAnsiTheme="majorBidi" w:cstheme="majorBidi"/>
                  <w:sz w:val="24"/>
                  <w:szCs w:val="24"/>
                </w:rPr>
                <w:id w:val="1875961169"/>
                <w:citation/>
              </w:sdtPr>
              <w:sdtEndPr/>
              <w:sdtContent>
                <w:r w:rsidR="004C10D6">
                  <w:rPr>
                    <w:rFonts w:asciiTheme="majorBidi" w:hAnsiTheme="majorBidi" w:cstheme="majorBidi"/>
                    <w:sz w:val="24"/>
                    <w:szCs w:val="24"/>
                  </w:rPr>
                  <w:fldChar w:fldCharType="begin"/>
                </w:r>
                <w:r w:rsidR="00DD186D">
                  <w:rPr>
                    <w:rFonts w:asciiTheme="majorBidi" w:hAnsiTheme="majorBidi" w:cstheme="majorBidi"/>
                    <w:sz w:val="24"/>
                    <w:szCs w:val="24"/>
                  </w:rPr>
                  <w:instrText xml:space="preserve">CITATION Noa21 \l 1033 </w:instrText>
                </w:r>
                <w:r w:rsidR="004C10D6">
                  <w:rPr>
                    <w:rFonts w:asciiTheme="majorBidi" w:hAnsiTheme="majorBidi" w:cstheme="majorBidi"/>
                    <w:sz w:val="24"/>
                    <w:szCs w:val="24"/>
                  </w:rPr>
                  <w:fldChar w:fldCharType="separate"/>
                </w:r>
                <w:r w:rsidR="00827051" w:rsidRPr="00827051">
                  <w:rPr>
                    <w:rFonts w:asciiTheme="majorBidi" w:hAnsiTheme="majorBidi" w:cstheme="majorBidi"/>
                    <w:noProof/>
                    <w:sz w:val="24"/>
                    <w:szCs w:val="24"/>
                  </w:rPr>
                  <w:t>[36]</w:t>
                </w:r>
                <w:r w:rsidR="004C10D6">
                  <w:rPr>
                    <w:rFonts w:asciiTheme="majorBidi" w:hAnsiTheme="majorBidi" w:cstheme="majorBidi"/>
                    <w:sz w:val="24"/>
                    <w:szCs w:val="24"/>
                  </w:rPr>
                  <w:fldChar w:fldCharType="end"/>
                </w:r>
              </w:sdtContent>
            </w:sdt>
          </w:p>
        </w:tc>
        <w:tc>
          <w:tcPr>
            <w:tcW w:w="2337" w:type="dxa"/>
          </w:tcPr>
          <w:p w14:paraId="7520204E" w14:textId="3A07FA9A" w:rsidR="00FD5889" w:rsidRPr="00FD5889" w:rsidRDefault="00FD5889" w:rsidP="00FD5889">
            <w:pPr>
              <w:spacing w:line="276" w:lineRule="auto"/>
              <w:rPr>
                <w:rFonts w:asciiTheme="majorBidi" w:hAnsiTheme="majorBidi" w:cstheme="majorBidi"/>
                <w:sz w:val="24"/>
                <w:szCs w:val="24"/>
              </w:rPr>
            </w:pPr>
            <w:r w:rsidRPr="00FD5889">
              <w:rPr>
                <w:rFonts w:asciiTheme="majorBidi" w:hAnsiTheme="majorBidi" w:cstheme="majorBidi"/>
                <w:sz w:val="24"/>
                <w:szCs w:val="24"/>
              </w:rPr>
              <w:t>NVD/SARD</w:t>
            </w:r>
            <w:sdt>
              <w:sdtPr>
                <w:rPr>
                  <w:rFonts w:asciiTheme="majorBidi" w:hAnsiTheme="majorBidi" w:cstheme="majorBidi"/>
                  <w:sz w:val="24"/>
                  <w:szCs w:val="24"/>
                </w:rPr>
                <w:id w:val="-1040049231"/>
                <w:citation/>
              </w:sdtPr>
              <w:sdtEndPr/>
              <w:sdtContent>
                <w:r w:rsidR="00142FE4">
                  <w:rPr>
                    <w:rFonts w:asciiTheme="majorBidi" w:hAnsiTheme="majorBidi" w:cstheme="majorBidi"/>
                    <w:sz w:val="24"/>
                    <w:szCs w:val="24"/>
                  </w:rPr>
                  <w:fldChar w:fldCharType="begin"/>
                </w:r>
                <w:r w:rsidR="00142FE4">
                  <w:rPr>
                    <w:rFonts w:asciiTheme="majorBidi" w:hAnsiTheme="majorBidi" w:cstheme="majorBidi"/>
                    <w:sz w:val="24"/>
                    <w:szCs w:val="24"/>
                  </w:rPr>
                  <w:instrText xml:space="preserve"> CITATION NVD \l 1033 </w:instrText>
                </w:r>
                <w:r w:rsidR="00142FE4">
                  <w:rPr>
                    <w:rFonts w:asciiTheme="majorBidi" w:hAnsiTheme="majorBidi" w:cstheme="majorBidi"/>
                    <w:sz w:val="24"/>
                    <w:szCs w:val="24"/>
                  </w:rPr>
                  <w:fldChar w:fldCharType="separate"/>
                </w:r>
                <w:r w:rsidR="00827051">
                  <w:rPr>
                    <w:rFonts w:asciiTheme="majorBidi" w:hAnsiTheme="majorBidi" w:cstheme="majorBidi"/>
                    <w:noProof/>
                    <w:sz w:val="24"/>
                    <w:szCs w:val="24"/>
                  </w:rPr>
                  <w:t xml:space="preserve"> </w:t>
                </w:r>
                <w:r w:rsidR="00827051" w:rsidRPr="00827051">
                  <w:rPr>
                    <w:rFonts w:asciiTheme="majorBidi" w:hAnsiTheme="majorBidi" w:cstheme="majorBidi"/>
                    <w:noProof/>
                    <w:sz w:val="24"/>
                    <w:szCs w:val="24"/>
                  </w:rPr>
                  <w:t>[30]</w:t>
                </w:r>
                <w:r w:rsidR="00142FE4">
                  <w:rPr>
                    <w:rFonts w:asciiTheme="majorBidi" w:hAnsiTheme="majorBidi" w:cstheme="majorBidi"/>
                    <w:sz w:val="24"/>
                    <w:szCs w:val="24"/>
                  </w:rPr>
                  <w:fldChar w:fldCharType="end"/>
                </w:r>
              </w:sdtContent>
            </w:sdt>
          </w:p>
        </w:tc>
        <w:tc>
          <w:tcPr>
            <w:tcW w:w="2338" w:type="dxa"/>
          </w:tcPr>
          <w:p w14:paraId="6C844BBE" w14:textId="77777777" w:rsidR="00FD5889" w:rsidRPr="00FD5889" w:rsidRDefault="00FD5889" w:rsidP="00FD5889">
            <w:pPr>
              <w:spacing w:line="276" w:lineRule="auto"/>
              <w:rPr>
                <w:rFonts w:asciiTheme="majorBidi" w:hAnsiTheme="majorBidi" w:cstheme="majorBidi"/>
                <w:sz w:val="24"/>
                <w:szCs w:val="24"/>
              </w:rPr>
            </w:pPr>
            <w:r w:rsidRPr="00FD5889">
              <w:rPr>
                <w:rFonts w:asciiTheme="majorBidi" w:hAnsiTheme="majorBidi" w:cstheme="majorBidi"/>
                <w:sz w:val="24"/>
                <w:szCs w:val="24"/>
              </w:rPr>
              <w:t>BERT+BLSTM</w:t>
            </w:r>
          </w:p>
        </w:tc>
        <w:tc>
          <w:tcPr>
            <w:tcW w:w="2338" w:type="dxa"/>
          </w:tcPr>
          <w:p w14:paraId="2A5A9828" w14:textId="77777777" w:rsidR="00FD5889" w:rsidRPr="00FD5889" w:rsidRDefault="00FD5889" w:rsidP="00FD5889">
            <w:pPr>
              <w:spacing w:line="276" w:lineRule="auto"/>
              <w:rPr>
                <w:rFonts w:asciiTheme="majorBidi" w:hAnsiTheme="majorBidi" w:cstheme="majorBidi"/>
                <w:sz w:val="24"/>
                <w:szCs w:val="24"/>
              </w:rPr>
            </w:pPr>
            <w:r w:rsidRPr="00FD5889">
              <w:rPr>
                <w:rFonts w:asciiTheme="majorBidi" w:hAnsiTheme="majorBidi" w:cstheme="majorBidi"/>
                <w:sz w:val="24"/>
                <w:szCs w:val="24"/>
              </w:rPr>
              <w:t>93%</w:t>
            </w:r>
          </w:p>
        </w:tc>
      </w:tr>
      <w:tr w:rsidR="00FD5889" w:rsidRPr="00FD5889" w14:paraId="7ACDC71C" w14:textId="77777777" w:rsidTr="00FD5889">
        <w:tc>
          <w:tcPr>
            <w:tcW w:w="2337" w:type="dxa"/>
          </w:tcPr>
          <w:p w14:paraId="48A1DB14" w14:textId="08E2C264" w:rsidR="00FD5889" w:rsidRPr="00FD5889" w:rsidRDefault="00FD5889" w:rsidP="00FD5889">
            <w:pPr>
              <w:spacing w:line="276" w:lineRule="auto"/>
              <w:rPr>
                <w:rFonts w:asciiTheme="majorBidi" w:hAnsiTheme="majorBidi" w:cstheme="majorBidi"/>
                <w:sz w:val="24"/>
                <w:szCs w:val="24"/>
              </w:rPr>
            </w:pPr>
            <w:r w:rsidRPr="00FD5889">
              <w:rPr>
                <w:rFonts w:asciiTheme="majorBidi" w:hAnsiTheme="majorBidi" w:cstheme="majorBidi"/>
                <w:sz w:val="24"/>
                <w:szCs w:val="24"/>
              </w:rPr>
              <w:t xml:space="preserve">SySeVR: A Framework for Using Deep Learning to Detect Software Vulnerabilities </w:t>
            </w:r>
            <w:sdt>
              <w:sdtPr>
                <w:rPr>
                  <w:rFonts w:asciiTheme="majorBidi" w:hAnsiTheme="majorBidi" w:cstheme="majorBidi"/>
                  <w:sz w:val="24"/>
                  <w:szCs w:val="24"/>
                </w:rPr>
                <w:id w:val="1339424748"/>
                <w:citation/>
              </w:sdtPr>
              <w:sdtEndPr/>
              <w:sdtContent>
                <w:r w:rsidR="00180F2C">
                  <w:rPr>
                    <w:rFonts w:asciiTheme="majorBidi" w:hAnsiTheme="majorBidi" w:cstheme="majorBidi"/>
                    <w:sz w:val="24"/>
                    <w:szCs w:val="24"/>
                  </w:rPr>
                  <w:fldChar w:fldCharType="begin"/>
                </w:r>
                <w:r w:rsidR="00025045">
                  <w:rPr>
                    <w:rFonts w:asciiTheme="majorBidi" w:hAnsiTheme="majorBidi" w:cstheme="majorBidi"/>
                    <w:sz w:val="24"/>
                    <w:szCs w:val="24"/>
                  </w:rPr>
                  <w:instrText xml:space="preserve">CITATION SyseVRpaper \l 1033 </w:instrText>
                </w:r>
                <w:r w:rsidR="00180F2C">
                  <w:rPr>
                    <w:rFonts w:asciiTheme="majorBidi" w:hAnsiTheme="majorBidi" w:cstheme="majorBidi"/>
                    <w:sz w:val="24"/>
                    <w:szCs w:val="24"/>
                  </w:rPr>
                  <w:fldChar w:fldCharType="separate"/>
                </w:r>
                <w:r w:rsidR="00827051" w:rsidRPr="00827051">
                  <w:rPr>
                    <w:rFonts w:asciiTheme="majorBidi" w:hAnsiTheme="majorBidi" w:cstheme="majorBidi"/>
                    <w:noProof/>
                    <w:sz w:val="24"/>
                    <w:szCs w:val="24"/>
                  </w:rPr>
                  <w:t>[31]</w:t>
                </w:r>
                <w:r w:rsidR="00180F2C">
                  <w:rPr>
                    <w:rFonts w:asciiTheme="majorBidi" w:hAnsiTheme="majorBidi" w:cstheme="majorBidi"/>
                    <w:sz w:val="24"/>
                    <w:szCs w:val="24"/>
                  </w:rPr>
                  <w:fldChar w:fldCharType="end"/>
                </w:r>
              </w:sdtContent>
            </w:sdt>
          </w:p>
        </w:tc>
        <w:tc>
          <w:tcPr>
            <w:tcW w:w="2337" w:type="dxa"/>
          </w:tcPr>
          <w:p w14:paraId="045E77FE" w14:textId="6988F418" w:rsidR="00FD5889" w:rsidRPr="00FD5889" w:rsidRDefault="00FD5889" w:rsidP="00FD5889">
            <w:pPr>
              <w:spacing w:line="276" w:lineRule="auto"/>
              <w:rPr>
                <w:rFonts w:asciiTheme="majorBidi" w:hAnsiTheme="majorBidi" w:cstheme="majorBidi"/>
                <w:sz w:val="24"/>
                <w:szCs w:val="24"/>
              </w:rPr>
            </w:pPr>
            <w:r w:rsidRPr="00FD5889">
              <w:rPr>
                <w:rFonts w:asciiTheme="majorBidi" w:hAnsiTheme="majorBidi" w:cstheme="majorBidi"/>
                <w:sz w:val="24"/>
                <w:szCs w:val="24"/>
              </w:rPr>
              <w:t>SySeVR</w:t>
            </w:r>
            <w:sdt>
              <w:sdtPr>
                <w:rPr>
                  <w:rFonts w:asciiTheme="majorBidi" w:hAnsiTheme="majorBidi" w:cstheme="majorBidi"/>
                  <w:sz w:val="24"/>
                  <w:szCs w:val="24"/>
                </w:rPr>
                <w:id w:val="-1968266356"/>
                <w:citation/>
              </w:sdtPr>
              <w:sdtEndPr/>
              <w:sdtContent>
                <w:r w:rsidR="00142FE4">
                  <w:rPr>
                    <w:rFonts w:asciiTheme="majorBidi" w:hAnsiTheme="majorBidi" w:cstheme="majorBidi"/>
                    <w:sz w:val="24"/>
                    <w:szCs w:val="24"/>
                  </w:rPr>
                  <w:fldChar w:fldCharType="begin"/>
                </w:r>
                <w:r w:rsidR="00142FE4">
                  <w:rPr>
                    <w:rFonts w:asciiTheme="majorBidi" w:hAnsiTheme="majorBidi" w:cstheme="majorBidi"/>
                    <w:sz w:val="24"/>
                    <w:szCs w:val="24"/>
                  </w:rPr>
                  <w:instrText xml:space="preserve"> CITATION SySeVRdatasetj \l 1033 </w:instrText>
                </w:r>
                <w:r w:rsidR="00142FE4">
                  <w:rPr>
                    <w:rFonts w:asciiTheme="majorBidi" w:hAnsiTheme="majorBidi" w:cstheme="majorBidi"/>
                    <w:sz w:val="24"/>
                    <w:szCs w:val="24"/>
                  </w:rPr>
                  <w:fldChar w:fldCharType="separate"/>
                </w:r>
                <w:r w:rsidR="00827051">
                  <w:rPr>
                    <w:rFonts w:asciiTheme="majorBidi" w:hAnsiTheme="majorBidi" w:cstheme="majorBidi"/>
                    <w:noProof/>
                    <w:sz w:val="24"/>
                    <w:szCs w:val="24"/>
                  </w:rPr>
                  <w:t xml:space="preserve"> </w:t>
                </w:r>
                <w:r w:rsidR="00827051" w:rsidRPr="00827051">
                  <w:rPr>
                    <w:rFonts w:asciiTheme="majorBidi" w:hAnsiTheme="majorBidi" w:cstheme="majorBidi"/>
                    <w:noProof/>
                    <w:sz w:val="24"/>
                    <w:szCs w:val="24"/>
                  </w:rPr>
                  <w:t>[1]</w:t>
                </w:r>
                <w:r w:rsidR="00142FE4">
                  <w:rPr>
                    <w:rFonts w:asciiTheme="majorBidi" w:hAnsiTheme="majorBidi" w:cstheme="majorBidi"/>
                    <w:sz w:val="24"/>
                    <w:szCs w:val="24"/>
                  </w:rPr>
                  <w:fldChar w:fldCharType="end"/>
                </w:r>
              </w:sdtContent>
            </w:sdt>
          </w:p>
        </w:tc>
        <w:tc>
          <w:tcPr>
            <w:tcW w:w="2338" w:type="dxa"/>
          </w:tcPr>
          <w:p w14:paraId="372E0A10" w14:textId="77777777" w:rsidR="00FD5889" w:rsidRPr="00FD5889" w:rsidRDefault="00FD5889" w:rsidP="00FD5889">
            <w:pPr>
              <w:spacing w:line="276" w:lineRule="auto"/>
              <w:rPr>
                <w:rFonts w:asciiTheme="majorBidi" w:hAnsiTheme="majorBidi" w:cstheme="majorBidi"/>
                <w:sz w:val="24"/>
                <w:szCs w:val="24"/>
              </w:rPr>
            </w:pPr>
            <w:r w:rsidRPr="00FD5889">
              <w:rPr>
                <w:rFonts w:asciiTheme="majorBidi" w:hAnsiTheme="majorBidi" w:cstheme="majorBidi"/>
                <w:sz w:val="24"/>
                <w:szCs w:val="24"/>
              </w:rPr>
              <w:t>BGRU</w:t>
            </w:r>
          </w:p>
        </w:tc>
        <w:tc>
          <w:tcPr>
            <w:tcW w:w="2338" w:type="dxa"/>
          </w:tcPr>
          <w:p w14:paraId="7C44E9E4" w14:textId="77777777" w:rsidR="00FD5889" w:rsidRPr="00FD5889" w:rsidRDefault="00FD5889" w:rsidP="00FD5889">
            <w:pPr>
              <w:spacing w:line="276" w:lineRule="auto"/>
              <w:rPr>
                <w:rFonts w:asciiTheme="majorBidi" w:hAnsiTheme="majorBidi" w:cstheme="majorBidi"/>
                <w:sz w:val="24"/>
                <w:szCs w:val="24"/>
              </w:rPr>
            </w:pPr>
            <w:r w:rsidRPr="00FD5889">
              <w:rPr>
                <w:rFonts w:asciiTheme="majorBidi" w:hAnsiTheme="majorBidi" w:cstheme="majorBidi"/>
                <w:sz w:val="24"/>
                <w:szCs w:val="24"/>
              </w:rPr>
              <w:t>96%</w:t>
            </w:r>
          </w:p>
        </w:tc>
      </w:tr>
      <w:tr w:rsidR="00FD5889" w:rsidRPr="00FD5889" w14:paraId="7BDEA2BE" w14:textId="77777777" w:rsidTr="00FD5889">
        <w:tc>
          <w:tcPr>
            <w:tcW w:w="2337" w:type="dxa"/>
          </w:tcPr>
          <w:p w14:paraId="435C83F8" w14:textId="07EA2397" w:rsidR="00FD5889" w:rsidRPr="00FD5889" w:rsidRDefault="00FD5889" w:rsidP="00FD5889">
            <w:pPr>
              <w:spacing w:line="276" w:lineRule="auto"/>
              <w:rPr>
                <w:rFonts w:asciiTheme="majorBidi" w:hAnsiTheme="majorBidi" w:cstheme="majorBidi"/>
                <w:sz w:val="24"/>
                <w:szCs w:val="24"/>
              </w:rPr>
            </w:pPr>
            <w:r w:rsidRPr="00FD5889">
              <w:rPr>
                <w:rFonts w:asciiTheme="majorBidi" w:hAnsiTheme="majorBidi" w:cstheme="majorBidi"/>
                <w:sz w:val="24"/>
                <w:szCs w:val="24"/>
              </w:rPr>
              <w:t xml:space="preserve">Automated Vulnerability Detection in Source Code Using Deep Representation Learning </w:t>
            </w:r>
            <w:sdt>
              <w:sdtPr>
                <w:rPr>
                  <w:rFonts w:asciiTheme="majorBidi" w:hAnsiTheme="majorBidi" w:cstheme="majorBidi"/>
                  <w:sz w:val="24"/>
                  <w:szCs w:val="24"/>
                </w:rPr>
                <w:id w:val="2070616942"/>
                <w:citation/>
              </w:sdtPr>
              <w:sdtEndPr/>
              <w:sdtContent>
                <w:r w:rsidR="00180F2C">
                  <w:rPr>
                    <w:rFonts w:asciiTheme="majorBidi" w:hAnsiTheme="majorBidi" w:cstheme="majorBidi"/>
                    <w:sz w:val="24"/>
                    <w:szCs w:val="24"/>
                  </w:rPr>
                  <w:fldChar w:fldCharType="begin"/>
                </w:r>
                <w:r w:rsidR="00025045">
                  <w:rPr>
                    <w:rFonts w:asciiTheme="majorBidi" w:hAnsiTheme="majorBidi" w:cstheme="majorBidi"/>
                    <w:sz w:val="24"/>
                    <w:szCs w:val="24"/>
                  </w:rPr>
                  <w:instrText xml:space="preserve">CITATION Reb \l 1033 </w:instrText>
                </w:r>
                <w:r w:rsidR="00180F2C">
                  <w:rPr>
                    <w:rFonts w:asciiTheme="majorBidi" w:hAnsiTheme="majorBidi" w:cstheme="majorBidi"/>
                    <w:sz w:val="24"/>
                    <w:szCs w:val="24"/>
                  </w:rPr>
                  <w:fldChar w:fldCharType="separate"/>
                </w:r>
                <w:r w:rsidR="00827051" w:rsidRPr="00827051">
                  <w:rPr>
                    <w:rFonts w:asciiTheme="majorBidi" w:hAnsiTheme="majorBidi" w:cstheme="majorBidi"/>
                    <w:noProof/>
                    <w:sz w:val="24"/>
                    <w:szCs w:val="24"/>
                  </w:rPr>
                  <w:t>[35]</w:t>
                </w:r>
                <w:r w:rsidR="00180F2C">
                  <w:rPr>
                    <w:rFonts w:asciiTheme="majorBidi" w:hAnsiTheme="majorBidi" w:cstheme="majorBidi"/>
                    <w:sz w:val="24"/>
                    <w:szCs w:val="24"/>
                  </w:rPr>
                  <w:fldChar w:fldCharType="end"/>
                </w:r>
              </w:sdtContent>
            </w:sdt>
          </w:p>
        </w:tc>
        <w:tc>
          <w:tcPr>
            <w:tcW w:w="2337" w:type="dxa"/>
          </w:tcPr>
          <w:p w14:paraId="4F3F923E" w14:textId="64286CCD" w:rsidR="00FD5889" w:rsidRPr="00FD5889" w:rsidRDefault="00FD5889" w:rsidP="00FD5889">
            <w:pPr>
              <w:spacing w:line="276" w:lineRule="auto"/>
              <w:rPr>
                <w:rFonts w:asciiTheme="majorBidi" w:hAnsiTheme="majorBidi" w:cstheme="majorBidi"/>
                <w:sz w:val="24"/>
                <w:szCs w:val="24"/>
              </w:rPr>
            </w:pPr>
            <w:r w:rsidRPr="00FD5889">
              <w:rPr>
                <w:rFonts w:asciiTheme="majorBidi" w:hAnsiTheme="majorBidi" w:cstheme="majorBidi"/>
                <w:sz w:val="24"/>
                <w:szCs w:val="24"/>
              </w:rPr>
              <w:t>Draper VDISC</w:t>
            </w:r>
            <w:sdt>
              <w:sdtPr>
                <w:rPr>
                  <w:rFonts w:asciiTheme="majorBidi" w:hAnsiTheme="majorBidi" w:cstheme="majorBidi"/>
                  <w:sz w:val="24"/>
                  <w:szCs w:val="24"/>
                </w:rPr>
                <w:id w:val="-1868834389"/>
                <w:citation/>
              </w:sdtPr>
              <w:sdtEndPr/>
              <w:sdtContent>
                <w:r w:rsidR="00142FE4">
                  <w:rPr>
                    <w:rFonts w:asciiTheme="majorBidi" w:hAnsiTheme="majorBidi" w:cstheme="majorBidi"/>
                    <w:sz w:val="24"/>
                    <w:szCs w:val="24"/>
                  </w:rPr>
                  <w:fldChar w:fldCharType="begin"/>
                </w:r>
                <w:r w:rsidR="00142FE4">
                  <w:rPr>
                    <w:rFonts w:asciiTheme="majorBidi" w:hAnsiTheme="majorBidi" w:cstheme="majorBidi"/>
                    <w:sz w:val="24"/>
                    <w:szCs w:val="24"/>
                  </w:rPr>
                  <w:instrText xml:space="preserve"> CITATION Draperdataset \l 1033 </w:instrText>
                </w:r>
                <w:r w:rsidR="00142FE4">
                  <w:rPr>
                    <w:rFonts w:asciiTheme="majorBidi" w:hAnsiTheme="majorBidi" w:cstheme="majorBidi"/>
                    <w:sz w:val="24"/>
                    <w:szCs w:val="24"/>
                  </w:rPr>
                  <w:fldChar w:fldCharType="separate"/>
                </w:r>
                <w:r w:rsidR="00827051">
                  <w:rPr>
                    <w:rFonts w:asciiTheme="majorBidi" w:hAnsiTheme="majorBidi" w:cstheme="majorBidi"/>
                    <w:noProof/>
                    <w:sz w:val="24"/>
                    <w:szCs w:val="24"/>
                  </w:rPr>
                  <w:t xml:space="preserve"> </w:t>
                </w:r>
                <w:r w:rsidR="00827051" w:rsidRPr="00827051">
                  <w:rPr>
                    <w:rFonts w:asciiTheme="majorBidi" w:hAnsiTheme="majorBidi" w:cstheme="majorBidi"/>
                    <w:noProof/>
                    <w:sz w:val="24"/>
                    <w:szCs w:val="24"/>
                  </w:rPr>
                  <w:t>[29]</w:t>
                </w:r>
                <w:r w:rsidR="00142FE4">
                  <w:rPr>
                    <w:rFonts w:asciiTheme="majorBidi" w:hAnsiTheme="majorBidi" w:cstheme="majorBidi"/>
                    <w:sz w:val="24"/>
                    <w:szCs w:val="24"/>
                  </w:rPr>
                  <w:fldChar w:fldCharType="end"/>
                </w:r>
              </w:sdtContent>
            </w:sdt>
          </w:p>
        </w:tc>
        <w:tc>
          <w:tcPr>
            <w:tcW w:w="2338" w:type="dxa"/>
          </w:tcPr>
          <w:p w14:paraId="54DA237F" w14:textId="77777777" w:rsidR="00FD5889" w:rsidRPr="00FD5889" w:rsidRDefault="00FD5889" w:rsidP="00FD5889">
            <w:pPr>
              <w:spacing w:line="276" w:lineRule="auto"/>
              <w:rPr>
                <w:rFonts w:asciiTheme="majorBidi" w:hAnsiTheme="majorBidi" w:cstheme="majorBidi"/>
                <w:sz w:val="24"/>
                <w:szCs w:val="24"/>
              </w:rPr>
            </w:pPr>
            <w:r w:rsidRPr="00FD5889">
              <w:rPr>
                <w:rFonts w:asciiTheme="majorBidi" w:hAnsiTheme="majorBidi" w:cstheme="majorBidi"/>
                <w:sz w:val="24"/>
                <w:szCs w:val="24"/>
              </w:rPr>
              <w:t>CNN+RF</w:t>
            </w:r>
          </w:p>
        </w:tc>
        <w:tc>
          <w:tcPr>
            <w:tcW w:w="2338" w:type="dxa"/>
          </w:tcPr>
          <w:p w14:paraId="4F90AA35" w14:textId="77777777" w:rsidR="00FD5889" w:rsidRPr="00FD5889" w:rsidRDefault="00FD5889" w:rsidP="00FD5889">
            <w:pPr>
              <w:spacing w:line="276" w:lineRule="auto"/>
              <w:rPr>
                <w:rFonts w:asciiTheme="majorBidi" w:hAnsiTheme="majorBidi" w:cstheme="majorBidi"/>
                <w:sz w:val="24"/>
                <w:szCs w:val="24"/>
              </w:rPr>
            </w:pPr>
            <w:r w:rsidRPr="00FD5889">
              <w:rPr>
                <w:rFonts w:asciiTheme="majorBidi" w:hAnsiTheme="majorBidi" w:cstheme="majorBidi"/>
                <w:sz w:val="24"/>
                <w:szCs w:val="24"/>
              </w:rPr>
              <w:t>91.6%</w:t>
            </w:r>
          </w:p>
        </w:tc>
      </w:tr>
      <w:tr w:rsidR="00FD5889" w:rsidRPr="00FD5889" w14:paraId="37100C63" w14:textId="77777777" w:rsidTr="00FD5889">
        <w:tc>
          <w:tcPr>
            <w:tcW w:w="2337" w:type="dxa"/>
          </w:tcPr>
          <w:p w14:paraId="27165E04" w14:textId="0CC21AB6" w:rsidR="00FD5889" w:rsidRPr="00FD5889" w:rsidRDefault="00FD5889" w:rsidP="00FD5889">
            <w:pPr>
              <w:spacing w:line="276" w:lineRule="auto"/>
              <w:rPr>
                <w:rFonts w:asciiTheme="majorBidi" w:hAnsiTheme="majorBidi" w:cstheme="majorBidi"/>
                <w:sz w:val="24"/>
                <w:szCs w:val="24"/>
              </w:rPr>
            </w:pPr>
            <w:r w:rsidRPr="00FD5889">
              <w:rPr>
                <w:rFonts w:asciiTheme="majorBidi" w:hAnsiTheme="majorBidi" w:cstheme="majorBidi"/>
                <w:sz w:val="24"/>
                <w:szCs w:val="24"/>
              </w:rPr>
              <w:t xml:space="preserve">Combining Graph Neural Networks with Expert Knowledge for Smart Constract Vulnerablility Detection </w:t>
            </w:r>
            <w:sdt>
              <w:sdtPr>
                <w:rPr>
                  <w:rFonts w:asciiTheme="majorBidi" w:hAnsiTheme="majorBidi" w:cstheme="majorBidi"/>
                  <w:sz w:val="24"/>
                  <w:szCs w:val="24"/>
                </w:rPr>
                <w:id w:val="-1913767137"/>
                <w:citation/>
              </w:sdtPr>
              <w:sdtEndPr/>
              <w:sdtContent>
                <w:r w:rsidR="00180F2C">
                  <w:rPr>
                    <w:rFonts w:asciiTheme="majorBidi" w:hAnsiTheme="majorBidi" w:cstheme="majorBidi"/>
                    <w:sz w:val="24"/>
                    <w:szCs w:val="24"/>
                  </w:rPr>
                  <w:fldChar w:fldCharType="begin"/>
                </w:r>
                <w:r w:rsidR="004C10D6">
                  <w:rPr>
                    <w:rFonts w:asciiTheme="majorBidi" w:hAnsiTheme="majorBidi" w:cstheme="majorBidi"/>
                    <w:sz w:val="24"/>
                    <w:szCs w:val="24"/>
                  </w:rPr>
                  <w:instrText xml:space="preserve">CITATION Placeholder1 \l 1033 </w:instrText>
                </w:r>
                <w:r w:rsidR="00180F2C">
                  <w:rPr>
                    <w:rFonts w:asciiTheme="majorBidi" w:hAnsiTheme="majorBidi" w:cstheme="majorBidi"/>
                    <w:sz w:val="24"/>
                    <w:szCs w:val="24"/>
                  </w:rPr>
                  <w:fldChar w:fldCharType="separate"/>
                </w:r>
                <w:r w:rsidR="00827051" w:rsidRPr="00827051">
                  <w:rPr>
                    <w:rFonts w:asciiTheme="majorBidi" w:hAnsiTheme="majorBidi" w:cstheme="majorBidi"/>
                    <w:noProof/>
                    <w:sz w:val="24"/>
                    <w:szCs w:val="24"/>
                  </w:rPr>
                  <w:t>[33]</w:t>
                </w:r>
                <w:r w:rsidR="00180F2C">
                  <w:rPr>
                    <w:rFonts w:asciiTheme="majorBidi" w:hAnsiTheme="majorBidi" w:cstheme="majorBidi"/>
                    <w:sz w:val="24"/>
                    <w:szCs w:val="24"/>
                  </w:rPr>
                  <w:fldChar w:fldCharType="end"/>
                </w:r>
              </w:sdtContent>
            </w:sdt>
          </w:p>
        </w:tc>
        <w:tc>
          <w:tcPr>
            <w:tcW w:w="2337" w:type="dxa"/>
          </w:tcPr>
          <w:p w14:paraId="20219732" w14:textId="0061D5B1" w:rsidR="00FD5889" w:rsidRPr="00FD5889" w:rsidRDefault="00FD5889" w:rsidP="00FD5889">
            <w:pPr>
              <w:spacing w:line="276" w:lineRule="auto"/>
              <w:rPr>
                <w:rFonts w:asciiTheme="majorBidi" w:hAnsiTheme="majorBidi" w:cstheme="majorBidi"/>
                <w:sz w:val="24"/>
                <w:szCs w:val="24"/>
              </w:rPr>
            </w:pPr>
            <w:r w:rsidRPr="00FD5889">
              <w:rPr>
                <w:rFonts w:asciiTheme="majorBidi" w:hAnsiTheme="majorBidi" w:cstheme="majorBidi"/>
                <w:sz w:val="24"/>
                <w:szCs w:val="24"/>
              </w:rPr>
              <w:t xml:space="preserve">ESC and VSC </w:t>
            </w:r>
            <w:sdt>
              <w:sdtPr>
                <w:rPr>
                  <w:rFonts w:asciiTheme="majorBidi" w:hAnsiTheme="majorBidi" w:cstheme="majorBidi"/>
                  <w:sz w:val="24"/>
                  <w:szCs w:val="24"/>
                </w:rPr>
                <w:id w:val="-1475671419"/>
                <w:citation/>
              </w:sdtPr>
              <w:sdtEndPr/>
              <w:sdtContent>
                <w:r w:rsidR="00142FE4">
                  <w:rPr>
                    <w:rFonts w:asciiTheme="majorBidi" w:hAnsiTheme="majorBidi" w:cstheme="majorBidi"/>
                    <w:sz w:val="24"/>
                    <w:szCs w:val="24"/>
                  </w:rPr>
                  <w:fldChar w:fldCharType="begin"/>
                </w:r>
                <w:r w:rsidR="00142FE4">
                  <w:rPr>
                    <w:rFonts w:asciiTheme="majorBidi" w:hAnsiTheme="majorBidi" w:cstheme="majorBidi"/>
                    <w:sz w:val="24"/>
                    <w:szCs w:val="24"/>
                  </w:rPr>
                  <w:instrText xml:space="preserve"> CITATION ESC \l 1033 </w:instrText>
                </w:r>
                <w:r w:rsidR="00142FE4">
                  <w:rPr>
                    <w:rFonts w:asciiTheme="majorBidi" w:hAnsiTheme="majorBidi" w:cstheme="majorBidi"/>
                    <w:sz w:val="24"/>
                    <w:szCs w:val="24"/>
                  </w:rPr>
                  <w:fldChar w:fldCharType="separate"/>
                </w:r>
                <w:r w:rsidR="00827051" w:rsidRPr="00827051">
                  <w:rPr>
                    <w:rFonts w:asciiTheme="majorBidi" w:hAnsiTheme="majorBidi" w:cstheme="majorBidi"/>
                    <w:noProof/>
                    <w:sz w:val="24"/>
                    <w:szCs w:val="24"/>
                  </w:rPr>
                  <w:t>[26]</w:t>
                </w:r>
                <w:r w:rsidR="00142FE4">
                  <w:rPr>
                    <w:rFonts w:asciiTheme="majorBidi" w:hAnsiTheme="majorBidi" w:cstheme="majorBidi"/>
                    <w:sz w:val="24"/>
                    <w:szCs w:val="24"/>
                  </w:rPr>
                  <w:fldChar w:fldCharType="end"/>
                </w:r>
              </w:sdtContent>
            </w:sdt>
          </w:p>
        </w:tc>
        <w:tc>
          <w:tcPr>
            <w:tcW w:w="2338" w:type="dxa"/>
          </w:tcPr>
          <w:p w14:paraId="43B2278A" w14:textId="77777777" w:rsidR="00FD5889" w:rsidRPr="00FD5889" w:rsidRDefault="00FD5889" w:rsidP="00FD5889">
            <w:pPr>
              <w:spacing w:line="276" w:lineRule="auto"/>
              <w:rPr>
                <w:rFonts w:asciiTheme="majorBidi" w:hAnsiTheme="majorBidi" w:cstheme="majorBidi"/>
                <w:sz w:val="24"/>
                <w:szCs w:val="24"/>
              </w:rPr>
            </w:pPr>
            <w:r w:rsidRPr="00FD5889">
              <w:rPr>
                <w:rFonts w:asciiTheme="majorBidi" w:hAnsiTheme="majorBidi" w:cstheme="majorBidi"/>
                <w:sz w:val="24"/>
                <w:szCs w:val="24"/>
              </w:rPr>
              <w:t>GCE</w:t>
            </w:r>
          </w:p>
        </w:tc>
        <w:tc>
          <w:tcPr>
            <w:tcW w:w="2338" w:type="dxa"/>
          </w:tcPr>
          <w:p w14:paraId="24A3B2D3" w14:textId="77777777" w:rsidR="00FD5889" w:rsidRPr="00FD5889" w:rsidRDefault="00FD5889" w:rsidP="00FD5889">
            <w:pPr>
              <w:spacing w:line="276" w:lineRule="auto"/>
              <w:rPr>
                <w:rFonts w:asciiTheme="majorBidi" w:hAnsiTheme="majorBidi" w:cstheme="majorBidi"/>
                <w:sz w:val="24"/>
                <w:szCs w:val="24"/>
              </w:rPr>
            </w:pPr>
            <w:r w:rsidRPr="00FD5889">
              <w:rPr>
                <w:rFonts w:asciiTheme="majorBidi" w:hAnsiTheme="majorBidi" w:cstheme="majorBidi"/>
                <w:sz w:val="24"/>
                <w:szCs w:val="24"/>
              </w:rPr>
              <w:t>89%</w:t>
            </w:r>
          </w:p>
        </w:tc>
      </w:tr>
      <w:tr w:rsidR="00FD5889" w:rsidRPr="00FD5889" w14:paraId="0EFA260A" w14:textId="77777777" w:rsidTr="00FD5889">
        <w:tc>
          <w:tcPr>
            <w:tcW w:w="2337" w:type="dxa"/>
          </w:tcPr>
          <w:p w14:paraId="7DB81398" w14:textId="665E6348" w:rsidR="00FD5889" w:rsidRPr="00FD5889" w:rsidRDefault="00FD5889" w:rsidP="00FD5889">
            <w:pPr>
              <w:spacing w:line="276" w:lineRule="auto"/>
              <w:rPr>
                <w:rFonts w:asciiTheme="majorBidi" w:hAnsiTheme="majorBidi" w:cstheme="majorBidi"/>
                <w:sz w:val="24"/>
                <w:szCs w:val="24"/>
              </w:rPr>
            </w:pPr>
            <w:r w:rsidRPr="00FD5889">
              <w:rPr>
                <w:rFonts w:asciiTheme="majorBidi" w:hAnsiTheme="majorBidi" w:cstheme="majorBidi"/>
                <w:sz w:val="24"/>
                <w:szCs w:val="24"/>
              </w:rPr>
              <w:lastRenderedPageBreak/>
              <w:t>Multi-context Attention Fusion Neural Network for Software Vulnerability Identification</w:t>
            </w:r>
            <w:sdt>
              <w:sdtPr>
                <w:rPr>
                  <w:rFonts w:asciiTheme="majorBidi" w:hAnsiTheme="majorBidi" w:cstheme="majorBidi"/>
                  <w:sz w:val="24"/>
                  <w:szCs w:val="24"/>
                </w:rPr>
                <w:id w:val="403506238"/>
                <w:citation/>
              </w:sdtPr>
              <w:sdtEndPr/>
              <w:sdtContent>
                <w:r w:rsidR="00180F2C">
                  <w:rPr>
                    <w:rFonts w:asciiTheme="majorBidi" w:hAnsiTheme="majorBidi" w:cstheme="majorBidi"/>
                    <w:sz w:val="24"/>
                    <w:szCs w:val="24"/>
                  </w:rPr>
                  <w:fldChar w:fldCharType="begin"/>
                </w:r>
                <w:r w:rsidR="00DD186D">
                  <w:rPr>
                    <w:rFonts w:asciiTheme="majorBidi" w:hAnsiTheme="majorBidi" w:cstheme="majorBidi"/>
                    <w:sz w:val="24"/>
                    <w:szCs w:val="24"/>
                  </w:rPr>
                  <w:instrText xml:space="preserve">CITATION Ans \l 1033 </w:instrText>
                </w:r>
                <w:r w:rsidR="00180F2C">
                  <w:rPr>
                    <w:rFonts w:asciiTheme="majorBidi" w:hAnsiTheme="majorBidi" w:cstheme="majorBidi"/>
                    <w:sz w:val="24"/>
                    <w:szCs w:val="24"/>
                  </w:rPr>
                  <w:fldChar w:fldCharType="separate"/>
                </w:r>
                <w:r w:rsidR="00827051">
                  <w:rPr>
                    <w:rFonts w:asciiTheme="majorBidi" w:hAnsiTheme="majorBidi" w:cstheme="majorBidi"/>
                    <w:noProof/>
                    <w:sz w:val="24"/>
                    <w:szCs w:val="24"/>
                  </w:rPr>
                  <w:t xml:space="preserve"> </w:t>
                </w:r>
                <w:r w:rsidR="00827051" w:rsidRPr="00827051">
                  <w:rPr>
                    <w:rFonts w:asciiTheme="majorBidi" w:hAnsiTheme="majorBidi" w:cstheme="majorBidi"/>
                    <w:noProof/>
                    <w:sz w:val="24"/>
                    <w:szCs w:val="24"/>
                  </w:rPr>
                  <w:t>[32]</w:t>
                </w:r>
                <w:r w:rsidR="00180F2C">
                  <w:rPr>
                    <w:rFonts w:asciiTheme="majorBidi" w:hAnsiTheme="majorBidi" w:cstheme="majorBidi"/>
                    <w:sz w:val="24"/>
                    <w:szCs w:val="24"/>
                  </w:rPr>
                  <w:fldChar w:fldCharType="end"/>
                </w:r>
              </w:sdtContent>
            </w:sdt>
          </w:p>
        </w:tc>
        <w:tc>
          <w:tcPr>
            <w:tcW w:w="2337" w:type="dxa"/>
          </w:tcPr>
          <w:p w14:paraId="19D4A210" w14:textId="533AE02A" w:rsidR="00FD5889" w:rsidRPr="00FD5889" w:rsidRDefault="00FD5889" w:rsidP="00FD5889">
            <w:pPr>
              <w:spacing w:line="276" w:lineRule="auto"/>
              <w:rPr>
                <w:rFonts w:asciiTheme="majorBidi" w:hAnsiTheme="majorBidi" w:cstheme="majorBidi"/>
                <w:sz w:val="24"/>
                <w:szCs w:val="24"/>
              </w:rPr>
            </w:pPr>
            <w:r w:rsidRPr="00FD5889">
              <w:rPr>
                <w:rFonts w:asciiTheme="majorBidi" w:hAnsiTheme="majorBidi" w:cstheme="majorBidi"/>
                <w:sz w:val="24"/>
                <w:szCs w:val="24"/>
              </w:rPr>
              <w:t xml:space="preserve">SARD </w:t>
            </w:r>
            <w:sdt>
              <w:sdtPr>
                <w:rPr>
                  <w:rFonts w:asciiTheme="majorBidi" w:hAnsiTheme="majorBidi" w:cstheme="majorBidi"/>
                  <w:sz w:val="24"/>
                  <w:szCs w:val="24"/>
                </w:rPr>
                <w:id w:val="362718930"/>
                <w:citation/>
              </w:sdtPr>
              <w:sdtEndPr/>
              <w:sdtContent>
                <w:r w:rsidR="00142FE4">
                  <w:rPr>
                    <w:rFonts w:asciiTheme="majorBidi" w:hAnsiTheme="majorBidi" w:cstheme="majorBidi"/>
                    <w:sz w:val="24"/>
                    <w:szCs w:val="24"/>
                  </w:rPr>
                  <w:fldChar w:fldCharType="begin"/>
                </w:r>
                <w:r w:rsidR="00142FE4">
                  <w:rPr>
                    <w:rFonts w:asciiTheme="majorBidi" w:hAnsiTheme="majorBidi" w:cstheme="majorBidi"/>
                    <w:sz w:val="24"/>
                    <w:szCs w:val="24"/>
                  </w:rPr>
                  <w:instrText xml:space="preserve"> CITATION SARD \l 1033 </w:instrText>
                </w:r>
                <w:r w:rsidR="00142FE4">
                  <w:rPr>
                    <w:rFonts w:asciiTheme="majorBidi" w:hAnsiTheme="majorBidi" w:cstheme="majorBidi"/>
                    <w:sz w:val="24"/>
                    <w:szCs w:val="24"/>
                  </w:rPr>
                  <w:fldChar w:fldCharType="separate"/>
                </w:r>
                <w:r w:rsidR="00827051" w:rsidRPr="00827051">
                  <w:rPr>
                    <w:rFonts w:asciiTheme="majorBidi" w:hAnsiTheme="majorBidi" w:cstheme="majorBidi"/>
                    <w:noProof/>
                    <w:sz w:val="24"/>
                    <w:szCs w:val="24"/>
                  </w:rPr>
                  <w:t>[51]</w:t>
                </w:r>
                <w:r w:rsidR="00142FE4">
                  <w:rPr>
                    <w:rFonts w:asciiTheme="majorBidi" w:hAnsiTheme="majorBidi" w:cstheme="majorBidi"/>
                    <w:sz w:val="24"/>
                    <w:szCs w:val="24"/>
                  </w:rPr>
                  <w:fldChar w:fldCharType="end"/>
                </w:r>
              </w:sdtContent>
            </w:sdt>
          </w:p>
        </w:tc>
        <w:tc>
          <w:tcPr>
            <w:tcW w:w="2338" w:type="dxa"/>
          </w:tcPr>
          <w:p w14:paraId="0D59EC66" w14:textId="77777777" w:rsidR="00FD5889" w:rsidRPr="00FD5889" w:rsidRDefault="00FD5889" w:rsidP="00FD5889">
            <w:pPr>
              <w:spacing w:line="276" w:lineRule="auto"/>
              <w:rPr>
                <w:rFonts w:asciiTheme="majorBidi" w:hAnsiTheme="majorBidi" w:cstheme="majorBidi"/>
                <w:sz w:val="24"/>
                <w:szCs w:val="24"/>
              </w:rPr>
            </w:pPr>
            <w:r w:rsidRPr="00FD5889">
              <w:rPr>
                <w:rFonts w:asciiTheme="majorBidi" w:hAnsiTheme="majorBidi" w:cstheme="majorBidi"/>
                <w:sz w:val="24"/>
                <w:szCs w:val="24"/>
              </w:rPr>
              <w:t>Attention Fusion Model</w:t>
            </w:r>
          </w:p>
        </w:tc>
        <w:tc>
          <w:tcPr>
            <w:tcW w:w="2338" w:type="dxa"/>
          </w:tcPr>
          <w:p w14:paraId="4DCEBB74" w14:textId="77777777" w:rsidR="00FD5889" w:rsidRPr="00FD5889" w:rsidRDefault="00FD5889" w:rsidP="00FD5889">
            <w:pPr>
              <w:spacing w:line="276" w:lineRule="auto"/>
              <w:rPr>
                <w:rFonts w:asciiTheme="majorBidi" w:hAnsiTheme="majorBidi" w:cstheme="majorBidi"/>
                <w:sz w:val="24"/>
                <w:szCs w:val="24"/>
              </w:rPr>
            </w:pPr>
            <w:r w:rsidRPr="00FD5889">
              <w:rPr>
                <w:rFonts w:asciiTheme="majorBidi" w:hAnsiTheme="majorBidi" w:cstheme="majorBidi"/>
                <w:sz w:val="24"/>
                <w:szCs w:val="24"/>
              </w:rPr>
              <w:t>99%</w:t>
            </w:r>
          </w:p>
        </w:tc>
      </w:tr>
      <w:tr w:rsidR="00FD5889" w:rsidRPr="00FD5889" w14:paraId="39C2D38D" w14:textId="77777777" w:rsidTr="00FD5889">
        <w:tc>
          <w:tcPr>
            <w:tcW w:w="2337" w:type="dxa"/>
            <w:vMerge w:val="restart"/>
          </w:tcPr>
          <w:p w14:paraId="2D91F964" w14:textId="77777777" w:rsidR="00FD5889" w:rsidRPr="00FD5889" w:rsidRDefault="00FD5889" w:rsidP="00FD5889">
            <w:pPr>
              <w:spacing w:line="276" w:lineRule="auto"/>
              <w:rPr>
                <w:rFonts w:asciiTheme="majorBidi" w:hAnsiTheme="majorBidi" w:cstheme="majorBidi"/>
                <w:sz w:val="24"/>
                <w:szCs w:val="24"/>
              </w:rPr>
            </w:pPr>
            <w:r w:rsidRPr="00FD5889">
              <w:rPr>
                <w:rFonts w:asciiTheme="majorBidi" w:hAnsiTheme="majorBidi" w:cstheme="majorBidi"/>
                <w:sz w:val="24"/>
                <w:szCs w:val="24"/>
              </w:rPr>
              <w:t>This project</w:t>
            </w:r>
          </w:p>
        </w:tc>
        <w:tc>
          <w:tcPr>
            <w:tcW w:w="2337" w:type="dxa"/>
            <w:vMerge w:val="restart"/>
          </w:tcPr>
          <w:p w14:paraId="54194E2A" w14:textId="7F18D59B" w:rsidR="00FD5889" w:rsidRPr="00FD5889" w:rsidRDefault="00FD5889" w:rsidP="00FD5889">
            <w:pPr>
              <w:spacing w:line="276" w:lineRule="auto"/>
              <w:rPr>
                <w:rFonts w:asciiTheme="majorBidi" w:hAnsiTheme="majorBidi" w:cstheme="majorBidi"/>
                <w:sz w:val="24"/>
                <w:szCs w:val="24"/>
              </w:rPr>
            </w:pPr>
            <w:r w:rsidRPr="00FD5889">
              <w:rPr>
                <w:rFonts w:asciiTheme="majorBidi" w:hAnsiTheme="majorBidi" w:cstheme="majorBidi"/>
                <w:sz w:val="24"/>
                <w:szCs w:val="24"/>
              </w:rPr>
              <w:t>SySeVR</w:t>
            </w:r>
            <w:sdt>
              <w:sdtPr>
                <w:rPr>
                  <w:rFonts w:asciiTheme="majorBidi" w:hAnsiTheme="majorBidi" w:cstheme="majorBidi"/>
                  <w:sz w:val="24"/>
                  <w:szCs w:val="24"/>
                </w:rPr>
                <w:id w:val="1544946838"/>
                <w:citation/>
              </w:sdtPr>
              <w:sdtEndPr/>
              <w:sdtContent>
                <w:r w:rsidR="00142FE4">
                  <w:rPr>
                    <w:rFonts w:asciiTheme="majorBidi" w:hAnsiTheme="majorBidi" w:cstheme="majorBidi"/>
                    <w:sz w:val="24"/>
                    <w:szCs w:val="24"/>
                  </w:rPr>
                  <w:fldChar w:fldCharType="begin"/>
                </w:r>
                <w:r w:rsidR="00142FE4">
                  <w:rPr>
                    <w:rFonts w:asciiTheme="majorBidi" w:hAnsiTheme="majorBidi" w:cstheme="majorBidi"/>
                    <w:sz w:val="24"/>
                    <w:szCs w:val="24"/>
                  </w:rPr>
                  <w:instrText xml:space="preserve"> CITATION SySeVRdatasetj \l 1033 </w:instrText>
                </w:r>
                <w:r w:rsidR="00142FE4">
                  <w:rPr>
                    <w:rFonts w:asciiTheme="majorBidi" w:hAnsiTheme="majorBidi" w:cstheme="majorBidi"/>
                    <w:sz w:val="24"/>
                    <w:szCs w:val="24"/>
                  </w:rPr>
                  <w:fldChar w:fldCharType="separate"/>
                </w:r>
                <w:r w:rsidR="00827051">
                  <w:rPr>
                    <w:rFonts w:asciiTheme="majorBidi" w:hAnsiTheme="majorBidi" w:cstheme="majorBidi"/>
                    <w:noProof/>
                    <w:sz w:val="24"/>
                    <w:szCs w:val="24"/>
                  </w:rPr>
                  <w:t xml:space="preserve"> </w:t>
                </w:r>
                <w:r w:rsidR="00827051" w:rsidRPr="00827051">
                  <w:rPr>
                    <w:rFonts w:asciiTheme="majorBidi" w:hAnsiTheme="majorBidi" w:cstheme="majorBidi"/>
                    <w:noProof/>
                    <w:sz w:val="24"/>
                    <w:szCs w:val="24"/>
                  </w:rPr>
                  <w:t>[1]</w:t>
                </w:r>
                <w:r w:rsidR="00142FE4">
                  <w:rPr>
                    <w:rFonts w:asciiTheme="majorBidi" w:hAnsiTheme="majorBidi" w:cstheme="majorBidi"/>
                    <w:sz w:val="24"/>
                    <w:szCs w:val="24"/>
                  </w:rPr>
                  <w:fldChar w:fldCharType="end"/>
                </w:r>
              </w:sdtContent>
            </w:sdt>
          </w:p>
        </w:tc>
        <w:tc>
          <w:tcPr>
            <w:tcW w:w="2338" w:type="dxa"/>
          </w:tcPr>
          <w:p w14:paraId="69D87D1E" w14:textId="77777777" w:rsidR="00FD5889" w:rsidRPr="00FD5889" w:rsidRDefault="00FD5889" w:rsidP="00FD5889">
            <w:pPr>
              <w:spacing w:line="276" w:lineRule="auto"/>
              <w:rPr>
                <w:rFonts w:asciiTheme="majorBidi" w:hAnsiTheme="majorBidi" w:cstheme="majorBidi"/>
                <w:sz w:val="24"/>
                <w:szCs w:val="24"/>
              </w:rPr>
            </w:pPr>
            <w:r w:rsidRPr="00FD5889">
              <w:rPr>
                <w:rFonts w:asciiTheme="majorBidi" w:hAnsiTheme="majorBidi" w:cstheme="majorBidi"/>
                <w:sz w:val="24"/>
                <w:szCs w:val="24"/>
              </w:rPr>
              <w:t>CNN</w:t>
            </w:r>
          </w:p>
        </w:tc>
        <w:tc>
          <w:tcPr>
            <w:tcW w:w="2338" w:type="dxa"/>
          </w:tcPr>
          <w:p w14:paraId="3144DC43" w14:textId="2BF40A92" w:rsidR="00FD5889" w:rsidRPr="00FD5889" w:rsidRDefault="00FD5889" w:rsidP="00FD5889">
            <w:pPr>
              <w:spacing w:line="276" w:lineRule="auto"/>
              <w:rPr>
                <w:rFonts w:asciiTheme="majorBidi" w:hAnsiTheme="majorBidi" w:cstheme="majorBidi"/>
                <w:sz w:val="24"/>
                <w:szCs w:val="24"/>
              </w:rPr>
            </w:pPr>
            <w:r w:rsidRPr="00FD5889">
              <w:rPr>
                <w:rFonts w:asciiTheme="majorBidi" w:hAnsiTheme="majorBidi" w:cstheme="majorBidi"/>
                <w:sz w:val="24"/>
                <w:szCs w:val="24"/>
              </w:rPr>
              <w:t>99</w:t>
            </w:r>
            <w:r w:rsidR="00312F27">
              <w:rPr>
                <w:rFonts w:asciiTheme="majorBidi" w:hAnsiTheme="majorBidi" w:cstheme="majorBidi"/>
                <w:sz w:val="24"/>
                <w:szCs w:val="24"/>
              </w:rPr>
              <w:t>.2</w:t>
            </w:r>
            <w:r w:rsidRPr="00FD5889">
              <w:rPr>
                <w:rFonts w:asciiTheme="majorBidi" w:hAnsiTheme="majorBidi" w:cstheme="majorBidi"/>
                <w:sz w:val="24"/>
                <w:szCs w:val="24"/>
              </w:rPr>
              <w:t>%</w:t>
            </w:r>
          </w:p>
        </w:tc>
      </w:tr>
      <w:tr w:rsidR="00FD5889" w:rsidRPr="00FD5889" w14:paraId="5248B2C0" w14:textId="77777777" w:rsidTr="00FD5889">
        <w:tc>
          <w:tcPr>
            <w:tcW w:w="2337" w:type="dxa"/>
            <w:vMerge/>
          </w:tcPr>
          <w:p w14:paraId="023AA091" w14:textId="77777777" w:rsidR="00FD5889" w:rsidRPr="00FD5889" w:rsidRDefault="00FD5889" w:rsidP="00FD5889">
            <w:pPr>
              <w:spacing w:line="276" w:lineRule="auto"/>
              <w:rPr>
                <w:rFonts w:asciiTheme="majorBidi" w:hAnsiTheme="majorBidi" w:cstheme="majorBidi"/>
                <w:sz w:val="24"/>
                <w:szCs w:val="24"/>
              </w:rPr>
            </w:pPr>
          </w:p>
        </w:tc>
        <w:tc>
          <w:tcPr>
            <w:tcW w:w="2337" w:type="dxa"/>
            <w:vMerge/>
          </w:tcPr>
          <w:p w14:paraId="1E2E9413" w14:textId="77777777" w:rsidR="00FD5889" w:rsidRPr="00FD5889" w:rsidRDefault="00FD5889" w:rsidP="00FD5889">
            <w:pPr>
              <w:spacing w:line="276" w:lineRule="auto"/>
              <w:rPr>
                <w:rFonts w:asciiTheme="majorBidi" w:hAnsiTheme="majorBidi" w:cstheme="majorBidi"/>
                <w:sz w:val="24"/>
                <w:szCs w:val="24"/>
              </w:rPr>
            </w:pPr>
          </w:p>
        </w:tc>
        <w:tc>
          <w:tcPr>
            <w:tcW w:w="2338" w:type="dxa"/>
          </w:tcPr>
          <w:p w14:paraId="7BF3559F" w14:textId="77777777" w:rsidR="00FD5889" w:rsidRPr="00FD5889" w:rsidRDefault="00FD5889" w:rsidP="00FD5889">
            <w:pPr>
              <w:spacing w:line="276" w:lineRule="auto"/>
              <w:rPr>
                <w:rFonts w:asciiTheme="majorBidi" w:hAnsiTheme="majorBidi" w:cstheme="majorBidi"/>
                <w:sz w:val="24"/>
                <w:szCs w:val="24"/>
              </w:rPr>
            </w:pPr>
            <w:r w:rsidRPr="00FD5889">
              <w:rPr>
                <w:rFonts w:asciiTheme="majorBidi" w:hAnsiTheme="majorBidi" w:cstheme="majorBidi"/>
                <w:sz w:val="24"/>
                <w:szCs w:val="24"/>
              </w:rPr>
              <w:t>Convolutional + LSTM</w:t>
            </w:r>
          </w:p>
        </w:tc>
        <w:tc>
          <w:tcPr>
            <w:tcW w:w="2338" w:type="dxa"/>
          </w:tcPr>
          <w:p w14:paraId="4128B8DC" w14:textId="3FD692E6" w:rsidR="00FD5889" w:rsidRPr="00FD5889" w:rsidRDefault="00FD5889" w:rsidP="00FD5889">
            <w:pPr>
              <w:spacing w:line="276" w:lineRule="auto"/>
              <w:rPr>
                <w:rFonts w:asciiTheme="majorBidi" w:hAnsiTheme="majorBidi" w:cstheme="majorBidi"/>
                <w:sz w:val="24"/>
                <w:szCs w:val="24"/>
              </w:rPr>
            </w:pPr>
            <w:r w:rsidRPr="00FD5889">
              <w:rPr>
                <w:rFonts w:asciiTheme="majorBidi" w:hAnsiTheme="majorBidi" w:cstheme="majorBidi"/>
                <w:sz w:val="24"/>
                <w:szCs w:val="24"/>
              </w:rPr>
              <w:t>98</w:t>
            </w:r>
            <w:r w:rsidR="00312F27">
              <w:rPr>
                <w:rFonts w:asciiTheme="majorBidi" w:hAnsiTheme="majorBidi" w:cstheme="majorBidi"/>
                <w:sz w:val="24"/>
                <w:szCs w:val="24"/>
              </w:rPr>
              <w:t>.7</w:t>
            </w:r>
            <w:r w:rsidRPr="00FD5889">
              <w:rPr>
                <w:rFonts w:asciiTheme="majorBidi" w:hAnsiTheme="majorBidi" w:cstheme="majorBidi"/>
                <w:sz w:val="24"/>
                <w:szCs w:val="24"/>
              </w:rPr>
              <w:t>%</w:t>
            </w:r>
          </w:p>
        </w:tc>
      </w:tr>
    </w:tbl>
    <w:p w14:paraId="2EF3BDA6" w14:textId="048AD095" w:rsidR="00D5201D" w:rsidRDefault="00D5201D">
      <w:pPr>
        <w:rPr>
          <w:rFonts w:asciiTheme="majorBidi" w:eastAsiaTheme="majorEastAsia" w:hAnsiTheme="majorBidi" w:cstheme="majorBidi"/>
          <w:b/>
          <w:bCs/>
          <w:sz w:val="52"/>
          <w:szCs w:val="52"/>
        </w:rPr>
      </w:pPr>
    </w:p>
    <w:p w14:paraId="2431840D" w14:textId="77777777" w:rsidR="00CE7A6D" w:rsidRDefault="00CE7A6D" w:rsidP="00550C3A">
      <w:pPr>
        <w:pStyle w:val="Heading2"/>
      </w:pPr>
      <w:bookmarkStart w:id="65" w:name="_Toc95457467"/>
      <w:r>
        <w:t>6.3 Code snip</w:t>
      </w:r>
      <w:bookmarkEnd w:id="65"/>
    </w:p>
    <w:p w14:paraId="1AA3BE2B" w14:textId="36574298" w:rsidR="00CE7A6D" w:rsidRDefault="00CE7A6D" w:rsidP="00DC7CC3">
      <w:pPr>
        <w:pStyle w:val="Heading3"/>
      </w:pPr>
      <w:bookmarkStart w:id="66" w:name="_Toc95457468"/>
      <w:r>
        <w:t>6.3.1 binary classification model</w:t>
      </w:r>
      <w:bookmarkEnd w:id="66"/>
    </w:p>
    <w:p w14:paraId="16C32A20" w14:textId="77777777" w:rsidR="00CE7A6D" w:rsidRPr="00155205" w:rsidRDefault="00CE7A6D" w:rsidP="00CE7A6D">
      <w:r>
        <w:rPr>
          <w:noProof/>
        </w:rPr>
        <w:drawing>
          <wp:inline distT="0" distB="0" distL="0" distR="0" wp14:anchorId="2D769D50" wp14:editId="0C2D58CE">
            <wp:extent cx="6316075" cy="2764466"/>
            <wp:effectExtent l="0" t="0" r="889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inary model code.png"/>
                    <pic:cNvPicPr/>
                  </pic:nvPicPr>
                  <pic:blipFill>
                    <a:blip r:embed="rId52">
                      <a:extLst>
                        <a:ext uri="{28A0092B-C50C-407E-A947-70E740481C1C}">
                          <a14:useLocalDpi xmlns:a14="http://schemas.microsoft.com/office/drawing/2010/main" val="0"/>
                        </a:ext>
                      </a:extLst>
                    </a:blip>
                    <a:stretch>
                      <a:fillRect/>
                    </a:stretch>
                  </pic:blipFill>
                  <pic:spPr>
                    <a:xfrm>
                      <a:off x="0" y="0"/>
                      <a:ext cx="6329287" cy="2770249"/>
                    </a:xfrm>
                    <a:prstGeom prst="rect">
                      <a:avLst/>
                    </a:prstGeom>
                  </pic:spPr>
                </pic:pic>
              </a:graphicData>
            </a:graphic>
          </wp:inline>
        </w:drawing>
      </w:r>
    </w:p>
    <w:p w14:paraId="5833D16F" w14:textId="155CDD8A" w:rsidR="00CE7A6D" w:rsidRDefault="00CE7A6D" w:rsidP="00DC7CC3">
      <w:pPr>
        <w:pStyle w:val="Heading3"/>
      </w:pPr>
      <w:bookmarkStart w:id="67" w:name="_Toc94001799"/>
      <w:bookmarkStart w:id="68" w:name="_Toc95457469"/>
      <w:r>
        <w:lastRenderedPageBreak/>
        <w:t>6.3.2 multiclass classification model</w:t>
      </w:r>
      <w:bookmarkEnd w:id="67"/>
      <w:bookmarkEnd w:id="68"/>
    </w:p>
    <w:p w14:paraId="56F677EC" w14:textId="77777777" w:rsidR="00CE7A6D" w:rsidRPr="00510DED" w:rsidRDefault="00CE7A6D" w:rsidP="00CE7A6D">
      <w:r>
        <w:rPr>
          <w:noProof/>
        </w:rPr>
        <w:drawing>
          <wp:inline distT="0" distB="0" distL="0" distR="0" wp14:anchorId="07D5CBAF" wp14:editId="2FF3A575">
            <wp:extent cx="5943600" cy="387286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ulticlass model code.png"/>
                    <pic:cNvPicPr/>
                  </pic:nvPicPr>
                  <pic:blipFill>
                    <a:blip r:embed="rId53">
                      <a:extLst>
                        <a:ext uri="{28A0092B-C50C-407E-A947-70E740481C1C}">
                          <a14:useLocalDpi xmlns:a14="http://schemas.microsoft.com/office/drawing/2010/main" val="0"/>
                        </a:ext>
                      </a:extLst>
                    </a:blip>
                    <a:stretch>
                      <a:fillRect/>
                    </a:stretch>
                  </pic:blipFill>
                  <pic:spPr>
                    <a:xfrm>
                      <a:off x="0" y="0"/>
                      <a:ext cx="5943600" cy="3872865"/>
                    </a:xfrm>
                    <a:prstGeom prst="rect">
                      <a:avLst/>
                    </a:prstGeom>
                  </pic:spPr>
                </pic:pic>
              </a:graphicData>
            </a:graphic>
          </wp:inline>
        </w:drawing>
      </w:r>
    </w:p>
    <w:p w14:paraId="48638874" w14:textId="77777777" w:rsidR="00CE7A6D" w:rsidRDefault="00CE7A6D" w:rsidP="00550C3A">
      <w:pPr>
        <w:pStyle w:val="Heading2"/>
      </w:pPr>
    </w:p>
    <w:p w14:paraId="6F5872DF" w14:textId="72F10AA0" w:rsidR="00CE7A6D" w:rsidRDefault="00CE7A6D" w:rsidP="00550C3A">
      <w:pPr>
        <w:pStyle w:val="Heading2"/>
      </w:pPr>
      <w:r>
        <w:t xml:space="preserve"> </w:t>
      </w:r>
    </w:p>
    <w:p w14:paraId="6E95F924" w14:textId="2A837696" w:rsidR="00D5201D" w:rsidRDefault="00B4320F" w:rsidP="009E69D7">
      <w:pPr>
        <w:rPr>
          <w:rFonts w:asciiTheme="majorBidi" w:eastAsiaTheme="majorEastAsia" w:hAnsiTheme="majorBidi" w:cstheme="majorBidi"/>
          <w:b/>
          <w:bCs/>
          <w:sz w:val="52"/>
          <w:szCs w:val="52"/>
        </w:rPr>
      </w:pPr>
      <w:r>
        <w:br w:type="page"/>
      </w:r>
    </w:p>
    <w:p w14:paraId="0452C9C0" w14:textId="5DD279C2" w:rsidR="005F1F0C" w:rsidRPr="006721BC" w:rsidRDefault="005F1F0C" w:rsidP="006E2735">
      <w:pPr>
        <w:pStyle w:val="Heading1"/>
      </w:pPr>
      <w:bookmarkStart w:id="69" w:name="_Toc95457470"/>
      <w:r>
        <w:lastRenderedPageBreak/>
        <w:t>Conclusion</w:t>
      </w:r>
      <w:r w:rsidR="00DF515B">
        <w:t xml:space="preserve"> and Future Works</w:t>
      </w:r>
      <w:bookmarkEnd w:id="69"/>
    </w:p>
    <w:p w14:paraId="56D3E0EA" w14:textId="7A405C95" w:rsidR="00E03FF6" w:rsidRPr="00E03FF6" w:rsidRDefault="00E03FF6" w:rsidP="00D47E17">
      <w:pPr>
        <w:spacing w:line="360" w:lineRule="auto"/>
        <w:rPr>
          <w:rFonts w:asciiTheme="majorBidi" w:hAnsiTheme="majorBidi" w:cstheme="majorBidi"/>
          <w:sz w:val="24"/>
          <w:szCs w:val="24"/>
        </w:rPr>
      </w:pPr>
      <w:r w:rsidRPr="00E03FF6">
        <w:rPr>
          <w:rFonts w:asciiTheme="majorBidi" w:hAnsiTheme="majorBidi" w:cstheme="majorBidi"/>
          <w:sz w:val="24"/>
          <w:szCs w:val="24"/>
        </w:rPr>
        <w:t xml:space="preserve">The system was trained to detect the vulnerability and classify it into a class among 50 classes in source code written in C/C++. </w:t>
      </w:r>
      <w:r w:rsidR="00AD624D">
        <w:rPr>
          <w:rFonts w:asciiTheme="majorBidi" w:hAnsiTheme="majorBidi" w:cstheme="majorBidi"/>
          <w:sz w:val="24"/>
          <w:szCs w:val="24"/>
        </w:rPr>
        <w:t>This study</w:t>
      </w:r>
      <w:r w:rsidRPr="00E03FF6">
        <w:rPr>
          <w:rFonts w:asciiTheme="majorBidi" w:hAnsiTheme="majorBidi" w:cstheme="majorBidi"/>
          <w:sz w:val="24"/>
          <w:szCs w:val="24"/>
        </w:rPr>
        <w:t xml:space="preserve"> look</w:t>
      </w:r>
      <w:r w:rsidR="00AD624D">
        <w:rPr>
          <w:rFonts w:asciiTheme="majorBidi" w:hAnsiTheme="majorBidi" w:cstheme="majorBidi"/>
          <w:sz w:val="24"/>
          <w:szCs w:val="24"/>
        </w:rPr>
        <w:t>s</w:t>
      </w:r>
      <w:r w:rsidRPr="00E03FF6">
        <w:rPr>
          <w:rFonts w:asciiTheme="majorBidi" w:hAnsiTheme="majorBidi" w:cstheme="majorBidi"/>
          <w:sz w:val="24"/>
          <w:szCs w:val="24"/>
        </w:rPr>
        <w:t xml:space="preserve"> forward to adding new features to the system such as representing the code as graph and apply graph neural network to detect vulnerabilities, adding new types of vulnerabilities, detecting multiple vulnerabilities, and also adding other programming languages in addition to C/C++. In order to provide the best utilization and help to the user, it is not enough to only discover the vulnerability, but also to </w:t>
      </w:r>
      <w:r w:rsidR="005A1D38">
        <w:rPr>
          <w:rFonts w:asciiTheme="majorBidi" w:hAnsiTheme="majorBidi" w:cstheme="majorBidi"/>
          <w:sz w:val="24"/>
          <w:szCs w:val="24"/>
        </w:rPr>
        <w:t>detect</w:t>
      </w:r>
      <w:r w:rsidRPr="00E03FF6">
        <w:rPr>
          <w:rFonts w:asciiTheme="majorBidi" w:hAnsiTheme="majorBidi" w:cstheme="majorBidi"/>
          <w:sz w:val="24"/>
          <w:szCs w:val="24"/>
        </w:rPr>
        <w:t xml:space="preserve"> the location of the vulnerability in the source code. Then fixing the code using sequence to sequence model to produce a non-vulnerable code.</w:t>
      </w:r>
    </w:p>
    <w:p w14:paraId="44739B3E" w14:textId="5BF6D216" w:rsidR="005F1F0C" w:rsidRDefault="00D64844" w:rsidP="00D64844">
      <w:pPr>
        <w:rPr>
          <w:rFonts w:asciiTheme="majorBidi" w:hAnsiTheme="majorBidi" w:cstheme="majorBidi"/>
          <w:color w:val="000000"/>
          <w:sz w:val="24"/>
          <w:szCs w:val="24"/>
          <w:shd w:val="clear" w:color="auto" w:fill="FFFFFF"/>
        </w:rPr>
      </w:pPr>
      <w:r>
        <w:rPr>
          <w:rFonts w:asciiTheme="majorBidi" w:hAnsiTheme="majorBidi" w:cstheme="majorBidi"/>
          <w:color w:val="000000"/>
          <w:sz w:val="24"/>
          <w:szCs w:val="24"/>
          <w:shd w:val="clear" w:color="auto" w:fill="FFFFFF"/>
        </w:rPr>
        <w:br w:type="page"/>
      </w:r>
    </w:p>
    <w:bookmarkEnd w:id="2" w:displacedByCustomXml="next"/>
    <w:bookmarkStart w:id="70" w:name="_Toc95457471" w:displacedByCustomXml="next"/>
    <w:sdt>
      <w:sdtPr>
        <w:rPr>
          <w:rFonts w:asciiTheme="minorHAnsi" w:eastAsiaTheme="minorHAnsi" w:hAnsiTheme="minorHAnsi" w:cstheme="minorBidi"/>
          <w:b w:val="0"/>
          <w:bCs w:val="0"/>
          <w:sz w:val="22"/>
          <w:szCs w:val="22"/>
        </w:rPr>
        <w:id w:val="-132649936"/>
        <w:docPartObj>
          <w:docPartGallery w:val="Bibliographies"/>
          <w:docPartUnique/>
        </w:docPartObj>
      </w:sdtPr>
      <w:sdtEndPr/>
      <w:sdtContent>
        <w:p w14:paraId="468A56B0" w14:textId="48EFE9B2" w:rsidR="004742A0" w:rsidRDefault="004742A0">
          <w:pPr>
            <w:pStyle w:val="Heading1"/>
          </w:pPr>
          <w:r>
            <w:t>References</w:t>
          </w:r>
          <w:bookmarkEnd w:id="70"/>
        </w:p>
        <w:sdt>
          <w:sdtPr>
            <w:id w:val="-573587230"/>
            <w:bibliography/>
          </w:sdtPr>
          <w:sdtEndPr/>
          <w:sdtContent>
            <w:p w14:paraId="3F8D22B2" w14:textId="77777777" w:rsidR="00827051" w:rsidRDefault="004742A0">
              <w:pPr>
                <w:rPr>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3"/>
                <w:gridCol w:w="7873"/>
              </w:tblGrid>
              <w:tr w:rsidR="00827051" w14:paraId="1B4ED212" w14:textId="77777777">
                <w:trPr>
                  <w:divId w:val="147862108"/>
                  <w:tblCellSpacing w:w="15" w:type="dxa"/>
                </w:trPr>
                <w:tc>
                  <w:tcPr>
                    <w:tcW w:w="50" w:type="pct"/>
                    <w:hideMark/>
                  </w:tcPr>
                  <w:p w14:paraId="0C9467F5" w14:textId="617423C5" w:rsidR="00827051" w:rsidRDefault="00827051">
                    <w:pPr>
                      <w:pStyle w:val="Bibliography"/>
                      <w:rPr>
                        <w:noProof/>
                        <w:sz w:val="24"/>
                        <w:szCs w:val="24"/>
                      </w:rPr>
                    </w:pPr>
                    <w:r>
                      <w:rPr>
                        <w:noProof/>
                      </w:rPr>
                      <w:t xml:space="preserve">[1] </w:t>
                    </w:r>
                  </w:p>
                </w:tc>
                <w:tc>
                  <w:tcPr>
                    <w:tcW w:w="0" w:type="auto"/>
                    <w:hideMark/>
                  </w:tcPr>
                  <w:p w14:paraId="3464D512" w14:textId="77777777" w:rsidR="00827051" w:rsidRDefault="00827051">
                    <w:pPr>
                      <w:pStyle w:val="Bibliography"/>
                      <w:rPr>
                        <w:noProof/>
                      </w:rPr>
                    </w:pPr>
                    <w:r>
                      <w:rPr>
                        <w:noProof/>
                      </w:rPr>
                      <w:t>[Online]. Available: https://github.com/SySeVR/SySeVR.</w:t>
                    </w:r>
                  </w:p>
                </w:tc>
              </w:tr>
              <w:tr w:rsidR="00827051" w14:paraId="48F674A0" w14:textId="77777777">
                <w:trPr>
                  <w:divId w:val="147862108"/>
                  <w:tblCellSpacing w:w="15" w:type="dxa"/>
                </w:trPr>
                <w:tc>
                  <w:tcPr>
                    <w:tcW w:w="50" w:type="pct"/>
                    <w:hideMark/>
                  </w:tcPr>
                  <w:p w14:paraId="39DDB30D" w14:textId="77777777" w:rsidR="00827051" w:rsidRDefault="00827051">
                    <w:pPr>
                      <w:pStyle w:val="Bibliography"/>
                      <w:rPr>
                        <w:noProof/>
                      </w:rPr>
                    </w:pPr>
                    <w:r>
                      <w:rPr>
                        <w:noProof/>
                      </w:rPr>
                      <w:t xml:space="preserve">[2] </w:t>
                    </w:r>
                  </w:p>
                </w:tc>
                <w:tc>
                  <w:tcPr>
                    <w:tcW w:w="0" w:type="auto"/>
                    <w:hideMark/>
                  </w:tcPr>
                  <w:p w14:paraId="092AC5E4" w14:textId="77777777" w:rsidR="00827051" w:rsidRDefault="00827051">
                    <w:pPr>
                      <w:pStyle w:val="Bibliography"/>
                      <w:rPr>
                        <w:noProof/>
                      </w:rPr>
                    </w:pPr>
                    <w:r>
                      <w:rPr>
                        <w:noProof/>
                      </w:rPr>
                      <w:t xml:space="preserve">I. V. Krsul, in </w:t>
                    </w:r>
                    <w:r>
                      <w:rPr>
                        <w:i/>
                        <w:iCs/>
                        <w:noProof/>
                      </w:rPr>
                      <w:t>SOFTWARE VULNERABILITY ANALYSIS</w:t>
                    </w:r>
                    <w:r>
                      <w:rPr>
                        <w:noProof/>
                      </w:rPr>
                      <w:t>, 1998, p. 1.</w:t>
                    </w:r>
                  </w:p>
                </w:tc>
              </w:tr>
              <w:tr w:rsidR="00827051" w14:paraId="19669686" w14:textId="77777777">
                <w:trPr>
                  <w:divId w:val="147862108"/>
                  <w:tblCellSpacing w:w="15" w:type="dxa"/>
                </w:trPr>
                <w:tc>
                  <w:tcPr>
                    <w:tcW w:w="50" w:type="pct"/>
                    <w:hideMark/>
                  </w:tcPr>
                  <w:p w14:paraId="31E4EBD4" w14:textId="77777777" w:rsidR="00827051" w:rsidRDefault="00827051">
                    <w:pPr>
                      <w:pStyle w:val="Bibliography"/>
                      <w:rPr>
                        <w:noProof/>
                      </w:rPr>
                    </w:pPr>
                    <w:r>
                      <w:rPr>
                        <w:noProof/>
                      </w:rPr>
                      <w:t xml:space="preserve">[3] </w:t>
                    </w:r>
                  </w:p>
                </w:tc>
                <w:tc>
                  <w:tcPr>
                    <w:tcW w:w="0" w:type="auto"/>
                    <w:hideMark/>
                  </w:tcPr>
                  <w:p w14:paraId="3637E55B" w14:textId="77777777" w:rsidR="00827051" w:rsidRDefault="00827051">
                    <w:pPr>
                      <w:pStyle w:val="Bibliography"/>
                      <w:rPr>
                        <w:noProof/>
                      </w:rPr>
                    </w:pPr>
                    <w:r>
                      <w:rPr>
                        <w:noProof/>
                      </w:rPr>
                      <w:t>I. Chen and C. Mosiman, "facilitiesnet," 2019. [Online]. Available: https://www.facilitiesnet.com/buildingautomation/article/How-Hackers-Exploit-Cybersecurity-Vulnerabilities--18317.</w:t>
                    </w:r>
                  </w:p>
                </w:tc>
              </w:tr>
              <w:tr w:rsidR="00827051" w14:paraId="249A91D5" w14:textId="77777777">
                <w:trPr>
                  <w:divId w:val="147862108"/>
                  <w:tblCellSpacing w:w="15" w:type="dxa"/>
                </w:trPr>
                <w:tc>
                  <w:tcPr>
                    <w:tcW w:w="50" w:type="pct"/>
                    <w:hideMark/>
                  </w:tcPr>
                  <w:p w14:paraId="0FA94A94" w14:textId="77777777" w:rsidR="00827051" w:rsidRDefault="00827051">
                    <w:pPr>
                      <w:pStyle w:val="Bibliography"/>
                      <w:rPr>
                        <w:noProof/>
                      </w:rPr>
                    </w:pPr>
                    <w:r>
                      <w:rPr>
                        <w:noProof/>
                      </w:rPr>
                      <w:t xml:space="preserve">[4] </w:t>
                    </w:r>
                  </w:p>
                </w:tc>
                <w:tc>
                  <w:tcPr>
                    <w:tcW w:w="0" w:type="auto"/>
                    <w:hideMark/>
                  </w:tcPr>
                  <w:p w14:paraId="6C9ED692" w14:textId="77777777" w:rsidR="00827051" w:rsidRDefault="00827051">
                    <w:pPr>
                      <w:pStyle w:val="Bibliography"/>
                      <w:rPr>
                        <w:noProof/>
                      </w:rPr>
                    </w:pPr>
                    <w:r>
                      <w:rPr>
                        <w:noProof/>
                      </w:rPr>
                      <w:t xml:space="preserve">T.-S. Chou, "SECURITY THREATS ON CLOUD COMPUTING VULNERABILITIES," </w:t>
                    </w:r>
                    <w:r>
                      <w:rPr>
                        <w:i/>
                        <w:iCs/>
                        <w:noProof/>
                      </w:rPr>
                      <w:t xml:space="preserve">International Journal of Computer Science and Information Technology ( IJCSIT ), </w:t>
                    </w:r>
                    <w:r>
                      <w:rPr>
                        <w:noProof/>
                      </w:rPr>
                      <w:t xml:space="preserve">vol. 5, 2013. </w:t>
                    </w:r>
                  </w:p>
                </w:tc>
              </w:tr>
              <w:tr w:rsidR="00827051" w14:paraId="3358B384" w14:textId="77777777">
                <w:trPr>
                  <w:divId w:val="147862108"/>
                  <w:tblCellSpacing w:w="15" w:type="dxa"/>
                </w:trPr>
                <w:tc>
                  <w:tcPr>
                    <w:tcW w:w="50" w:type="pct"/>
                    <w:hideMark/>
                  </w:tcPr>
                  <w:p w14:paraId="58D95658" w14:textId="77777777" w:rsidR="00827051" w:rsidRDefault="00827051">
                    <w:pPr>
                      <w:pStyle w:val="Bibliography"/>
                      <w:rPr>
                        <w:noProof/>
                      </w:rPr>
                    </w:pPr>
                    <w:r>
                      <w:rPr>
                        <w:noProof/>
                      </w:rPr>
                      <w:t xml:space="preserve">[5] </w:t>
                    </w:r>
                  </w:p>
                </w:tc>
                <w:tc>
                  <w:tcPr>
                    <w:tcW w:w="0" w:type="auto"/>
                    <w:hideMark/>
                  </w:tcPr>
                  <w:p w14:paraId="24D25020" w14:textId="77777777" w:rsidR="00827051" w:rsidRDefault="00827051">
                    <w:pPr>
                      <w:pStyle w:val="Bibliography"/>
                      <w:rPr>
                        <w:noProof/>
                      </w:rPr>
                    </w:pPr>
                    <w:r>
                      <w:rPr>
                        <w:noProof/>
                      </w:rPr>
                      <w:t>K. Chivers, "norton," 8 Aug 2019. [Online]. Available: https://us.norton.com/internetsecurity-emerging-threats-how-do-zero-day-vulnerabilities-work-30sectech.html.</w:t>
                    </w:r>
                  </w:p>
                </w:tc>
              </w:tr>
              <w:tr w:rsidR="00827051" w14:paraId="740299B9" w14:textId="77777777">
                <w:trPr>
                  <w:divId w:val="147862108"/>
                  <w:tblCellSpacing w:w="15" w:type="dxa"/>
                </w:trPr>
                <w:tc>
                  <w:tcPr>
                    <w:tcW w:w="50" w:type="pct"/>
                    <w:hideMark/>
                  </w:tcPr>
                  <w:p w14:paraId="6CEBAB43" w14:textId="77777777" w:rsidR="00827051" w:rsidRDefault="00827051">
                    <w:pPr>
                      <w:pStyle w:val="Bibliography"/>
                      <w:rPr>
                        <w:noProof/>
                      </w:rPr>
                    </w:pPr>
                    <w:r>
                      <w:rPr>
                        <w:noProof/>
                      </w:rPr>
                      <w:t xml:space="preserve">[6] </w:t>
                    </w:r>
                  </w:p>
                </w:tc>
                <w:tc>
                  <w:tcPr>
                    <w:tcW w:w="0" w:type="auto"/>
                    <w:hideMark/>
                  </w:tcPr>
                  <w:p w14:paraId="28162127" w14:textId="77777777" w:rsidR="00827051" w:rsidRDefault="00827051">
                    <w:pPr>
                      <w:pStyle w:val="Bibliography"/>
                      <w:rPr>
                        <w:noProof/>
                      </w:rPr>
                    </w:pPr>
                    <w:r>
                      <w:rPr>
                        <w:noProof/>
                      </w:rPr>
                      <w:t>" OWASP," [Online]. Available: https://owasp.org/www-community/vulnerabilities/Buffer_Overflow.</w:t>
                    </w:r>
                  </w:p>
                </w:tc>
              </w:tr>
              <w:tr w:rsidR="00827051" w14:paraId="60F6FCCB" w14:textId="77777777">
                <w:trPr>
                  <w:divId w:val="147862108"/>
                  <w:tblCellSpacing w:w="15" w:type="dxa"/>
                </w:trPr>
                <w:tc>
                  <w:tcPr>
                    <w:tcW w:w="50" w:type="pct"/>
                    <w:hideMark/>
                  </w:tcPr>
                  <w:p w14:paraId="22D05621" w14:textId="77777777" w:rsidR="00827051" w:rsidRDefault="00827051">
                    <w:pPr>
                      <w:pStyle w:val="Bibliography"/>
                      <w:rPr>
                        <w:noProof/>
                      </w:rPr>
                    </w:pPr>
                    <w:r>
                      <w:rPr>
                        <w:noProof/>
                      </w:rPr>
                      <w:t xml:space="preserve">[7] </w:t>
                    </w:r>
                  </w:p>
                </w:tc>
                <w:tc>
                  <w:tcPr>
                    <w:tcW w:w="0" w:type="auto"/>
                    <w:hideMark/>
                  </w:tcPr>
                  <w:p w14:paraId="2D84F6A6" w14:textId="77777777" w:rsidR="00827051" w:rsidRDefault="00827051">
                    <w:pPr>
                      <w:pStyle w:val="Bibliography"/>
                      <w:rPr>
                        <w:noProof/>
                      </w:rPr>
                    </w:pPr>
                    <w:r>
                      <w:rPr>
                        <w:noProof/>
                      </w:rPr>
                      <w:t>[Online]. Available: https://portswigger.net/web-security/cross-site-scripting.</w:t>
                    </w:r>
                  </w:p>
                </w:tc>
              </w:tr>
              <w:tr w:rsidR="00827051" w14:paraId="348E4250" w14:textId="77777777">
                <w:trPr>
                  <w:divId w:val="147862108"/>
                  <w:tblCellSpacing w:w="15" w:type="dxa"/>
                </w:trPr>
                <w:tc>
                  <w:tcPr>
                    <w:tcW w:w="50" w:type="pct"/>
                    <w:hideMark/>
                  </w:tcPr>
                  <w:p w14:paraId="7E4CE450" w14:textId="77777777" w:rsidR="00827051" w:rsidRDefault="00827051">
                    <w:pPr>
                      <w:pStyle w:val="Bibliography"/>
                      <w:rPr>
                        <w:noProof/>
                      </w:rPr>
                    </w:pPr>
                    <w:r>
                      <w:rPr>
                        <w:noProof/>
                      </w:rPr>
                      <w:t xml:space="preserve">[8] </w:t>
                    </w:r>
                  </w:p>
                </w:tc>
                <w:tc>
                  <w:tcPr>
                    <w:tcW w:w="0" w:type="auto"/>
                    <w:hideMark/>
                  </w:tcPr>
                  <w:p w14:paraId="66DFD8D5" w14:textId="77777777" w:rsidR="00827051" w:rsidRDefault="00827051">
                    <w:pPr>
                      <w:pStyle w:val="Bibliography"/>
                      <w:rPr>
                        <w:noProof/>
                      </w:rPr>
                    </w:pPr>
                    <w:r>
                      <w:rPr>
                        <w:noProof/>
                      </w:rPr>
                      <w:t>"portswigger," [Online]. Available: https://portswigger.net/web-security/sql-injection.</w:t>
                    </w:r>
                  </w:p>
                </w:tc>
              </w:tr>
              <w:tr w:rsidR="00827051" w14:paraId="72357B7B" w14:textId="77777777">
                <w:trPr>
                  <w:divId w:val="147862108"/>
                  <w:tblCellSpacing w:w="15" w:type="dxa"/>
                </w:trPr>
                <w:tc>
                  <w:tcPr>
                    <w:tcW w:w="50" w:type="pct"/>
                    <w:hideMark/>
                  </w:tcPr>
                  <w:p w14:paraId="5092D639" w14:textId="77777777" w:rsidR="00827051" w:rsidRDefault="00827051">
                    <w:pPr>
                      <w:pStyle w:val="Bibliography"/>
                      <w:rPr>
                        <w:noProof/>
                      </w:rPr>
                    </w:pPr>
                    <w:r>
                      <w:rPr>
                        <w:noProof/>
                      </w:rPr>
                      <w:t xml:space="preserve">[9] </w:t>
                    </w:r>
                  </w:p>
                </w:tc>
                <w:tc>
                  <w:tcPr>
                    <w:tcW w:w="0" w:type="auto"/>
                    <w:hideMark/>
                  </w:tcPr>
                  <w:p w14:paraId="2C311669" w14:textId="77777777" w:rsidR="00827051" w:rsidRDefault="00827051">
                    <w:pPr>
                      <w:pStyle w:val="Bibliography"/>
                      <w:rPr>
                        <w:noProof/>
                      </w:rPr>
                    </w:pPr>
                    <w:r>
                      <w:rPr>
                        <w:noProof/>
                      </w:rPr>
                      <w:t>"ctf101," [Online]. Available: https://ctf101.org/binary-exploitation/what-is-a-format-string-vulnerability/.</w:t>
                    </w:r>
                  </w:p>
                </w:tc>
              </w:tr>
              <w:tr w:rsidR="00827051" w14:paraId="7F126D16" w14:textId="77777777">
                <w:trPr>
                  <w:divId w:val="147862108"/>
                  <w:tblCellSpacing w:w="15" w:type="dxa"/>
                </w:trPr>
                <w:tc>
                  <w:tcPr>
                    <w:tcW w:w="50" w:type="pct"/>
                    <w:hideMark/>
                  </w:tcPr>
                  <w:p w14:paraId="08CF0683" w14:textId="77777777" w:rsidR="00827051" w:rsidRDefault="00827051">
                    <w:pPr>
                      <w:pStyle w:val="Bibliography"/>
                      <w:rPr>
                        <w:noProof/>
                      </w:rPr>
                    </w:pPr>
                    <w:r>
                      <w:rPr>
                        <w:noProof/>
                      </w:rPr>
                      <w:t xml:space="preserve">[10] </w:t>
                    </w:r>
                  </w:p>
                </w:tc>
                <w:tc>
                  <w:tcPr>
                    <w:tcW w:w="0" w:type="auto"/>
                    <w:hideMark/>
                  </w:tcPr>
                  <w:p w14:paraId="09398791" w14:textId="77777777" w:rsidR="00827051" w:rsidRDefault="00827051">
                    <w:pPr>
                      <w:pStyle w:val="Bibliography"/>
                      <w:rPr>
                        <w:noProof/>
                      </w:rPr>
                    </w:pPr>
                    <w:r>
                      <w:rPr>
                        <w:noProof/>
                      </w:rPr>
                      <w:t>"securecoding," [Online]. Available: https://www.securecoding.com/blog/integer-overflow-attack-and-prevention/.</w:t>
                    </w:r>
                  </w:p>
                </w:tc>
              </w:tr>
              <w:tr w:rsidR="00827051" w14:paraId="5C598096" w14:textId="77777777">
                <w:trPr>
                  <w:divId w:val="147862108"/>
                  <w:tblCellSpacing w:w="15" w:type="dxa"/>
                </w:trPr>
                <w:tc>
                  <w:tcPr>
                    <w:tcW w:w="50" w:type="pct"/>
                    <w:hideMark/>
                  </w:tcPr>
                  <w:p w14:paraId="00EFD3AA" w14:textId="77777777" w:rsidR="00827051" w:rsidRDefault="00827051">
                    <w:pPr>
                      <w:pStyle w:val="Bibliography"/>
                      <w:rPr>
                        <w:noProof/>
                      </w:rPr>
                    </w:pPr>
                    <w:r>
                      <w:rPr>
                        <w:noProof/>
                      </w:rPr>
                      <w:t xml:space="preserve">[11] </w:t>
                    </w:r>
                  </w:p>
                </w:tc>
                <w:tc>
                  <w:tcPr>
                    <w:tcW w:w="0" w:type="auto"/>
                    <w:hideMark/>
                  </w:tcPr>
                  <w:p w14:paraId="0B97DF2D" w14:textId="77777777" w:rsidR="00827051" w:rsidRDefault="00827051">
                    <w:pPr>
                      <w:pStyle w:val="Bibliography"/>
                      <w:rPr>
                        <w:noProof/>
                      </w:rPr>
                    </w:pPr>
                    <w:r>
                      <w:rPr>
                        <w:noProof/>
                      </w:rPr>
                      <w:t>"synopsys," [Online]. Available: https://www.synopsys.com/blogs/software-security/sast-vs-dast-difference/.</w:t>
                    </w:r>
                  </w:p>
                </w:tc>
              </w:tr>
              <w:tr w:rsidR="00827051" w14:paraId="5A2179DB" w14:textId="77777777">
                <w:trPr>
                  <w:divId w:val="147862108"/>
                  <w:tblCellSpacing w:w="15" w:type="dxa"/>
                </w:trPr>
                <w:tc>
                  <w:tcPr>
                    <w:tcW w:w="50" w:type="pct"/>
                    <w:hideMark/>
                  </w:tcPr>
                  <w:p w14:paraId="70A6EB85" w14:textId="77777777" w:rsidR="00827051" w:rsidRDefault="00827051">
                    <w:pPr>
                      <w:pStyle w:val="Bibliography"/>
                      <w:rPr>
                        <w:noProof/>
                      </w:rPr>
                    </w:pPr>
                    <w:r>
                      <w:rPr>
                        <w:noProof/>
                      </w:rPr>
                      <w:t xml:space="preserve">[12] </w:t>
                    </w:r>
                  </w:p>
                </w:tc>
                <w:tc>
                  <w:tcPr>
                    <w:tcW w:w="0" w:type="auto"/>
                    <w:hideMark/>
                  </w:tcPr>
                  <w:p w14:paraId="4EA63A90" w14:textId="77777777" w:rsidR="00827051" w:rsidRDefault="00827051">
                    <w:pPr>
                      <w:pStyle w:val="Bibliography"/>
                      <w:rPr>
                        <w:noProof/>
                      </w:rPr>
                    </w:pPr>
                    <w:r>
                      <w:rPr>
                        <w:noProof/>
                      </w:rPr>
                      <w:t>"snyk," [Online]. Available: https://snyk.io/learn/application-security/static-application-security-testing/.</w:t>
                    </w:r>
                  </w:p>
                </w:tc>
              </w:tr>
              <w:tr w:rsidR="00827051" w14:paraId="240DE355" w14:textId="77777777">
                <w:trPr>
                  <w:divId w:val="147862108"/>
                  <w:tblCellSpacing w:w="15" w:type="dxa"/>
                </w:trPr>
                <w:tc>
                  <w:tcPr>
                    <w:tcW w:w="50" w:type="pct"/>
                    <w:hideMark/>
                  </w:tcPr>
                  <w:p w14:paraId="514CB4B4" w14:textId="77777777" w:rsidR="00827051" w:rsidRDefault="00827051">
                    <w:pPr>
                      <w:pStyle w:val="Bibliography"/>
                      <w:rPr>
                        <w:noProof/>
                      </w:rPr>
                    </w:pPr>
                    <w:r>
                      <w:rPr>
                        <w:noProof/>
                      </w:rPr>
                      <w:t xml:space="preserve">[13] </w:t>
                    </w:r>
                  </w:p>
                </w:tc>
                <w:tc>
                  <w:tcPr>
                    <w:tcW w:w="0" w:type="auto"/>
                    <w:hideMark/>
                  </w:tcPr>
                  <w:p w14:paraId="06BD37AF" w14:textId="77777777" w:rsidR="00827051" w:rsidRDefault="00827051">
                    <w:pPr>
                      <w:pStyle w:val="Bibliography"/>
                      <w:rPr>
                        <w:noProof/>
                      </w:rPr>
                    </w:pPr>
                    <w:r>
                      <w:rPr>
                        <w:noProof/>
                      </w:rPr>
                      <w:t xml:space="preserve">S. Chakraborty, R. Krishna, Y. Ding and B. Ray, "Deep Learning based Vulnerability Detection: Are We There Yet?," </w:t>
                    </w:r>
                    <w:r>
                      <w:rPr>
                        <w:i/>
                        <w:iCs/>
                        <w:noProof/>
                      </w:rPr>
                      <w:t xml:space="preserve">IEEE TRANSACTIONS ON SOFTWARE ENGINEERING, VOL. TBD, 2020, </w:t>
                    </w:r>
                    <w:r>
                      <w:rPr>
                        <w:noProof/>
                      </w:rPr>
                      <w:t xml:space="preserve">2020. </w:t>
                    </w:r>
                  </w:p>
                </w:tc>
              </w:tr>
              <w:tr w:rsidR="00827051" w14:paraId="76AC2F14" w14:textId="77777777">
                <w:trPr>
                  <w:divId w:val="147862108"/>
                  <w:tblCellSpacing w:w="15" w:type="dxa"/>
                </w:trPr>
                <w:tc>
                  <w:tcPr>
                    <w:tcW w:w="50" w:type="pct"/>
                    <w:hideMark/>
                  </w:tcPr>
                  <w:p w14:paraId="43D6F48B" w14:textId="77777777" w:rsidR="00827051" w:rsidRDefault="00827051">
                    <w:pPr>
                      <w:pStyle w:val="Bibliography"/>
                      <w:rPr>
                        <w:noProof/>
                      </w:rPr>
                    </w:pPr>
                    <w:r>
                      <w:rPr>
                        <w:noProof/>
                      </w:rPr>
                      <w:t xml:space="preserve">[14] </w:t>
                    </w:r>
                  </w:p>
                </w:tc>
                <w:tc>
                  <w:tcPr>
                    <w:tcW w:w="0" w:type="auto"/>
                    <w:hideMark/>
                  </w:tcPr>
                  <w:p w14:paraId="287048F9" w14:textId="77777777" w:rsidR="00827051" w:rsidRDefault="00827051">
                    <w:pPr>
                      <w:pStyle w:val="Bibliography"/>
                      <w:rPr>
                        <w:noProof/>
                      </w:rPr>
                    </w:pPr>
                    <w:r>
                      <w:rPr>
                        <w:noProof/>
                      </w:rPr>
                      <w:t>O. Harris, "softwaresecured," 2019. [Online]. Available: https://www.softwaresecured.com/top-sast-tools-for-developers/.</w:t>
                    </w:r>
                  </w:p>
                </w:tc>
              </w:tr>
              <w:tr w:rsidR="00827051" w14:paraId="1E5EF7C9" w14:textId="77777777">
                <w:trPr>
                  <w:divId w:val="147862108"/>
                  <w:tblCellSpacing w:w="15" w:type="dxa"/>
                </w:trPr>
                <w:tc>
                  <w:tcPr>
                    <w:tcW w:w="50" w:type="pct"/>
                    <w:hideMark/>
                  </w:tcPr>
                  <w:p w14:paraId="4696FC10" w14:textId="77777777" w:rsidR="00827051" w:rsidRDefault="00827051">
                    <w:pPr>
                      <w:pStyle w:val="Bibliography"/>
                      <w:rPr>
                        <w:noProof/>
                      </w:rPr>
                    </w:pPr>
                    <w:r>
                      <w:rPr>
                        <w:noProof/>
                      </w:rPr>
                      <w:lastRenderedPageBreak/>
                      <w:t xml:space="preserve">[15] </w:t>
                    </w:r>
                  </w:p>
                </w:tc>
                <w:tc>
                  <w:tcPr>
                    <w:tcW w:w="0" w:type="auto"/>
                    <w:hideMark/>
                  </w:tcPr>
                  <w:p w14:paraId="2950DDF0" w14:textId="77777777" w:rsidR="00827051" w:rsidRDefault="00827051">
                    <w:pPr>
                      <w:pStyle w:val="Bibliography"/>
                      <w:rPr>
                        <w:noProof/>
                      </w:rPr>
                    </w:pPr>
                    <w:r>
                      <w:rPr>
                        <w:noProof/>
                      </w:rPr>
                      <w:t>S. Koussa, "techbeacon," [Online]. Available: https://techbeacon.com/app-dev-testing/13-tools-checking-security-risk-open-source-dependencies.</w:t>
                    </w:r>
                  </w:p>
                </w:tc>
              </w:tr>
              <w:tr w:rsidR="00827051" w14:paraId="1EE80913" w14:textId="77777777">
                <w:trPr>
                  <w:divId w:val="147862108"/>
                  <w:tblCellSpacing w:w="15" w:type="dxa"/>
                </w:trPr>
                <w:tc>
                  <w:tcPr>
                    <w:tcW w:w="50" w:type="pct"/>
                    <w:hideMark/>
                  </w:tcPr>
                  <w:p w14:paraId="3C54AB51" w14:textId="77777777" w:rsidR="00827051" w:rsidRDefault="00827051">
                    <w:pPr>
                      <w:pStyle w:val="Bibliography"/>
                      <w:rPr>
                        <w:noProof/>
                      </w:rPr>
                    </w:pPr>
                    <w:r>
                      <w:rPr>
                        <w:noProof/>
                      </w:rPr>
                      <w:t xml:space="preserve">[16] </w:t>
                    </w:r>
                  </w:p>
                </w:tc>
                <w:tc>
                  <w:tcPr>
                    <w:tcW w:w="0" w:type="auto"/>
                    <w:hideMark/>
                  </w:tcPr>
                  <w:p w14:paraId="173D1F57" w14:textId="77777777" w:rsidR="00827051" w:rsidRDefault="00827051">
                    <w:pPr>
                      <w:pStyle w:val="Bibliography"/>
                      <w:rPr>
                        <w:noProof/>
                      </w:rPr>
                    </w:pPr>
                    <w:r>
                      <w:rPr>
                        <w:noProof/>
                      </w:rPr>
                      <w:t>E. Katz, "spectralops," 2020. [Online]. Available: https://spectralops.io/blog/top-12-open-source-code-security-tools/.</w:t>
                    </w:r>
                  </w:p>
                </w:tc>
              </w:tr>
              <w:tr w:rsidR="00827051" w14:paraId="49DA3C58" w14:textId="77777777">
                <w:trPr>
                  <w:divId w:val="147862108"/>
                  <w:tblCellSpacing w:w="15" w:type="dxa"/>
                </w:trPr>
                <w:tc>
                  <w:tcPr>
                    <w:tcW w:w="50" w:type="pct"/>
                    <w:hideMark/>
                  </w:tcPr>
                  <w:p w14:paraId="46B0E7C8" w14:textId="77777777" w:rsidR="00827051" w:rsidRDefault="00827051">
                    <w:pPr>
                      <w:pStyle w:val="Bibliography"/>
                      <w:rPr>
                        <w:noProof/>
                      </w:rPr>
                    </w:pPr>
                    <w:r>
                      <w:rPr>
                        <w:noProof/>
                      </w:rPr>
                      <w:t xml:space="preserve">[17] </w:t>
                    </w:r>
                  </w:p>
                </w:tc>
                <w:tc>
                  <w:tcPr>
                    <w:tcW w:w="0" w:type="auto"/>
                    <w:hideMark/>
                  </w:tcPr>
                  <w:p w14:paraId="0BB8C13F" w14:textId="77777777" w:rsidR="00827051" w:rsidRDefault="00827051">
                    <w:pPr>
                      <w:pStyle w:val="Bibliography"/>
                      <w:rPr>
                        <w:noProof/>
                      </w:rPr>
                    </w:pPr>
                    <w:r>
                      <w:rPr>
                        <w:noProof/>
                      </w:rPr>
                      <w:t>". B. D. A. S. T. (. Software", "Software Testing Help," 2021. [Online]. Available: https://www.softwaretestinghelp.com/dynamic-application-security-testing-dast-software/#1_Netsparker_Recommended_Tool.</w:t>
                    </w:r>
                  </w:p>
                </w:tc>
              </w:tr>
              <w:tr w:rsidR="00827051" w14:paraId="292F2CD5" w14:textId="77777777">
                <w:trPr>
                  <w:divId w:val="147862108"/>
                  <w:tblCellSpacing w:w="15" w:type="dxa"/>
                </w:trPr>
                <w:tc>
                  <w:tcPr>
                    <w:tcW w:w="50" w:type="pct"/>
                    <w:hideMark/>
                  </w:tcPr>
                  <w:p w14:paraId="5449C71F" w14:textId="77777777" w:rsidR="00827051" w:rsidRDefault="00827051">
                    <w:pPr>
                      <w:pStyle w:val="Bibliography"/>
                      <w:rPr>
                        <w:noProof/>
                      </w:rPr>
                    </w:pPr>
                    <w:r>
                      <w:rPr>
                        <w:noProof/>
                      </w:rPr>
                      <w:t xml:space="preserve">[18] </w:t>
                    </w:r>
                  </w:p>
                </w:tc>
                <w:tc>
                  <w:tcPr>
                    <w:tcW w:w="0" w:type="auto"/>
                    <w:hideMark/>
                  </w:tcPr>
                  <w:p w14:paraId="2D68D138" w14:textId="77777777" w:rsidR="00827051" w:rsidRDefault="00827051">
                    <w:pPr>
                      <w:pStyle w:val="Bibliography"/>
                      <w:rPr>
                        <w:noProof/>
                      </w:rPr>
                    </w:pPr>
                    <w:r>
                      <w:rPr>
                        <w:noProof/>
                      </w:rPr>
                      <w:t>[Online]. Available: https://www.shiftleft.io/.</w:t>
                    </w:r>
                  </w:p>
                </w:tc>
              </w:tr>
              <w:tr w:rsidR="00827051" w14:paraId="1221AFFB" w14:textId="77777777">
                <w:trPr>
                  <w:divId w:val="147862108"/>
                  <w:tblCellSpacing w:w="15" w:type="dxa"/>
                </w:trPr>
                <w:tc>
                  <w:tcPr>
                    <w:tcW w:w="50" w:type="pct"/>
                    <w:hideMark/>
                  </w:tcPr>
                  <w:p w14:paraId="11D7B8E7" w14:textId="77777777" w:rsidR="00827051" w:rsidRDefault="00827051">
                    <w:pPr>
                      <w:pStyle w:val="Bibliography"/>
                      <w:rPr>
                        <w:noProof/>
                      </w:rPr>
                    </w:pPr>
                    <w:r>
                      <w:rPr>
                        <w:noProof/>
                      </w:rPr>
                      <w:t xml:space="preserve">[19] </w:t>
                    </w:r>
                  </w:p>
                </w:tc>
                <w:tc>
                  <w:tcPr>
                    <w:tcW w:w="0" w:type="auto"/>
                    <w:hideMark/>
                  </w:tcPr>
                  <w:p w14:paraId="1BDD4160" w14:textId="77777777" w:rsidR="00827051" w:rsidRDefault="00827051">
                    <w:pPr>
                      <w:pStyle w:val="Bibliography"/>
                      <w:rPr>
                        <w:noProof/>
                      </w:rPr>
                    </w:pPr>
                    <w:r>
                      <w:rPr>
                        <w:noProof/>
                      </w:rPr>
                      <w:t>". A. I. t. I. S. C. Vulnerabilities", "cyberstartupobservatory.," [Online]. Available: https://cyberstartupobservatory.com/leveraging-artificial-intelligence-to-identify-source-code-vulnerabilities/.</w:t>
                    </w:r>
                  </w:p>
                </w:tc>
              </w:tr>
              <w:tr w:rsidR="00827051" w14:paraId="7BB7F33B" w14:textId="77777777">
                <w:trPr>
                  <w:divId w:val="147862108"/>
                  <w:tblCellSpacing w:w="15" w:type="dxa"/>
                </w:trPr>
                <w:tc>
                  <w:tcPr>
                    <w:tcW w:w="50" w:type="pct"/>
                    <w:hideMark/>
                  </w:tcPr>
                  <w:p w14:paraId="3168FB30" w14:textId="77777777" w:rsidR="00827051" w:rsidRDefault="00827051">
                    <w:pPr>
                      <w:pStyle w:val="Bibliography"/>
                      <w:rPr>
                        <w:noProof/>
                      </w:rPr>
                    </w:pPr>
                    <w:r>
                      <w:rPr>
                        <w:noProof/>
                      </w:rPr>
                      <w:t xml:space="preserve">[20] </w:t>
                    </w:r>
                  </w:p>
                </w:tc>
                <w:tc>
                  <w:tcPr>
                    <w:tcW w:w="0" w:type="auto"/>
                    <w:hideMark/>
                  </w:tcPr>
                  <w:p w14:paraId="23793376" w14:textId="77777777" w:rsidR="00827051" w:rsidRDefault="00827051">
                    <w:pPr>
                      <w:pStyle w:val="Bibliography"/>
                      <w:rPr>
                        <w:noProof/>
                      </w:rPr>
                    </w:pPr>
                    <w:r>
                      <w:rPr>
                        <w:noProof/>
                      </w:rPr>
                      <w:t>[Online]. Available: https://www.ptsecurity.com/ww-en/products/ai/.</w:t>
                    </w:r>
                  </w:p>
                </w:tc>
              </w:tr>
              <w:tr w:rsidR="00827051" w14:paraId="15F8A4D4" w14:textId="77777777">
                <w:trPr>
                  <w:divId w:val="147862108"/>
                  <w:tblCellSpacing w:w="15" w:type="dxa"/>
                </w:trPr>
                <w:tc>
                  <w:tcPr>
                    <w:tcW w:w="50" w:type="pct"/>
                    <w:hideMark/>
                  </w:tcPr>
                  <w:p w14:paraId="5AFB1591" w14:textId="77777777" w:rsidR="00827051" w:rsidRDefault="00827051">
                    <w:pPr>
                      <w:pStyle w:val="Bibliography"/>
                      <w:rPr>
                        <w:noProof/>
                      </w:rPr>
                    </w:pPr>
                    <w:r>
                      <w:rPr>
                        <w:noProof/>
                      </w:rPr>
                      <w:t xml:space="preserve">[21] </w:t>
                    </w:r>
                  </w:p>
                </w:tc>
                <w:tc>
                  <w:tcPr>
                    <w:tcW w:w="0" w:type="auto"/>
                    <w:hideMark/>
                  </w:tcPr>
                  <w:p w14:paraId="6D7754AF" w14:textId="77777777" w:rsidR="00827051" w:rsidRDefault="00827051">
                    <w:pPr>
                      <w:pStyle w:val="Bibliography"/>
                      <w:rPr>
                        <w:noProof/>
                      </w:rPr>
                    </w:pPr>
                    <w:r>
                      <w:rPr>
                        <w:noProof/>
                      </w:rPr>
                      <w:t>[Online]. Available: https://snyk.io/product/snyk-code/.</w:t>
                    </w:r>
                  </w:p>
                </w:tc>
              </w:tr>
              <w:tr w:rsidR="00827051" w14:paraId="6999E8E5" w14:textId="77777777">
                <w:trPr>
                  <w:divId w:val="147862108"/>
                  <w:tblCellSpacing w:w="15" w:type="dxa"/>
                </w:trPr>
                <w:tc>
                  <w:tcPr>
                    <w:tcW w:w="50" w:type="pct"/>
                    <w:hideMark/>
                  </w:tcPr>
                  <w:p w14:paraId="7ED8182D" w14:textId="77777777" w:rsidR="00827051" w:rsidRDefault="00827051">
                    <w:pPr>
                      <w:pStyle w:val="Bibliography"/>
                      <w:rPr>
                        <w:noProof/>
                      </w:rPr>
                    </w:pPr>
                    <w:r>
                      <w:rPr>
                        <w:noProof/>
                      </w:rPr>
                      <w:t xml:space="preserve">[22] </w:t>
                    </w:r>
                  </w:p>
                </w:tc>
                <w:tc>
                  <w:tcPr>
                    <w:tcW w:w="0" w:type="auto"/>
                    <w:hideMark/>
                  </w:tcPr>
                  <w:p w14:paraId="43247B45" w14:textId="77777777" w:rsidR="00827051" w:rsidRDefault="00827051">
                    <w:pPr>
                      <w:pStyle w:val="Bibliography"/>
                      <w:rPr>
                        <w:noProof/>
                      </w:rPr>
                    </w:pPr>
                    <w:r>
                      <w:rPr>
                        <w:noProof/>
                      </w:rPr>
                      <w:t xml:space="preserve">P. E. Black, "A Software Assurance Reference Dataset:," </w:t>
                    </w:r>
                    <w:r>
                      <w:rPr>
                        <w:i/>
                        <w:iCs/>
                        <w:noProof/>
                      </w:rPr>
                      <w:t xml:space="preserve">Journal of Research of National Institute of Standards and Technology , </w:t>
                    </w:r>
                    <w:r>
                      <w:rPr>
                        <w:noProof/>
                      </w:rPr>
                      <w:t xml:space="preserve">p. 1, 2018. </w:t>
                    </w:r>
                  </w:p>
                </w:tc>
              </w:tr>
              <w:tr w:rsidR="00827051" w14:paraId="15197377" w14:textId="77777777">
                <w:trPr>
                  <w:divId w:val="147862108"/>
                  <w:tblCellSpacing w:w="15" w:type="dxa"/>
                </w:trPr>
                <w:tc>
                  <w:tcPr>
                    <w:tcW w:w="50" w:type="pct"/>
                    <w:hideMark/>
                  </w:tcPr>
                  <w:p w14:paraId="5088896F" w14:textId="77777777" w:rsidR="00827051" w:rsidRDefault="00827051">
                    <w:pPr>
                      <w:pStyle w:val="Bibliography"/>
                      <w:rPr>
                        <w:noProof/>
                      </w:rPr>
                    </w:pPr>
                    <w:r>
                      <w:rPr>
                        <w:noProof/>
                      </w:rPr>
                      <w:t xml:space="preserve">[23] </w:t>
                    </w:r>
                  </w:p>
                </w:tc>
                <w:tc>
                  <w:tcPr>
                    <w:tcW w:w="0" w:type="auto"/>
                    <w:hideMark/>
                  </w:tcPr>
                  <w:p w14:paraId="210D44E9" w14:textId="77777777" w:rsidR="00827051" w:rsidRDefault="00827051">
                    <w:pPr>
                      <w:pStyle w:val="Bibliography"/>
                      <w:rPr>
                        <w:noProof/>
                      </w:rPr>
                    </w:pPr>
                    <w:r>
                      <w:rPr>
                        <w:noProof/>
                      </w:rPr>
                      <w:t>S. Zhang, D. Caragea and X. Ou, "SpringerLink," 2011. [Online]. Available: https://link.springer.com/chapter/10.1007/978-3-642-23088-2_15.</w:t>
                    </w:r>
                  </w:p>
                </w:tc>
              </w:tr>
              <w:tr w:rsidR="00827051" w14:paraId="6708786F" w14:textId="77777777">
                <w:trPr>
                  <w:divId w:val="147862108"/>
                  <w:tblCellSpacing w:w="15" w:type="dxa"/>
                </w:trPr>
                <w:tc>
                  <w:tcPr>
                    <w:tcW w:w="50" w:type="pct"/>
                    <w:hideMark/>
                  </w:tcPr>
                  <w:p w14:paraId="0C6F6763" w14:textId="77777777" w:rsidR="00827051" w:rsidRDefault="00827051">
                    <w:pPr>
                      <w:pStyle w:val="Bibliography"/>
                      <w:rPr>
                        <w:noProof/>
                      </w:rPr>
                    </w:pPr>
                    <w:r>
                      <w:rPr>
                        <w:noProof/>
                      </w:rPr>
                      <w:t xml:space="preserve">[24] </w:t>
                    </w:r>
                  </w:p>
                </w:tc>
                <w:tc>
                  <w:tcPr>
                    <w:tcW w:w="0" w:type="auto"/>
                    <w:hideMark/>
                  </w:tcPr>
                  <w:p w14:paraId="28DDFB8F" w14:textId="77777777" w:rsidR="00827051" w:rsidRDefault="00827051">
                    <w:pPr>
                      <w:pStyle w:val="Bibliography"/>
                      <w:rPr>
                        <w:noProof/>
                      </w:rPr>
                    </w:pPr>
                    <w:r>
                      <w:rPr>
                        <w:noProof/>
                      </w:rPr>
                      <w:t>"Github," [Online]. Available: https://github.com/secureIT-project/CVEfixes.</w:t>
                    </w:r>
                  </w:p>
                </w:tc>
              </w:tr>
              <w:tr w:rsidR="00827051" w14:paraId="1F324202" w14:textId="77777777">
                <w:trPr>
                  <w:divId w:val="147862108"/>
                  <w:tblCellSpacing w:w="15" w:type="dxa"/>
                </w:trPr>
                <w:tc>
                  <w:tcPr>
                    <w:tcW w:w="50" w:type="pct"/>
                    <w:hideMark/>
                  </w:tcPr>
                  <w:p w14:paraId="4B013236" w14:textId="77777777" w:rsidR="00827051" w:rsidRDefault="00827051">
                    <w:pPr>
                      <w:pStyle w:val="Bibliography"/>
                      <w:rPr>
                        <w:noProof/>
                      </w:rPr>
                    </w:pPr>
                    <w:r>
                      <w:rPr>
                        <w:noProof/>
                      </w:rPr>
                      <w:t xml:space="preserve">[25] </w:t>
                    </w:r>
                  </w:p>
                </w:tc>
                <w:tc>
                  <w:tcPr>
                    <w:tcW w:w="0" w:type="auto"/>
                    <w:hideMark/>
                  </w:tcPr>
                  <w:p w14:paraId="07F00D13" w14:textId="77777777" w:rsidR="00827051" w:rsidRDefault="00827051">
                    <w:pPr>
                      <w:pStyle w:val="Bibliography"/>
                      <w:rPr>
                        <w:noProof/>
                      </w:rPr>
                    </w:pPr>
                    <w:r>
                      <w:rPr>
                        <w:noProof/>
                      </w:rPr>
                      <w:t>[Online]. Available: https://paperswithcode.com/dataset/manysstubs4j.</w:t>
                    </w:r>
                  </w:p>
                </w:tc>
              </w:tr>
              <w:tr w:rsidR="00827051" w14:paraId="5EE5455E" w14:textId="77777777">
                <w:trPr>
                  <w:divId w:val="147862108"/>
                  <w:tblCellSpacing w:w="15" w:type="dxa"/>
                </w:trPr>
                <w:tc>
                  <w:tcPr>
                    <w:tcW w:w="50" w:type="pct"/>
                    <w:hideMark/>
                  </w:tcPr>
                  <w:p w14:paraId="661B11BA" w14:textId="77777777" w:rsidR="00827051" w:rsidRDefault="00827051">
                    <w:pPr>
                      <w:pStyle w:val="Bibliography"/>
                      <w:rPr>
                        <w:noProof/>
                      </w:rPr>
                    </w:pPr>
                    <w:r>
                      <w:rPr>
                        <w:noProof/>
                      </w:rPr>
                      <w:t xml:space="preserve">[26] </w:t>
                    </w:r>
                  </w:p>
                </w:tc>
                <w:tc>
                  <w:tcPr>
                    <w:tcW w:w="0" w:type="auto"/>
                    <w:hideMark/>
                  </w:tcPr>
                  <w:p w14:paraId="378405F4" w14:textId="77777777" w:rsidR="00827051" w:rsidRDefault="00827051">
                    <w:pPr>
                      <w:pStyle w:val="Bibliography"/>
                      <w:rPr>
                        <w:noProof/>
                      </w:rPr>
                    </w:pPr>
                    <w:r>
                      <w:rPr>
                        <w:noProof/>
                      </w:rPr>
                      <w:t>"ESC and VSC dataset," [Online]. Available: https://github.com/Messi-Q/GPSCVulDetector/tree/tkde-1/data.</w:t>
                    </w:r>
                  </w:p>
                </w:tc>
              </w:tr>
              <w:tr w:rsidR="00827051" w14:paraId="44D9D7C5" w14:textId="77777777">
                <w:trPr>
                  <w:divId w:val="147862108"/>
                  <w:tblCellSpacing w:w="15" w:type="dxa"/>
                </w:trPr>
                <w:tc>
                  <w:tcPr>
                    <w:tcW w:w="50" w:type="pct"/>
                    <w:hideMark/>
                  </w:tcPr>
                  <w:p w14:paraId="1CA31E49" w14:textId="77777777" w:rsidR="00827051" w:rsidRDefault="00827051">
                    <w:pPr>
                      <w:pStyle w:val="Bibliography"/>
                      <w:rPr>
                        <w:noProof/>
                      </w:rPr>
                    </w:pPr>
                    <w:r>
                      <w:rPr>
                        <w:noProof/>
                      </w:rPr>
                      <w:t xml:space="preserve">[27] </w:t>
                    </w:r>
                  </w:p>
                </w:tc>
                <w:tc>
                  <w:tcPr>
                    <w:tcW w:w="0" w:type="auto"/>
                    <w:hideMark/>
                  </w:tcPr>
                  <w:p w14:paraId="38CDA904" w14:textId="77777777" w:rsidR="00827051" w:rsidRDefault="00827051">
                    <w:pPr>
                      <w:pStyle w:val="Bibliography"/>
                      <w:rPr>
                        <w:noProof/>
                      </w:rPr>
                    </w:pPr>
                    <w:r>
                      <w:rPr>
                        <w:noProof/>
                      </w:rPr>
                      <w:t>[Online]. Available: https://github.com/vntchain/GNNSCVulDetector.</w:t>
                    </w:r>
                  </w:p>
                </w:tc>
              </w:tr>
              <w:tr w:rsidR="00827051" w14:paraId="1223DBCC" w14:textId="77777777">
                <w:trPr>
                  <w:divId w:val="147862108"/>
                  <w:tblCellSpacing w:w="15" w:type="dxa"/>
                </w:trPr>
                <w:tc>
                  <w:tcPr>
                    <w:tcW w:w="50" w:type="pct"/>
                    <w:hideMark/>
                  </w:tcPr>
                  <w:p w14:paraId="743767D2" w14:textId="77777777" w:rsidR="00827051" w:rsidRDefault="00827051">
                    <w:pPr>
                      <w:pStyle w:val="Bibliography"/>
                      <w:rPr>
                        <w:noProof/>
                      </w:rPr>
                    </w:pPr>
                    <w:r>
                      <w:rPr>
                        <w:noProof/>
                      </w:rPr>
                      <w:t xml:space="preserve">[28] </w:t>
                    </w:r>
                  </w:p>
                </w:tc>
                <w:tc>
                  <w:tcPr>
                    <w:tcW w:w="0" w:type="auto"/>
                    <w:hideMark/>
                  </w:tcPr>
                  <w:p w14:paraId="0C96D988" w14:textId="77777777" w:rsidR="00827051" w:rsidRDefault="00827051">
                    <w:pPr>
                      <w:pStyle w:val="Bibliography"/>
                      <w:rPr>
                        <w:noProof/>
                      </w:rPr>
                    </w:pPr>
                    <w:r>
                      <w:rPr>
                        <w:noProof/>
                      </w:rPr>
                      <w:t>[Online]. Available: https://github.com/VulDetProject/ReVeal.</w:t>
                    </w:r>
                  </w:p>
                </w:tc>
              </w:tr>
              <w:tr w:rsidR="00827051" w14:paraId="30D476E5" w14:textId="77777777">
                <w:trPr>
                  <w:divId w:val="147862108"/>
                  <w:tblCellSpacing w:w="15" w:type="dxa"/>
                </w:trPr>
                <w:tc>
                  <w:tcPr>
                    <w:tcW w:w="50" w:type="pct"/>
                    <w:hideMark/>
                  </w:tcPr>
                  <w:p w14:paraId="04B3ED17" w14:textId="77777777" w:rsidR="00827051" w:rsidRDefault="00827051">
                    <w:pPr>
                      <w:pStyle w:val="Bibliography"/>
                      <w:rPr>
                        <w:noProof/>
                      </w:rPr>
                    </w:pPr>
                    <w:r>
                      <w:rPr>
                        <w:noProof/>
                      </w:rPr>
                      <w:t xml:space="preserve">[29] </w:t>
                    </w:r>
                  </w:p>
                </w:tc>
                <w:tc>
                  <w:tcPr>
                    <w:tcW w:w="0" w:type="auto"/>
                    <w:hideMark/>
                  </w:tcPr>
                  <w:p w14:paraId="059B45E1" w14:textId="77777777" w:rsidR="00827051" w:rsidRDefault="00827051">
                    <w:pPr>
                      <w:pStyle w:val="Bibliography"/>
                      <w:rPr>
                        <w:noProof/>
                      </w:rPr>
                    </w:pPr>
                    <w:r>
                      <w:rPr>
                        <w:noProof/>
                      </w:rPr>
                      <w:t>[Online]. Available: https://osf.io/d45bw/.</w:t>
                    </w:r>
                  </w:p>
                </w:tc>
              </w:tr>
              <w:tr w:rsidR="00827051" w14:paraId="56896247" w14:textId="77777777">
                <w:trPr>
                  <w:divId w:val="147862108"/>
                  <w:tblCellSpacing w:w="15" w:type="dxa"/>
                </w:trPr>
                <w:tc>
                  <w:tcPr>
                    <w:tcW w:w="50" w:type="pct"/>
                    <w:hideMark/>
                  </w:tcPr>
                  <w:p w14:paraId="61E204D5" w14:textId="77777777" w:rsidR="00827051" w:rsidRDefault="00827051">
                    <w:pPr>
                      <w:pStyle w:val="Bibliography"/>
                      <w:rPr>
                        <w:noProof/>
                      </w:rPr>
                    </w:pPr>
                    <w:r>
                      <w:rPr>
                        <w:noProof/>
                      </w:rPr>
                      <w:t xml:space="preserve">[30] </w:t>
                    </w:r>
                  </w:p>
                </w:tc>
                <w:tc>
                  <w:tcPr>
                    <w:tcW w:w="0" w:type="auto"/>
                    <w:hideMark/>
                  </w:tcPr>
                  <w:p w14:paraId="36E050D2" w14:textId="77777777" w:rsidR="00827051" w:rsidRDefault="00827051">
                    <w:pPr>
                      <w:pStyle w:val="Bibliography"/>
                      <w:rPr>
                        <w:noProof/>
                      </w:rPr>
                    </w:pPr>
                    <w:r>
                      <w:rPr>
                        <w:noProof/>
                      </w:rPr>
                      <w:t>[Online]. Available: https://nvd.nist.gov/.</w:t>
                    </w:r>
                  </w:p>
                </w:tc>
              </w:tr>
              <w:tr w:rsidR="00827051" w14:paraId="4F518EB9" w14:textId="77777777">
                <w:trPr>
                  <w:divId w:val="147862108"/>
                  <w:tblCellSpacing w:w="15" w:type="dxa"/>
                </w:trPr>
                <w:tc>
                  <w:tcPr>
                    <w:tcW w:w="50" w:type="pct"/>
                    <w:hideMark/>
                  </w:tcPr>
                  <w:p w14:paraId="6F8C1D66" w14:textId="77777777" w:rsidR="00827051" w:rsidRDefault="00827051">
                    <w:pPr>
                      <w:pStyle w:val="Bibliography"/>
                      <w:rPr>
                        <w:noProof/>
                      </w:rPr>
                    </w:pPr>
                    <w:r>
                      <w:rPr>
                        <w:noProof/>
                      </w:rPr>
                      <w:t xml:space="preserve">[31] </w:t>
                    </w:r>
                  </w:p>
                </w:tc>
                <w:tc>
                  <w:tcPr>
                    <w:tcW w:w="0" w:type="auto"/>
                    <w:hideMark/>
                  </w:tcPr>
                  <w:p w14:paraId="6D50C990" w14:textId="77777777" w:rsidR="00827051" w:rsidRDefault="00827051">
                    <w:pPr>
                      <w:pStyle w:val="Bibliography"/>
                      <w:rPr>
                        <w:noProof/>
                      </w:rPr>
                    </w:pPr>
                    <w:r>
                      <w:rPr>
                        <w:noProof/>
                      </w:rPr>
                      <w:t xml:space="preserve">Z. Li, D. Zou, S. Xu, H. Jin, I. Fellow, Y. Zhu and Z. Che, "SySeVR: A Framework for Using Deep Learning to Detect Software Vulnerabilitie," </w:t>
                    </w:r>
                    <w:r>
                      <w:rPr>
                        <w:i/>
                        <w:iCs/>
                        <w:noProof/>
                      </w:rPr>
                      <w:t xml:space="preserve">IEEE TRANSACTIONS ON DEPENDABLE AND SECURE COMPUTING , </w:t>
                    </w:r>
                    <w:r>
                      <w:rPr>
                        <w:noProof/>
                      </w:rPr>
                      <w:t xml:space="preserve">2021. </w:t>
                    </w:r>
                  </w:p>
                </w:tc>
              </w:tr>
              <w:tr w:rsidR="00827051" w14:paraId="6DD9A7DE" w14:textId="77777777">
                <w:trPr>
                  <w:divId w:val="147862108"/>
                  <w:tblCellSpacing w:w="15" w:type="dxa"/>
                </w:trPr>
                <w:tc>
                  <w:tcPr>
                    <w:tcW w:w="50" w:type="pct"/>
                    <w:hideMark/>
                  </w:tcPr>
                  <w:p w14:paraId="06DD4154" w14:textId="77777777" w:rsidR="00827051" w:rsidRDefault="00827051">
                    <w:pPr>
                      <w:pStyle w:val="Bibliography"/>
                      <w:rPr>
                        <w:noProof/>
                      </w:rPr>
                    </w:pPr>
                    <w:r>
                      <w:rPr>
                        <w:noProof/>
                      </w:rPr>
                      <w:lastRenderedPageBreak/>
                      <w:t xml:space="preserve">[32] </w:t>
                    </w:r>
                  </w:p>
                </w:tc>
                <w:tc>
                  <w:tcPr>
                    <w:tcW w:w="0" w:type="auto"/>
                    <w:hideMark/>
                  </w:tcPr>
                  <w:p w14:paraId="711FD921" w14:textId="77777777" w:rsidR="00827051" w:rsidRDefault="00827051">
                    <w:pPr>
                      <w:pStyle w:val="Bibliography"/>
                      <w:rPr>
                        <w:noProof/>
                      </w:rPr>
                    </w:pPr>
                    <w:r>
                      <w:rPr>
                        <w:noProof/>
                      </w:rPr>
                      <w:t xml:space="preserve">A. Tanwar, H. Manikandan, K. Sundaresan, P. Ganesan, S. K. Chandrasekaran and S. Ravi, "Multi-context Attention Fusion Neural Network for Software Vulnerability Identification," </w:t>
                    </w:r>
                    <w:r>
                      <w:rPr>
                        <w:i/>
                        <w:iCs/>
                        <w:noProof/>
                      </w:rPr>
                      <w:t xml:space="preserve">Cisco Systems, </w:t>
                    </w:r>
                    <w:r>
                      <w:rPr>
                        <w:noProof/>
                      </w:rPr>
                      <w:t xml:space="preserve">2021. </w:t>
                    </w:r>
                  </w:p>
                </w:tc>
              </w:tr>
              <w:tr w:rsidR="00827051" w14:paraId="241DBC90" w14:textId="77777777">
                <w:trPr>
                  <w:divId w:val="147862108"/>
                  <w:tblCellSpacing w:w="15" w:type="dxa"/>
                </w:trPr>
                <w:tc>
                  <w:tcPr>
                    <w:tcW w:w="50" w:type="pct"/>
                    <w:hideMark/>
                  </w:tcPr>
                  <w:p w14:paraId="5209EA9B" w14:textId="77777777" w:rsidR="00827051" w:rsidRDefault="00827051">
                    <w:pPr>
                      <w:pStyle w:val="Bibliography"/>
                      <w:rPr>
                        <w:noProof/>
                      </w:rPr>
                    </w:pPr>
                    <w:r>
                      <w:rPr>
                        <w:noProof/>
                      </w:rPr>
                      <w:t xml:space="preserve">[33] </w:t>
                    </w:r>
                  </w:p>
                </w:tc>
                <w:tc>
                  <w:tcPr>
                    <w:tcW w:w="0" w:type="auto"/>
                    <w:hideMark/>
                  </w:tcPr>
                  <w:p w14:paraId="617A18FE" w14:textId="77777777" w:rsidR="00827051" w:rsidRDefault="00827051">
                    <w:pPr>
                      <w:pStyle w:val="Bibliography"/>
                      <w:rPr>
                        <w:noProof/>
                      </w:rPr>
                    </w:pPr>
                    <w:r>
                      <w:rPr>
                        <w:noProof/>
                      </w:rPr>
                      <w:t xml:space="preserve">Z. Liu, P. Qian, X. Wang, Y. Zhuang, L. Qiu and a. X. Wang, "Combining Graph Neural Networks with Expert Knowledge for Smart Contract Vulnerability Detection," </w:t>
                    </w:r>
                    <w:r>
                      <w:rPr>
                        <w:i/>
                        <w:iCs/>
                        <w:noProof/>
                      </w:rPr>
                      <w:t xml:space="preserve">IEEE Transactions on Knowledge and Data Engineering, </w:t>
                    </w:r>
                    <w:r>
                      <w:rPr>
                        <w:noProof/>
                      </w:rPr>
                      <w:t xml:space="preserve">2021. </w:t>
                    </w:r>
                  </w:p>
                </w:tc>
              </w:tr>
              <w:tr w:rsidR="00827051" w14:paraId="3789A5BE" w14:textId="77777777">
                <w:trPr>
                  <w:divId w:val="147862108"/>
                  <w:tblCellSpacing w:w="15" w:type="dxa"/>
                </w:trPr>
                <w:tc>
                  <w:tcPr>
                    <w:tcW w:w="50" w:type="pct"/>
                    <w:hideMark/>
                  </w:tcPr>
                  <w:p w14:paraId="23D7B68F" w14:textId="77777777" w:rsidR="00827051" w:rsidRDefault="00827051">
                    <w:pPr>
                      <w:pStyle w:val="Bibliography"/>
                      <w:rPr>
                        <w:noProof/>
                      </w:rPr>
                    </w:pPr>
                    <w:r>
                      <w:rPr>
                        <w:noProof/>
                      </w:rPr>
                      <w:t xml:space="preserve">[34] </w:t>
                    </w:r>
                  </w:p>
                </w:tc>
                <w:tc>
                  <w:tcPr>
                    <w:tcW w:w="0" w:type="auto"/>
                    <w:hideMark/>
                  </w:tcPr>
                  <w:p w14:paraId="2583420D" w14:textId="77777777" w:rsidR="00827051" w:rsidRDefault="00827051">
                    <w:pPr>
                      <w:pStyle w:val="Bibliography"/>
                      <w:rPr>
                        <w:noProof/>
                      </w:rPr>
                    </w:pPr>
                    <w:r>
                      <w:rPr>
                        <w:noProof/>
                      </w:rPr>
                      <w:t xml:space="preserve">Z. Li, D. Zou, S. Xu, X. Ou, H. Jin, Wang, Sujuan, Zhong and Z. D. a. Yuyi, "VulDeePecker: A Deep Learning-Based System for," </w:t>
                    </w:r>
                    <w:r>
                      <w:rPr>
                        <w:i/>
                        <w:iCs/>
                        <w:noProof/>
                      </w:rPr>
                      <w:t xml:space="preserve">Network and Distributed Systems Security (NDSS) Symposium 2018, </w:t>
                    </w:r>
                    <w:r>
                      <w:rPr>
                        <w:noProof/>
                      </w:rPr>
                      <w:t xml:space="preserve">2018. </w:t>
                    </w:r>
                  </w:p>
                </w:tc>
              </w:tr>
              <w:tr w:rsidR="00827051" w14:paraId="531D639A" w14:textId="77777777">
                <w:trPr>
                  <w:divId w:val="147862108"/>
                  <w:tblCellSpacing w:w="15" w:type="dxa"/>
                </w:trPr>
                <w:tc>
                  <w:tcPr>
                    <w:tcW w:w="50" w:type="pct"/>
                    <w:hideMark/>
                  </w:tcPr>
                  <w:p w14:paraId="36A84CA1" w14:textId="77777777" w:rsidR="00827051" w:rsidRDefault="00827051">
                    <w:pPr>
                      <w:pStyle w:val="Bibliography"/>
                      <w:rPr>
                        <w:noProof/>
                      </w:rPr>
                    </w:pPr>
                    <w:r>
                      <w:rPr>
                        <w:noProof/>
                      </w:rPr>
                      <w:t xml:space="preserve">[35] </w:t>
                    </w:r>
                  </w:p>
                </w:tc>
                <w:tc>
                  <w:tcPr>
                    <w:tcW w:w="0" w:type="auto"/>
                    <w:hideMark/>
                  </w:tcPr>
                  <w:p w14:paraId="719097D3" w14:textId="77777777" w:rsidR="00827051" w:rsidRDefault="00827051">
                    <w:pPr>
                      <w:pStyle w:val="Bibliography"/>
                      <w:rPr>
                        <w:noProof/>
                      </w:rPr>
                    </w:pPr>
                    <w:r>
                      <w:rPr>
                        <w:noProof/>
                      </w:rPr>
                      <w:t xml:space="preserve">R. L. Russell, L. Kim, L. H. Hamilton, T. Lazovich1, J. A. Harer, O. Ozdemir, P. M. Ellingwood and M. W. McConley, "Automated Vulnerability Detection in Source Code Using Deep Representation Learnin," </w:t>
                    </w:r>
                    <w:r>
                      <w:rPr>
                        <w:i/>
                        <w:iCs/>
                        <w:noProof/>
                      </w:rPr>
                      <w:t xml:space="preserve">17th IEEE International Conference on Machine Learning and Applications, </w:t>
                    </w:r>
                    <w:r>
                      <w:rPr>
                        <w:noProof/>
                      </w:rPr>
                      <w:t xml:space="preserve">2018. </w:t>
                    </w:r>
                  </w:p>
                </w:tc>
              </w:tr>
              <w:tr w:rsidR="00827051" w14:paraId="39787C70" w14:textId="77777777">
                <w:trPr>
                  <w:divId w:val="147862108"/>
                  <w:tblCellSpacing w:w="15" w:type="dxa"/>
                </w:trPr>
                <w:tc>
                  <w:tcPr>
                    <w:tcW w:w="50" w:type="pct"/>
                    <w:hideMark/>
                  </w:tcPr>
                  <w:p w14:paraId="2982DECB" w14:textId="77777777" w:rsidR="00827051" w:rsidRDefault="00827051">
                    <w:pPr>
                      <w:pStyle w:val="Bibliography"/>
                      <w:rPr>
                        <w:noProof/>
                      </w:rPr>
                    </w:pPr>
                    <w:r>
                      <w:rPr>
                        <w:noProof/>
                      </w:rPr>
                      <w:t xml:space="preserve">[36] </w:t>
                    </w:r>
                  </w:p>
                </w:tc>
                <w:tc>
                  <w:tcPr>
                    <w:tcW w:w="0" w:type="auto"/>
                    <w:hideMark/>
                  </w:tcPr>
                  <w:p w14:paraId="1CA9CF0A" w14:textId="77777777" w:rsidR="00827051" w:rsidRDefault="00827051">
                    <w:pPr>
                      <w:pStyle w:val="Bibliography"/>
                      <w:rPr>
                        <w:noProof/>
                      </w:rPr>
                    </w:pPr>
                    <w:r>
                      <w:rPr>
                        <w:noProof/>
                      </w:rPr>
                      <w:t xml:space="preserve">N. Ziems and S. Wu, "Security Vulnerability Detection Using Deep Learning Natural Language Processing," </w:t>
                    </w:r>
                    <w:r>
                      <w:rPr>
                        <w:i/>
                        <w:iCs/>
                        <w:noProof/>
                      </w:rPr>
                      <w:t xml:space="preserve">IEEE INFOCOM 2021 - IEEE Conference on Computer Communications Workshops (INFOCOM WKSHPS), </w:t>
                    </w:r>
                    <w:r>
                      <w:rPr>
                        <w:noProof/>
                      </w:rPr>
                      <w:t xml:space="preserve">2021. </w:t>
                    </w:r>
                  </w:p>
                </w:tc>
              </w:tr>
              <w:tr w:rsidR="00827051" w14:paraId="55367692" w14:textId="77777777">
                <w:trPr>
                  <w:divId w:val="147862108"/>
                  <w:tblCellSpacing w:w="15" w:type="dxa"/>
                </w:trPr>
                <w:tc>
                  <w:tcPr>
                    <w:tcW w:w="50" w:type="pct"/>
                    <w:hideMark/>
                  </w:tcPr>
                  <w:p w14:paraId="5E4AAB4E" w14:textId="77777777" w:rsidR="00827051" w:rsidRDefault="00827051">
                    <w:pPr>
                      <w:pStyle w:val="Bibliography"/>
                      <w:rPr>
                        <w:noProof/>
                      </w:rPr>
                    </w:pPr>
                    <w:r>
                      <w:rPr>
                        <w:noProof/>
                      </w:rPr>
                      <w:t xml:space="preserve">[37] </w:t>
                    </w:r>
                  </w:p>
                </w:tc>
                <w:tc>
                  <w:tcPr>
                    <w:tcW w:w="0" w:type="auto"/>
                    <w:hideMark/>
                  </w:tcPr>
                  <w:p w14:paraId="719AA846" w14:textId="77777777" w:rsidR="00827051" w:rsidRDefault="00827051">
                    <w:pPr>
                      <w:pStyle w:val="Bibliography"/>
                      <w:rPr>
                        <w:noProof/>
                      </w:rPr>
                    </w:pPr>
                    <w:r>
                      <w:rPr>
                        <w:noProof/>
                      </w:rPr>
                      <w:t xml:space="preserve">E. Mashhadi and H. Hemmati, "Applying CodeBERT for Automated Program Repair of Java Simple Bugs," </w:t>
                    </w:r>
                    <w:r>
                      <w:rPr>
                        <w:i/>
                        <w:iCs/>
                        <w:noProof/>
                      </w:rPr>
                      <w:t xml:space="preserve">IEEE/ACM 18th International Conference on Mining Software Repositories (MSR), </w:t>
                    </w:r>
                    <w:r>
                      <w:rPr>
                        <w:noProof/>
                      </w:rPr>
                      <w:t xml:space="preserve">2021. </w:t>
                    </w:r>
                  </w:p>
                </w:tc>
              </w:tr>
              <w:tr w:rsidR="00827051" w14:paraId="1ACC42CB" w14:textId="77777777">
                <w:trPr>
                  <w:divId w:val="147862108"/>
                  <w:tblCellSpacing w:w="15" w:type="dxa"/>
                </w:trPr>
                <w:tc>
                  <w:tcPr>
                    <w:tcW w:w="50" w:type="pct"/>
                    <w:hideMark/>
                  </w:tcPr>
                  <w:p w14:paraId="256FA3AB" w14:textId="77777777" w:rsidR="00827051" w:rsidRDefault="00827051">
                    <w:pPr>
                      <w:pStyle w:val="Bibliography"/>
                      <w:rPr>
                        <w:noProof/>
                      </w:rPr>
                    </w:pPr>
                    <w:r>
                      <w:rPr>
                        <w:noProof/>
                      </w:rPr>
                      <w:t xml:space="preserve">[38] </w:t>
                    </w:r>
                  </w:p>
                </w:tc>
                <w:tc>
                  <w:tcPr>
                    <w:tcW w:w="0" w:type="auto"/>
                    <w:hideMark/>
                  </w:tcPr>
                  <w:p w14:paraId="46E6AEC9" w14:textId="77777777" w:rsidR="00827051" w:rsidRDefault="00827051">
                    <w:pPr>
                      <w:pStyle w:val="Bibliography"/>
                      <w:rPr>
                        <w:noProof/>
                      </w:rPr>
                    </w:pPr>
                    <w:r>
                      <w:rPr>
                        <w:noProof/>
                      </w:rPr>
                      <w:t>S. Singh, "Analytics Vidhya," 2019. [Online]. Available: https://www.analyticsvidhya.com/blog/2019/07/how-get-started-nlp-6-unique-ways-perform-tokenization/.</w:t>
                    </w:r>
                  </w:p>
                </w:tc>
              </w:tr>
              <w:tr w:rsidR="00827051" w14:paraId="3D655BD5" w14:textId="77777777">
                <w:trPr>
                  <w:divId w:val="147862108"/>
                  <w:tblCellSpacing w:w="15" w:type="dxa"/>
                </w:trPr>
                <w:tc>
                  <w:tcPr>
                    <w:tcW w:w="50" w:type="pct"/>
                    <w:hideMark/>
                  </w:tcPr>
                  <w:p w14:paraId="292B1D32" w14:textId="77777777" w:rsidR="00827051" w:rsidRDefault="00827051">
                    <w:pPr>
                      <w:pStyle w:val="Bibliography"/>
                      <w:rPr>
                        <w:noProof/>
                      </w:rPr>
                    </w:pPr>
                    <w:r>
                      <w:rPr>
                        <w:noProof/>
                      </w:rPr>
                      <w:t xml:space="preserve">[39] </w:t>
                    </w:r>
                  </w:p>
                </w:tc>
                <w:tc>
                  <w:tcPr>
                    <w:tcW w:w="0" w:type="auto"/>
                    <w:hideMark/>
                  </w:tcPr>
                  <w:p w14:paraId="760BCA86" w14:textId="77777777" w:rsidR="00827051" w:rsidRDefault="00827051">
                    <w:pPr>
                      <w:pStyle w:val="Bibliography"/>
                      <w:rPr>
                        <w:noProof/>
                      </w:rPr>
                    </w:pPr>
                    <w:r>
                      <w:rPr>
                        <w:noProof/>
                      </w:rPr>
                      <w:t xml:space="preserve">H. M. Wallach, "Topic modeling: beyond bag-of-words," p. 977–984, 2006. </w:t>
                    </w:r>
                  </w:p>
                </w:tc>
              </w:tr>
              <w:tr w:rsidR="00827051" w14:paraId="183ED8C0" w14:textId="77777777">
                <w:trPr>
                  <w:divId w:val="147862108"/>
                  <w:tblCellSpacing w:w="15" w:type="dxa"/>
                </w:trPr>
                <w:tc>
                  <w:tcPr>
                    <w:tcW w:w="50" w:type="pct"/>
                    <w:hideMark/>
                  </w:tcPr>
                  <w:p w14:paraId="7480DC9B" w14:textId="77777777" w:rsidR="00827051" w:rsidRDefault="00827051">
                    <w:pPr>
                      <w:pStyle w:val="Bibliography"/>
                      <w:rPr>
                        <w:noProof/>
                      </w:rPr>
                    </w:pPr>
                    <w:r>
                      <w:rPr>
                        <w:noProof/>
                      </w:rPr>
                      <w:t xml:space="preserve">[40] </w:t>
                    </w:r>
                  </w:p>
                </w:tc>
                <w:tc>
                  <w:tcPr>
                    <w:tcW w:w="0" w:type="auto"/>
                    <w:hideMark/>
                  </w:tcPr>
                  <w:p w14:paraId="0E9C2B89" w14:textId="77777777" w:rsidR="00827051" w:rsidRDefault="00827051">
                    <w:pPr>
                      <w:pStyle w:val="Bibliography"/>
                      <w:rPr>
                        <w:noProof/>
                      </w:rPr>
                    </w:pPr>
                    <w:r>
                      <w:rPr>
                        <w:noProof/>
                      </w:rPr>
                      <w:t xml:space="preserve">F. Scarselli, M. Gori, A. C. Tsoi, M. Hagenbuchner and G. Monfardini, "The Graph Neural Network Model," pp. 61-80, 2008. </w:t>
                    </w:r>
                  </w:p>
                </w:tc>
              </w:tr>
              <w:tr w:rsidR="00827051" w14:paraId="7DDF72C6" w14:textId="77777777">
                <w:trPr>
                  <w:divId w:val="147862108"/>
                  <w:tblCellSpacing w:w="15" w:type="dxa"/>
                </w:trPr>
                <w:tc>
                  <w:tcPr>
                    <w:tcW w:w="50" w:type="pct"/>
                    <w:hideMark/>
                  </w:tcPr>
                  <w:p w14:paraId="3E0DF725" w14:textId="77777777" w:rsidR="00827051" w:rsidRDefault="00827051">
                    <w:pPr>
                      <w:pStyle w:val="Bibliography"/>
                      <w:rPr>
                        <w:noProof/>
                      </w:rPr>
                    </w:pPr>
                    <w:r>
                      <w:rPr>
                        <w:noProof/>
                      </w:rPr>
                      <w:t xml:space="preserve">[41] </w:t>
                    </w:r>
                  </w:p>
                </w:tc>
                <w:tc>
                  <w:tcPr>
                    <w:tcW w:w="0" w:type="auto"/>
                    <w:hideMark/>
                  </w:tcPr>
                  <w:p w14:paraId="38CF2587" w14:textId="77777777" w:rsidR="00827051" w:rsidRDefault="00827051">
                    <w:pPr>
                      <w:pStyle w:val="Bibliography"/>
                      <w:rPr>
                        <w:noProof/>
                      </w:rPr>
                    </w:pPr>
                    <w:r>
                      <w:rPr>
                        <w:noProof/>
                      </w:rPr>
                      <w:t>"https://www.techopedia.com/definition/22431/abstract-syntax-tree-ast," 13 June 2018. [Online]. Available: https://www.techopedia.com/definition/22431/abstract-syntax-tree-ast.</w:t>
                    </w:r>
                  </w:p>
                </w:tc>
              </w:tr>
              <w:tr w:rsidR="00827051" w14:paraId="1468652F" w14:textId="77777777">
                <w:trPr>
                  <w:divId w:val="147862108"/>
                  <w:tblCellSpacing w:w="15" w:type="dxa"/>
                </w:trPr>
                <w:tc>
                  <w:tcPr>
                    <w:tcW w:w="50" w:type="pct"/>
                    <w:hideMark/>
                  </w:tcPr>
                  <w:p w14:paraId="004301C1" w14:textId="77777777" w:rsidR="00827051" w:rsidRDefault="00827051">
                    <w:pPr>
                      <w:pStyle w:val="Bibliography"/>
                      <w:rPr>
                        <w:noProof/>
                      </w:rPr>
                    </w:pPr>
                    <w:r>
                      <w:rPr>
                        <w:noProof/>
                      </w:rPr>
                      <w:t xml:space="preserve">[42] </w:t>
                    </w:r>
                  </w:p>
                </w:tc>
                <w:tc>
                  <w:tcPr>
                    <w:tcW w:w="0" w:type="auto"/>
                    <w:hideMark/>
                  </w:tcPr>
                  <w:p w14:paraId="25A70B47" w14:textId="77777777" w:rsidR="00827051" w:rsidRDefault="00827051">
                    <w:pPr>
                      <w:pStyle w:val="Bibliography"/>
                      <w:rPr>
                        <w:noProof/>
                      </w:rPr>
                    </w:pPr>
                    <w:r>
                      <w:rPr>
                        <w:noProof/>
                      </w:rPr>
                      <w:t>pp-pankaj, "Geeksforgeeks," 2019. [Online]. Available: https://www.geeksforgeeks.org/software-engineering-control-flow-graph-cfg/.</w:t>
                    </w:r>
                  </w:p>
                </w:tc>
              </w:tr>
              <w:tr w:rsidR="00827051" w14:paraId="5B9D964E" w14:textId="77777777">
                <w:trPr>
                  <w:divId w:val="147862108"/>
                  <w:tblCellSpacing w:w="15" w:type="dxa"/>
                </w:trPr>
                <w:tc>
                  <w:tcPr>
                    <w:tcW w:w="50" w:type="pct"/>
                    <w:hideMark/>
                  </w:tcPr>
                  <w:p w14:paraId="03FE7B65" w14:textId="77777777" w:rsidR="00827051" w:rsidRDefault="00827051">
                    <w:pPr>
                      <w:pStyle w:val="Bibliography"/>
                      <w:rPr>
                        <w:noProof/>
                      </w:rPr>
                    </w:pPr>
                    <w:r>
                      <w:rPr>
                        <w:noProof/>
                      </w:rPr>
                      <w:t xml:space="preserve">[43] </w:t>
                    </w:r>
                  </w:p>
                </w:tc>
                <w:tc>
                  <w:tcPr>
                    <w:tcW w:w="0" w:type="auto"/>
                    <w:hideMark/>
                  </w:tcPr>
                  <w:p w14:paraId="54D07176" w14:textId="77777777" w:rsidR="00827051" w:rsidRDefault="00827051">
                    <w:pPr>
                      <w:pStyle w:val="Bibliography"/>
                      <w:rPr>
                        <w:noProof/>
                      </w:rPr>
                    </w:pPr>
                    <w:r>
                      <w:rPr>
                        <w:noProof/>
                      </w:rPr>
                      <w:t>"Shiftleft," [Online]. Available: https://docs.shiftleft.io/core-concepts/code-property-graph.</w:t>
                    </w:r>
                  </w:p>
                </w:tc>
              </w:tr>
              <w:tr w:rsidR="00827051" w14:paraId="37C811C2" w14:textId="77777777">
                <w:trPr>
                  <w:divId w:val="147862108"/>
                  <w:tblCellSpacing w:w="15" w:type="dxa"/>
                </w:trPr>
                <w:tc>
                  <w:tcPr>
                    <w:tcW w:w="50" w:type="pct"/>
                    <w:hideMark/>
                  </w:tcPr>
                  <w:p w14:paraId="479C1164" w14:textId="77777777" w:rsidR="00827051" w:rsidRDefault="00827051">
                    <w:pPr>
                      <w:pStyle w:val="Bibliography"/>
                      <w:rPr>
                        <w:noProof/>
                      </w:rPr>
                    </w:pPr>
                    <w:r>
                      <w:rPr>
                        <w:noProof/>
                      </w:rPr>
                      <w:lastRenderedPageBreak/>
                      <w:t xml:space="preserve">[44] </w:t>
                    </w:r>
                  </w:p>
                </w:tc>
                <w:tc>
                  <w:tcPr>
                    <w:tcW w:w="0" w:type="auto"/>
                    <w:hideMark/>
                  </w:tcPr>
                  <w:p w14:paraId="4954081D" w14:textId="77777777" w:rsidR="00827051" w:rsidRDefault="00827051">
                    <w:pPr>
                      <w:pStyle w:val="Bibliography"/>
                      <w:rPr>
                        <w:noProof/>
                      </w:rPr>
                    </w:pPr>
                    <w:r>
                      <w:rPr>
                        <w:noProof/>
                      </w:rPr>
                      <w:t>T. S. Jepsen, "towards data science," 2018. [Online]. Available: https://towardsdatascience.com/how-to-do-deep-learning-on-graphs-with-graph-convolutional-networks-7d2250723780.</w:t>
                    </w:r>
                  </w:p>
                </w:tc>
              </w:tr>
              <w:tr w:rsidR="00827051" w14:paraId="0388B829" w14:textId="77777777">
                <w:trPr>
                  <w:divId w:val="147862108"/>
                  <w:tblCellSpacing w:w="15" w:type="dxa"/>
                </w:trPr>
                <w:tc>
                  <w:tcPr>
                    <w:tcW w:w="50" w:type="pct"/>
                    <w:hideMark/>
                  </w:tcPr>
                  <w:p w14:paraId="115E156C" w14:textId="77777777" w:rsidR="00827051" w:rsidRDefault="00827051">
                    <w:pPr>
                      <w:pStyle w:val="Bibliography"/>
                      <w:rPr>
                        <w:noProof/>
                      </w:rPr>
                    </w:pPr>
                    <w:r>
                      <w:rPr>
                        <w:noProof/>
                      </w:rPr>
                      <w:t xml:space="preserve">[45] </w:t>
                    </w:r>
                  </w:p>
                </w:tc>
                <w:tc>
                  <w:tcPr>
                    <w:tcW w:w="0" w:type="auto"/>
                    <w:hideMark/>
                  </w:tcPr>
                  <w:p w14:paraId="616890D2" w14:textId="77777777" w:rsidR="00827051" w:rsidRDefault="00827051">
                    <w:pPr>
                      <w:pStyle w:val="Bibliography"/>
                      <w:rPr>
                        <w:noProof/>
                      </w:rPr>
                    </w:pPr>
                    <w:r>
                      <w:rPr>
                        <w:noProof/>
                      </w:rPr>
                      <w:t xml:space="preserve">P. Veličković, G. Cucurull, A. Casanova, A. Romero, P. Liò and Y. Bengio, "Graph Attention Networks," 2018. </w:t>
                    </w:r>
                  </w:p>
                </w:tc>
              </w:tr>
              <w:tr w:rsidR="00827051" w14:paraId="1D5949DC" w14:textId="77777777">
                <w:trPr>
                  <w:divId w:val="147862108"/>
                  <w:tblCellSpacing w:w="15" w:type="dxa"/>
                </w:trPr>
                <w:tc>
                  <w:tcPr>
                    <w:tcW w:w="50" w:type="pct"/>
                    <w:hideMark/>
                  </w:tcPr>
                  <w:p w14:paraId="2F0DB7A4" w14:textId="77777777" w:rsidR="00827051" w:rsidRDefault="00827051">
                    <w:pPr>
                      <w:pStyle w:val="Bibliography"/>
                      <w:rPr>
                        <w:noProof/>
                      </w:rPr>
                    </w:pPr>
                    <w:r>
                      <w:rPr>
                        <w:noProof/>
                      </w:rPr>
                      <w:t xml:space="preserve">[46] </w:t>
                    </w:r>
                  </w:p>
                </w:tc>
                <w:tc>
                  <w:tcPr>
                    <w:tcW w:w="0" w:type="auto"/>
                    <w:hideMark/>
                  </w:tcPr>
                  <w:p w14:paraId="3C4AD1A4" w14:textId="77777777" w:rsidR="00827051" w:rsidRDefault="00827051">
                    <w:pPr>
                      <w:pStyle w:val="Bibliography"/>
                      <w:rPr>
                        <w:noProof/>
                      </w:rPr>
                    </w:pPr>
                    <w:r>
                      <w:rPr>
                        <w:noProof/>
                      </w:rPr>
                      <w:t>"Common Weakness Enumeration," [Online]. Available: https://cwe.mitre.org/about/index.html.</w:t>
                    </w:r>
                  </w:p>
                </w:tc>
              </w:tr>
              <w:tr w:rsidR="00827051" w14:paraId="68DF5AE0" w14:textId="77777777">
                <w:trPr>
                  <w:divId w:val="147862108"/>
                  <w:tblCellSpacing w:w="15" w:type="dxa"/>
                </w:trPr>
                <w:tc>
                  <w:tcPr>
                    <w:tcW w:w="50" w:type="pct"/>
                    <w:hideMark/>
                  </w:tcPr>
                  <w:p w14:paraId="05734921" w14:textId="77777777" w:rsidR="00827051" w:rsidRDefault="00827051">
                    <w:pPr>
                      <w:pStyle w:val="Bibliography"/>
                      <w:rPr>
                        <w:noProof/>
                      </w:rPr>
                    </w:pPr>
                    <w:r>
                      <w:rPr>
                        <w:noProof/>
                      </w:rPr>
                      <w:t xml:space="preserve">[47] </w:t>
                    </w:r>
                  </w:p>
                </w:tc>
                <w:tc>
                  <w:tcPr>
                    <w:tcW w:w="0" w:type="auto"/>
                    <w:hideMark/>
                  </w:tcPr>
                  <w:p w14:paraId="32C9200D" w14:textId="77777777" w:rsidR="00827051" w:rsidRDefault="00827051">
                    <w:pPr>
                      <w:pStyle w:val="Bibliography"/>
                      <w:rPr>
                        <w:noProof/>
                      </w:rPr>
                    </w:pPr>
                    <w:r>
                      <w:rPr>
                        <w:noProof/>
                      </w:rPr>
                      <w:t xml:space="preserve">J. Brownlee, in </w:t>
                    </w:r>
                    <w:r>
                      <w:rPr>
                        <w:i/>
                        <w:iCs/>
                        <w:noProof/>
                      </w:rPr>
                      <w:t>Imbalanced Learning: Foundations, Algorithms, and Applications</w:t>
                    </w:r>
                    <w:r>
                      <w:rPr>
                        <w:noProof/>
                      </w:rPr>
                      <w:t>, 2013, p. 47.</w:t>
                    </w:r>
                  </w:p>
                </w:tc>
              </w:tr>
              <w:tr w:rsidR="00827051" w14:paraId="1FB0EA90" w14:textId="77777777">
                <w:trPr>
                  <w:divId w:val="147862108"/>
                  <w:tblCellSpacing w:w="15" w:type="dxa"/>
                </w:trPr>
                <w:tc>
                  <w:tcPr>
                    <w:tcW w:w="50" w:type="pct"/>
                    <w:hideMark/>
                  </w:tcPr>
                  <w:p w14:paraId="5BAE4081" w14:textId="77777777" w:rsidR="00827051" w:rsidRDefault="00827051">
                    <w:pPr>
                      <w:pStyle w:val="Bibliography"/>
                      <w:rPr>
                        <w:noProof/>
                      </w:rPr>
                    </w:pPr>
                    <w:r>
                      <w:rPr>
                        <w:noProof/>
                      </w:rPr>
                      <w:t xml:space="preserve">[48] </w:t>
                    </w:r>
                  </w:p>
                </w:tc>
                <w:tc>
                  <w:tcPr>
                    <w:tcW w:w="0" w:type="auto"/>
                    <w:hideMark/>
                  </w:tcPr>
                  <w:p w14:paraId="46ED7BBD" w14:textId="77777777" w:rsidR="00827051" w:rsidRDefault="00827051">
                    <w:pPr>
                      <w:pStyle w:val="Bibliography"/>
                      <w:rPr>
                        <w:noProof/>
                      </w:rPr>
                    </w:pPr>
                    <w:r>
                      <w:rPr>
                        <w:noProof/>
                      </w:rPr>
                      <w:t>[Online]. Available: https://github.com/ZeoVan/MSR_20_Code_vulnerability_CSV_Dataset.</w:t>
                    </w:r>
                  </w:p>
                </w:tc>
              </w:tr>
              <w:tr w:rsidR="00827051" w14:paraId="21887DDC" w14:textId="77777777">
                <w:trPr>
                  <w:divId w:val="147862108"/>
                  <w:tblCellSpacing w:w="15" w:type="dxa"/>
                </w:trPr>
                <w:tc>
                  <w:tcPr>
                    <w:tcW w:w="50" w:type="pct"/>
                    <w:hideMark/>
                  </w:tcPr>
                  <w:p w14:paraId="6123552D" w14:textId="77777777" w:rsidR="00827051" w:rsidRDefault="00827051">
                    <w:pPr>
                      <w:pStyle w:val="Bibliography"/>
                      <w:rPr>
                        <w:noProof/>
                      </w:rPr>
                    </w:pPr>
                    <w:r>
                      <w:rPr>
                        <w:noProof/>
                      </w:rPr>
                      <w:t xml:space="preserve">[49] </w:t>
                    </w:r>
                  </w:p>
                </w:tc>
                <w:tc>
                  <w:tcPr>
                    <w:tcW w:w="0" w:type="auto"/>
                    <w:hideMark/>
                  </w:tcPr>
                  <w:p w14:paraId="23878866" w14:textId="77777777" w:rsidR="00827051" w:rsidRDefault="00827051">
                    <w:pPr>
                      <w:pStyle w:val="Bibliography"/>
                      <w:rPr>
                        <w:noProof/>
                      </w:rPr>
                    </w:pPr>
                    <w:r>
                      <w:rPr>
                        <w:noProof/>
                      </w:rPr>
                      <w:t>[Online]. Available: https://drive.google.com/drive/folders/1KuIYgFcvWUXheDhT--cBALsfy1I4utOy.</w:t>
                    </w:r>
                  </w:p>
                </w:tc>
              </w:tr>
              <w:tr w:rsidR="00827051" w14:paraId="233B56CB" w14:textId="77777777">
                <w:trPr>
                  <w:divId w:val="147862108"/>
                  <w:tblCellSpacing w:w="15" w:type="dxa"/>
                </w:trPr>
                <w:tc>
                  <w:tcPr>
                    <w:tcW w:w="50" w:type="pct"/>
                    <w:hideMark/>
                  </w:tcPr>
                  <w:p w14:paraId="0C511B5F" w14:textId="77777777" w:rsidR="00827051" w:rsidRDefault="00827051">
                    <w:pPr>
                      <w:pStyle w:val="Bibliography"/>
                      <w:rPr>
                        <w:noProof/>
                      </w:rPr>
                    </w:pPr>
                    <w:r>
                      <w:rPr>
                        <w:noProof/>
                      </w:rPr>
                      <w:t xml:space="preserve">[50] </w:t>
                    </w:r>
                  </w:p>
                </w:tc>
                <w:tc>
                  <w:tcPr>
                    <w:tcW w:w="0" w:type="auto"/>
                    <w:hideMark/>
                  </w:tcPr>
                  <w:p w14:paraId="1E93B2B4" w14:textId="77777777" w:rsidR="00827051" w:rsidRDefault="00827051">
                    <w:pPr>
                      <w:pStyle w:val="Bibliography"/>
                      <w:rPr>
                        <w:noProof/>
                      </w:rPr>
                    </w:pPr>
                    <w:r>
                      <w:rPr>
                        <w:noProof/>
                      </w:rPr>
                      <w:t>J. Brownlee, "machine learning mastery," [Online]. Available: https://machinelearningmastery.com/adam-optimization-algorithm-for-deep-learning/.</w:t>
                    </w:r>
                  </w:p>
                </w:tc>
              </w:tr>
              <w:tr w:rsidR="00827051" w14:paraId="5FE10DBB" w14:textId="77777777">
                <w:trPr>
                  <w:divId w:val="147862108"/>
                  <w:tblCellSpacing w:w="15" w:type="dxa"/>
                </w:trPr>
                <w:tc>
                  <w:tcPr>
                    <w:tcW w:w="50" w:type="pct"/>
                    <w:hideMark/>
                  </w:tcPr>
                  <w:p w14:paraId="367D7473" w14:textId="77777777" w:rsidR="00827051" w:rsidRDefault="00827051">
                    <w:pPr>
                      <w:pStyle w:val="Bibliography"/>
                      <w:rPr>
                        <w:noProof/>
                      </w:rPr>
                    </w:pPr>
                    <w:r>
                      <w:rPr>
                        <w:noProof/>
                      </w:rPr>
                      <w:t xml:space="preserve">[51] </w:t>
                    </w:r>
                  </w:p>
                </w:tc>
                <w:tc>
                  <w:tcPr>
                    <w:tcW w:w="0" w:type="auto"/>
                    <w:hideMark/>
                  </w:tcPr>
                  <w:p w14:paraId="05E93D4B" w14:textId="77777777" w:rsidR="00827051" w:rsidRDefault="00827051">
                    <w:pPr>
                      <w:pStyle w:val="Bibliography"/>
                      <w:rPr>
                        <w:noProof/>
                      </w:rPr>
                    </w:pPr>
                    <w:r>
                      <w:rPr>
                        <w:noProof/>
                      </w:rPr>
                      <w:t>[Online]. Available: https://samate.nist.gov/SARD/.</w:t>
                    </w:r>
                  </w:p>
                </w:tc>
              </w:tr>
            </w:tbl>
            <w:p w14:paraId="57D8B492" w14:textId="77777777" w:rsidR="00827051" w:rsidRDefault="00827051">
              <w:pPr>
                <w:divId w:val="147862108"/>
                <w:rPr>
                  <w:rFonts w:eastAsia="Times New Roman"/>
                  <w:noProof/>
                </w:rPr>
              </w:pPr>
            </w:p>
            <w:p w14:paraId="442C7E72" w14:textId="652B4B2D" w:rsidR="004742A0" w:rsidRDefault="004742A0">
              <w:r>
                <w:rPr>
                  <w:b/>
                  <w:bCs/>
                  <w:noProof/>
                </w:rPr>
                <w:fldChar w:fldCharType="end"/>
              </w:r>
            </w:p>
          </w:sdtContent>
        </w:sdt>
      </w:sdtContent>
    </w:sdt>
    <w:p w14:paraId="75F24CC3" w14:textId="05CBADC3" w:rsidR="007F7C9D" w:rsidRDefault="007F7C9D">
      <w:pPr>
        <w:rPr>
          <w:rFonts w:asciiTheme="majorBidi" w:hAnsiTheme="majorBidi" w:cstheme="majorBidi"/>
          <w:sz w:val="24"/>
          <w:szCs w:val="24"/>
        </w:rPr>
      </w:pPr>
      <w:r>
        <w:rPr>
          <w:rFonts w:asciiTheme="majorBidi" w:hAnsiTheme="majorBidi" w:cstheme="majorBidi"/>
          <w:sz w:val="24"/>
          <w:szCs w:val="24"/>
        </w:rPr>
        <w:br w:type="page"/>
      </w:r>
    </w:p>
    <w:p w14:paraId="730C45B6" w14:textId="77777777" w:rsidR="00A43946" w:rsidRDefault="00A43946">
      <w:pPr>
        <w:rPr>
          <w:rFonts w:ascii="Traditional Arabic" w:hAnsi="Traditional Arabic" w:cs="Traditional Arabic"/>
          <w:b/>
          <w:bCs/>
          <w:sz w:val="52"/>
          <w:szCs w:val="52"/>
          <w:lang w:bidi="ar-SY"/>
        </w:rPr>
        <w:sectPr w:rsidR="00A43946" w:rsidSect="006048C0">
          <w:headerReference w:type="even" r:id="rId54"/>
          <w:headerReference w:type="default" r:id="rId55"/>
          <w:footerReference w:type="default" r:id="rId56"/>
          <w:headerReference w:type="first" r:id="rId57"/>
          <w:pgSz w:w="11906" w:h="16838" w:code="9"/>
          <w:pgMar w:top="1440" w:right="1800" w:bottom="1440" w:left="1800" w:header="708" w:footer="708" w:gutter="0"/>
          <w:pgNumType w:start="1"/>
          <w:cols w:space="708"/>
          <w:docGrid w:linePitch="360"/>
        </w:sectPr>
      </w:pPr>
    </w:p>
    <w:p w14:paraId="5F3C044F" w14:textId="77777777" w:rsidR="00F452F3" w:rsidRDefault="00F452F3">
      <w:pPr>
        <w:rPr>
          <w:rFonts w:ascii="Traditional Arabic" w:hAnsi="Traditional Arabic" w:cs="Traditional Arabic"/>
          <w:b/>
          <w:bCs/>
          <w:sz w:val="52"/>
          <w:szCs w:val="52"/>
          <w:lang w:bidi="ar-SY"/>
        </w:rPr>
      </w:pPr>
      <w:r>
        <w:rPr>
          <w:rFonts w:ascii="Traditional Arabic" w:hAnsi="Traditional Arabic" w:cs="Traditional Arabic"/>
          <w:b/>
          <w:bCs/>
          <w:sz w:val="52"/>
          <w:szCs w:val="52"/>
          <w:lang w:bidi="ar-SY"/>
        </w:rPr>
        <w:lastRenderedPageBreak/>
        <w:br w:type="page"/>
      </w:r>
    </w:p>
    <w:p w14:paraId="15BCCE16" w14:textId="6C504A37" w:rsidR="00A43946" w:rsidRDefault="00A43946">
      <w:pPr>
        <w:rPr>
          <w:rFonts w:ascii="Traditional Arabic" w:hAnsi="Traditional Arabic" w:cs="Traditional Arabic"/>
          <w:b/>
          <w:bCs/>
          <w:sz w:val="52"/>
          <w:szCs w:val="52"/>
          <w:lang w:bidi="ar-SY"/>
        </w:rPr>
      </w:pPr>
      <w:r>
        <w:rPr>
          <w:rFonts w:ascii="Traditional Arabic" w:hAnsi="Traditional Arabic" w:cs="Traditional Arabic"/>
          <w:b/>
          <w:bCs/>
          <w:sz w:val="52"/>
          <w:szCs w:val="52"/>
          <w:lang w:bidi="ar-SY"/>
        </w:rPr>
        <w:lastRenderedPageBreak/>
        <w:br w:type="page"/>
      </w:r>
    </w:p>
    <w:p w14:paraId="4EFA15D5" w14:textId="77777777" w:rsidR="00991E56" w:rsidRDefault="00991E56">
      <w:pPr>
        <w:rPr>
          <w:rFonts w:ascii="Traditional Arabic" w:hAnsi="Traditional Arabic" w:cs="Traditional Arabic"/>
          <w:b/>
          <w:bCs/>
          <w:sz w:val="52"/>
          <w:szCs w:val="52"/>
          <w:rtl/>
          <w:lang w:bidi="ar-SY"/>
        </w:rPr>
      </w:pPr>
    </w:p>
    <w:p w14:paraId="030A5DE4" w14:textId="0EC4249A" w:rsidR="00991E56" w:rsidRPr="00991E56" w:rsidRDefault="00991E56" w:rsidP="00991E56">
      <w:pPr>
        <w:jc w:val="center"/>
        <w:rPr>
          <w:rFonts w:asciiTheme="majorBidi" w:hAnsiTheme="majorBidi" w:cstheme="majorBidi"/>
          <w:b/>
          <w:bCs/>
          <w:sz w:val="72"/>
          <w:szCs w:val="72"/>
          <w:rtl/>
          <w:lang w:bidi="ar-SY"/>
        </w:rPr>
      </w:pPr>
      <w:r w:rsidRPr="00991E56">
        <w:rPr>
          <w:rFonts w:asciiTheme="majorBidi" w:hAnsiTheme="majorBidi" w:cstheme="majorBidi"/>
          <w:b/>
          <w:bCs/>
          <w:sz w:val="72"/>
          <w:szCs w:val="72"/>
          <w:rtl/>
          <w:lang w:bidi="ar-SY"/>
        </w:rPr>
        <w:t>ملخص</w:t>
      </w:r>
    </w:p>
    <w:p w14:paraId="27E44FB0" w14:textId="17C7D67B" w:rsidR="00EC125F" w:rsidRDefault="007F4A15" w:rsidP="00EC125F">
      <w:pPr>
        <w:spacing w:line="360" w:lineRule="auto"/>
        <w:jc w:val="right"/>
        <w:rPr>
          <w:rFonts w:ascii="Times New Roman" w:eastAsia="Times New Roman" w:hAnsi="Times New Roman" w:cs="Times New Roman"/>
          <w:sz w:val="24"/>
          <w:szCs w:val="24"/>
          <w:rtl/>
        </w:rPr>
      </w:pPr>
      <w:r w:rsidRPr="007F4A15">
        <w:rPr>
          <w:rFonts w:ascii="Times New Roman" w:eastAsia="Times New Roman" w:hAnsi="Times New Roman" w:cs="Times New Roman"/>
          <w:sz w:val="24"/>
          <w:szCs w:val="24"/>
          <w:rtl/>
        </w:rPr>
        <w:t>يعد أمان التطبيقات جزءًا أساسيًا من تطوير البرامج الحديثة. مع زيادة تعقيد الإنترنت ، يتجه المهاجمون أكثر فأكثر إلى الثغرات الأمنية ونقاط الضعف المعروفة في البرامج نفسها. لتجنب انتهاكات البيانات ، تحتاج الشركات إلى بناء الأمان في جميع مراحل بناء برامجها واختبارها ونشرها</w:t>
      </w:r>
      <w:r>
        <w:rPr>
          <w:rFonts w:ascii="Times New Roman" w:eastAsia="Times New Roman" w:hAnsi="Times New Roman" w:cs="Times New Roman" w:hint="cs"/>
          <w:sz w:val="24"/>
          <w:szCs w:val="24"/>
          <w:rtl/>
        </w:rPr>
        <w:t xml:space="preserve">. </w:t>
      </w:r>
      <w:r w:rsidRPr="007F4A15">
        <w:rPr>
          <w:rFonts w:ascii="Times New Roman" w:eastAsia="Times New Roman" w:hAnsi="Times New Roman" w:cs="Times New Roman"/>
          <w:sz w:val="24"/>
          <w:szCs w:val="24"/>
          <w:rtl/>
        </w:rPr>
        <w:t>هناك تقنيات مختلفة لاكتشاف الثغرات الأمنية مثل اختبار أمان التطبيقات الثابتة واختبار أمان التطبيقات الديناميكي، لكن هذه الحلول تعاني من ارتفاع معدلات إيجابية كاذبة وسلبية كاذبة عالية. كان الباحثون مهتمين بتطوير نظام قائم على الذكاء</w:t>
      </w:r>
    </w:p>
    <w:p w14:paraId="2C75864E" w14:textId="77777777" w:rsidR="00EC125F" w:rsidRDefault="00EC125F" w:rsidP="00EC125F">
      <w:pPr>
        <w:spacing w:line="36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BLSTM</w:t>
      </w:r>
      <w:r>
        <w:rPr>
          <w:rFonts w:ascii="Times New Roman" w:eastAsia="Times New Roman" w:hAnsi="Times New Roman" w:cs="Times New Roman" w:hint="cs"/>
          <w:sz w:val="24"/>
          <w:szCs w:val="24"/>
          <w:rtl/>
          <w:lang w:bidi="ar-SY"/>
        </w:rPr>
        <w:t xml:space="preserve"> </w:t>
      </w:r>
      <w:r>
        <w:rPr>
          <w:rFonts w:ascii="Times New Roman" w:eastAsia="Times New Roman" w:hAnsi="Times New Roman" w:cs="Times New Roman" w:hint="cs"/>
          <w:sz w:val="24"/>
          <w:szCs w:val="24"/>
          <w:rtl/>
        </w:rPr>
        <w:t>و</w:t>
      </w:r>
      <w:r>
        <w:rPr>
          <w:rFonts w:ascii="Times New Roman" w:eastAsia="Times New Roman" w:hAnsi="Times New Roman" w:cs="Times New Roman"/>
          <w:sz w:val="24"/>
          <w:szCs w:val="24"/>
        </w:rPr>
        <w:t>BERT</w:t>
      </w:r>
      <w:r w:rsidRPr="007F4A15">
        <w:rPr>
          <w:rFonts w:ascii="Times New Roman" w:eastAsia="Times New Roman" w:hAnsi="Times New Roman" w:cs="Times New Roman"/>
          <w:sz w:val="24"/>
          <w:szCs w:val="24"/>
          <w:rtl/>
        </w:rPr>
        <w:t>الاصطناعي لاكتشاف نقاط الضعف باستخدام نماذج التعلم العميق مثل</w:t>
      </w:r>
      <w:r>
        <w:rPr>
          <w:rFonts w:ascii="Times New Roman" w:eastAsia="Times New Roman" w:hAnsi="Times New Roman" w:cs="Times New Roman" w:hint="cs"/>
          <w:sz w:val="24"/>
          <w:szCs w:val="24"/>
          <w:rtl/>
        </w:rPr>
        <w:t xml:space="preserve"> </w:t>
      </w:r>
    </w:p>
    <w:p w14:paraId="2EF27C4F" w14:textId="642E32BE" w:rsidR="00EC125F" w:rsidRDefault="00EC125F" w:rsidP="00EC125F">
      <w:pPr>
        <w:spacing w:line="360" w:lineRule="auto"/>
        <w:jc w:val="right"/>
        <w:rPr>
          <w:rFonts w:ascii="Times New Roman" w:eastAsia="Times New Roman" w:hAnsi="Times New Roman" w:cs="Times New Roman"/>
          <w:sz w:val="24"/>
          <w:szCs w:val="24"/>
          <w:rtl/>
        </w:rPr>
      </w:pPr>
      <w:r w:rsidRPr="00EC125F">
        <w:rPr>
          <w:rFonts w:ascii="Times New Roman" w:eastAsia="Times New Roman" w:hAnsi="Times New Roman" w:cs="Times New Roman"/>
          <w:sz w:val="24"/>
          <w:szCs w:val="24"/>
          <w:rtl/>
        </w:rPr>
        <w:t xml:space="preserve">في هذا المشروع ، تم تطوير نموذجين للتعلم العميق أحدهما لاكتشاف ما إذا كانت شفرة المصدر تحتوي على أي ثغرة أمنية (نموذج تصنيف ثنائي ) والآخر (نموذج تصنيف متعدد الفئات) لتصنيف هذه الثغرة الأمنية. يتكون </w:t>
      </w:r>
      <w:r>
        <w:rPr>
          <w:rFonts w:ascii="Times New Roman" w:eastAsia="Times New Roman" w:hAnsi="Times New Roman" w:cs="Times New Roman" w:hint="cs"/>
          <w:sz w:val="24"/>
          <w:szCs w:val="24"/>
          <w:rtl/>
        </w:rPr>
        <w:t xml:space="preserve">   </w:t>
      </w:r>
      <w:r>
        <w:rPr>
          <w:rFonts w:ascii="Times New Roman" w:eastAsia="Times New Roman" w:hAnsi="Times New Roman" w:cs="Times New Roman"/>
          <w:sz w:val="24"/>
          <w:szCs w:val="24"/>
        </w:rPr>
        <w:t>LSTM</w:t>
      </w:r>
      <w:r>
        <w:rPr>
          <w:rFonts w:ascii="Times New Roman" w:eastAsia="Times New Roman" w:hAnsi="Times New Roman" w:cs="Times New Roman" w:hint="cs"/>
          <w:sz w:val="24"/>
          <w:szCs w:val="24"/>
          <w:rtl/>
        </w:rPr>
        <w:t xml:space="preserve"> </w:t>
      </w:r>
      <w:r w:rsidRPr="00EC125F">
        <w:rPr>
          <w:rFonts w:ascii="Times New Roman" w:eastAsia="Times New Roman" w:hAnsi="Times New Roman" w:cs="Times New Roman"/>
          <w:sz w:val="24"/>
          <w:szCs w:val="24"/>
          <w:rtl/>
        </w:rPr>
        <w:t xml:space="preserve">ويتكون نموذج التصنيف متعدد الفئات من </w:t>
      </w:r>
      <w:r>
        <w:rPr>
          <w:rFonts w:ascii="Times New Roman" w:eastAsia="Times New Roman" w:hAnsi="Times New Roman" w:cs="Times New Roman" w:hint="cs"/>
          <w:sz w:val="24"/>
          <w:szCs w:val="24"/>
          <w:rtl/>
          <w:lang w:bidi="ar-SY"/>
        </w:rPr>
        <w:t xml:space="preserve">طبقات تلافيفية و </w:t>
      </w:r>
      <w:r w:rsidRPr="00EC125F">
        <w:rPr>
          <w:rFonts w:ascii="Times New Roman" w:eastAsia="Times New Roman" w:hAnsi="Times New Roman" w:cs="Times New Roman"/>
          <w:sz w:val="24"/>
          <w:szCs w:val="24"/>
        </w:rPr>
        <w:t>.</w:t>
      </w:r>
      <w:r>
        <w:rPr>
          <w:rFonts w:ascii="Times New Roman" w:eastAsia="Times New Roman" w:hAnsi="Times New Roman" w:cs="Times New Roman"/>
          <w:sz w:val="24"/>
          <w:szCs w:val="24"/>
        </w:rPr>
        <w:t>CNN</w:t>
      </w:r>
      <w:r w:rsidRPr="00EC125F">
        <w:rPr>
          <w:rFonts w:ascii="Times New Roman" w:eastAsia="Times New Roman" w:hAnsi="Times New Roman" w:cs="Times New Roman"/>
          <w:sz w:val="24"/>
          <w:szCs w:val="24"/>
          <w:rtl/>
        </w:rPr>
        <w:t>نموذج التصنيف الثنائي من</w:t>
      </w:r>
      <w:r>
        <w:rPr>
          <w:rFonts w:ascii="Times New Roman" w:eastAsia="Times New Roman" w:hAnsi="Times New Roman" w:cs="Times New Roman" w:hint="cs"/>
          <w:sz w:val="24"/>
          <w:szCs w:val="24"/>
          <w:rtl/>
        </w:rPr>
        <w:t xml:space="preserve">  </w:t>
      </w:r>
      <w:r>
        <w:rPr>
          <w:rFonts w:ascii="Times New Roman" w:eastAsia="Times New Roman" w:hAnsi="Times New Roman" w:cs="Times New Roman" w:hint="cs"/>
          <w:sz w:val="24"/>
          <w:szCs w:val="24"/>
          <w:rtl/>
          <w:lang w:bidi="ar-SY"/>
        </w:rPr>
        <w:t xml:space="preserve"> .</w:t>
      </w:r>
      <w:r>
        <w:rPr>
          <w:rFonts w:ascii="Times New Roman" w:eastAsia="Times New Roman" w:hAnsi="Times New Roman" w:cs="Times New Roman"/>
          <w:sz w:val="24"/>
          <w:szCs w:val="24"/>
          <w:lang w:bidi="ar-SY"/>
        </w:rPr>
        <w:t xml:space="preserve">SySeVR </w:t>
      </w:r>
      <w:r w:rsidRPr="00EC125F">
        <w:rPr>
          <w:rFonts w:ascii="Times New Roman" w:eastAsia="Times New Roman" w:hAnsi="Times New Roman" w:cs="Times New Roman"/>
          <w:sz w:val="24"/>
          <w:szCs w:val="24"/>
          <w:rtl/>
        </w:rPr>
        <w:t>تم تدريب كلاهما على مجموعة بيانات</w:t>
      </w:r>
      <w:r w:rsidRPr="00EC125F">
        <w:rPr>
          <w:rFonts w:ascii="Times New Roman" w:eastAsia="Times New Roman" w:hAnsi="Times New Roman" w:cs="Times New Roman"/>
          <w:sz w:val="24"/>
          <w:szCs w:val="24"/>
        </w:rPr>
        <w:t xml:space="preserve"> </w:t>
      </w:r>
    </w:p>
    <w:p w14:paraId="5B5D9630" w14:textId="48A85387" w:rsidR="00EC125F" w:rsidRDefault="00EC125F" w:rsidP="00EC125F">
      <w:pPr>
        <w:spacing w:line="360" w:lineRule="auto"/>
        <w:jc w:val="right"/>
        <w:rPr>
          <w:rFonts w:ascii="Times New Roman" w:eastAsia="Times New Roman" w:hAnsi="Times New Roman" w:cs="Times New Roman"/>
          <w:sz w:val="24"/>
          <w:szCs w:val="24"/>
        </w:rPr>
      </w:pPr>
      <w:r w:rsidRPr="00EC125F">
        <w:rPr>
          <w:rFonts w:ascii="Times New Roman" w:eastAsia="Times New Roman" w:hAnsi="Times New Roman" w:cs="Times New Roman"/>
          <w:sz w:val="24"/>
          <w:szCs w:val="24"/>
          <w:rtl/>
        </w:rPr>
        <w:t>بالنسبة لنموذج التصنيف الثنائي ، تبلغ الدقة 98.63٪. بالنسبة لنموذج التصنيف متعدد الفئات ، تبلغ الدقة 98٪ لتصنيف 50 نوعًا مختلفًا من الثغرات الأمنية</w:t>
      </w:r>
      <w:r>
        <w:rPr>
          <w:rFonts w:ascii="Times New Roman" w:eastAsia="Times New Roman" w:hAnsi="Times New Roman" w:cs="Times New Roman" w:hint="cs"/>
          <w:sz w:val="24"/>
          <w:szCs w:val="24"/>
          <w:rtl/>
        </w:rPr>
        <w:t>.</w:t>
      </w:r>
    </w:p>
    <w:p w14:paraId="41F23E11" w14:textId="1047E114" w:rsidR="00991E56" w:rsidRPr="007F4A15" w:rsidRDefault="00991E56" w:rsidP="007F4A15">
      <w:pPr>
        <w:spacing w:line="360" w:lineRule="auto"/>
        <w:jc w:val="center"/>
        <w:rPr>
          <w:rFonts w:ascii="Times New Roman" w:eastAsia="Times New Roman" w:hAnsi="Times New Roman" w:cs="Times New Roman"/>
          <w:sz w:val="24"/>
          <w:szCs w:val="24"/>
          <w:lang w:bidi="ar-SY"/>
        </w:rPr>
      </w:pPr>
      <w:r>
        <w:rPr>
          <w:rFonts w:ascii="Times New Roman" w:eastAsia="Times New Roman" w:hAnsi="Times New Roman" w:cs="Times New Roman"/>
          <w:b/>
          <w:bCs/>
          <w:sz w:val="24"/>
          <w:szCs w:val="24"/>
        </w:rPr>
        <w:br w:type="page"/>
      </w:r>
    </w:p>
    <w:p w14:paraId="17F3676A" w14:textId="77777777" w:rsidR="003D15B5" w:rsidRDefault="003D15B5">
      <w:pPr>
        <w:rPr>
          <w:rFonts w:ascii="Times New Roman" w:eastAsia="Times New Roman" w:hAnsi="Times New Roman" w:cs="Times New Roman"/>
          <w:b/>
          <w:bCs/>
          <w:sz w:val="24"/>
          <w:szCs w:val="24"/>
          <w:rtl/>
        </w:rPr>
      </w:pPr>
    </w:p>
    <w:p w14:paraId="096C6DC2" w14:textId="77777777" w:rsidR="00A43946" w:rsidRDefault="00A43946">
      <w:pPr>
        <w:rPr>
          <w:rFonts w:ascii="Times New Roman" w:eastAsia="Times New Roman" w:hAnsi="Times New Roman" w:cs="Times New Roman"/>
          <w:b/>
          <w:bCs/>
          <w:sz w:val="28"/>
          <w:szCs w:val="28"/>
          <w:rtl/>
        </w:rPr>
      </w:pPr>
      <w:r>
        <w:rPr>
          <w:rFonts w:ascii="Times New Roman" w:eastAsia="Times New Roman" w:hAnsi="Times New Roman" w:cs="Times New Roman"/>
          <w:b/>
          <w:bCs/>
          <w:sz w:val="28"/>
          <w:szCs w:val="28"/>
          <w:rtl/>
        </w:rPr>
        <w:br w:type="page"/>
      </w:r>
    </w:p>
    <w:p w14:paraId="6BE569F4" w14:textId="36B64471" w:rsidR="009153FD" w:rsidRPr="003D15B5" w:rsidRDefault="009153FD" w:rsidP="009153FD">
      <w:pPr>
        <w:bidi/>
        <w:spacing w:after="0" w:line="240" w:lineRule="auto"/>
        <w:rPr>
          <w:rFonts w:ascii="Times New Roman" w:eastAsia="Times New Roman" w:hAnsi="Times New Roman" w:cs="Times New Roman"/>
          <w:sz w:val="28"/>
          <w:szCs w:val="28"/>
        </w:rPr>
      </w:pPr>
      <w:r w:rsidRPr="003D15B5">
        <w:rPr>
          <w:rFonts w:ascii="Times New Roman" w:eastAsia="Times New Roman" w:hAnsi="Times New Roman" w:cs="Times New Roman"/>
          <w:b/>
          <w:bCs/>
          <w:sz w:val="28"/>
          <w:szCs w:val="28"/>
          <w:rtl/>
        </w:rPr>
        <w:lastRenderedPageBreak/>
        <w:t>الجامعة العربية الدولية</w:t>
      </w:r>
    </w:p>
    <w:p w14:paraId="5B1EB23F" w14:textId="77777777" w:rsidR="009153FD" w:rsidRPr="003D15B5" w:rsidRDefault="009153FD" w:rsidP="009153FD">
      <w:pPr>
        <w:bidi/>
        <w:spacing w:after="0" w:line="240" w:lineRule="auto"/>
        <w:rPr>
          <w:rFonts w:ascii="Times New Roman" w:eastAsia="Times New Roman" w:hAnsi="Times New Roman" w:cs="Times New Roman"/>
          <w:sz w:val="28"/>
          <w:szCs w:val="28"/>
          <w:rtl/>
        </w:rPr>
      </w:pPr>
      <w:r w:rsidRPr="003D15B5">
        <w:rPr>
          <w:rFonts w:ascii="Times New Roman" w:eastAsia="Times New Roman" w:hAnsi="Times New Roman" w:cs="Times New Roman"/>
          <w:sz w:val="28"/>
          <w:szCs w:val="28"/>
          <w:rtl/>
        </w:rPr>
        <w:t> </w:t>
      </w:r>
    </w:p>
    <w:p w14:paraId="43A8F76C" w14:textId="55E2B04A" w:rsidR="009153FD" w:rsidRPr="003D15B5" w:rsidRDefault="009153FD" w:rsidP="003D15B5">
      <w:pPr>
        <w:bidi/>
        <w:spacing w:after="0" w:line="240" w:lineRule="auto"/>
        <w:jc w:val="both"/>
        <w:rPr>
          <w:rFonts w:ascii="Times New Roman" w:eastAsia="Times New Roman" w:hAnsi="Times New Roman" w:cs="Times New Roman"/>
          <w:sz w:val="28"/>
          <w:szCs w:val="28"/>
          <w:rtl/>
        </w:rPr>
      </w:pPr>
      <w:r w:rsidRPr="003D15B5">
        <w:rPr>
          <w:rFonts w:ascii="Times New Roman" w:eastAsia="Times New Roman" w:hAnsi="Times New Roman" w:cs="Times New Roman"/>
          <w:sz w:val="28"/>
          <w:szCs w:val="28"/>
          <w:rtl/>
        </w:rPr>
        <w:t xml:space="preserve">الجامعة العربية الدولية </w:t>
      </w:r>
      <w:r w:rsidRPr="003D15B5">
        <w:rPr>
          <w:rFonts w:ascii="Times New Roman" w:eastAsia="Times New Roman" w:hAnsi="Times New Roman" w:cs="Times New Roman"/>
          <w:sz w:val="28"/>
          <w:szCs w:val="28"/>
        </w:rPr>
        <w:t>AIU</w:t>
      </w:r>
      <w:r w:rsidRPr="003D15B5">
        <w:rPr>
          <w:rFonts w:ascii="Times New Roman" w:eastAsia="Times New Roman" w:hAnsi="Times New Roman" w:cs="Times New Roman"/>
          <w:sz w:val="28"/>
          <w:szCs w:val="28"/>
          <w:rtl/>
        </w:rPr>
        <w:t xml:space="preserve"> جامعة سورية خاصة أُحدثت عام 2005، خططها الدراسية والوثائق الصادرة عنها معتمدة ومصدقة من قبل وزارة التعليم العالي في الجمهورية العربية السورية.</w:t>
      </w:r>
    </w:p>
    <w:p w14:paraId="4428D096" w14:textId="77777777" w:rsidR="009153FD" w:rsidRPr="003D15B5" w:rsidRDefault="009153FD" w:rsidP="003D15B5">
      <w:pPr>
        <w:bidi/>
        <w:spacing w:after="0" w:line="240" w:lineRule="auto"/>
        <w:jc w:val="both"/>
        <w:rPr>
          <w:rFonts w:ascii="Times New Roman" w:eastAsia="Times New Roman" w:hAnsi="Times New Roman" w:cs="Times New Roman"/>
          <w:sz w:val="28"/>
          <w:szCs w:val="28"/>
          <w:rtl/>
        </w:rPr>
      </w:pPr>
      <w:r w:rsidRPr="003D15B5">
        <w:rPr>
          <w:rFonts w:ascii="Times New Roman" w:eastAsia="Times New Roman" w:hAnsi="Times New Roman" w:cs="Times New Roman"/>
          <w:sz w:val="28"/>
          <w:szCs w:val="28"/>
          <w:rtl/>
        </w:rPr>
        <w:t> </w:t>
      </w:r>
    </w:p>
    <w:p w14:paraId="6CD6E8F9" w14:textId="77777777" w:rsidR="009153FD" w:rsidRPr="003D15B5" w:rsidRDefault="009153FD" w:rsidP="003D15B5">
      <w:pPr>
        <w:bidi/>
        <w:spacing w:after="0" w:line="240" w:lineRule="auto"/>
        <w:jc w:val="both"/>
        <w:rPr>
          <w:rFonts w:ascii="Times New Roman" w:eastAsia="Times New Roman" w:hAnsi="Times New Roman" w:cs="Times New Roman"/>
          <w:sz w:val="28"/>
          <w:szCs w:val="28"/>
          <w:rtl/>
        </w:rPr>
      </w:pPr>
      <w:r w:rsidRPr="003D15B5">
        <w:rPr>
          <w:rFonts w:ascii="Times New Roman" w:eastAsia="Times New Roman" w:hAnsi="Times New Roman" w:cs="Times New Roman"/>
          <w:sz w:val="28"/>
          <w:szCs w:val="28"/>
          <w:rtl/>
        </w:rPr>
        <w:t>تعمل الجامعة على تحقيق الأهداف الآتية:</w:t>
      </w:r>
    </w:p>
    <w:p w14:paraId="0BB49A89" w14:textId="77777777" w:rsidR="009153FD" w:rsidRPr="003D15B5" w:rsidRDefault="009153FD" w:rsidP="003D15B5">
      <w:pPr>
        <w:numPr>
          <w:ilvl w:val="0"/>
          <w:numId w:val="6"/>
        </w:numPr>
        <w:bidi/>
        <w:spacing w:before="100" w:beforeAutospacing="1" w:after="100" w:afterAutospacing="1" w:line="240" w:lineRule="auto"/>
        <w:jc w:val="both"/>
        <w:rPr>
          <w:rFonts w:ascii="Times New Roman" w:eastAsia="Times New Roman" w:hAnsi="Times New Roman" w:cs="Times New Roman"/>
          <w:sz w:val="28"/>
          <w:szCs w:val="28"/>
          <w:rtl/>
        </w:rPr>
      </w:pPr>
      <w:r w:rsidRPr="003D15B5">
        <w:rPr>
          <w:rFonts w:ascii="Times New Roman" w:eastAsia="Times New Roman" w:hAnsi="Times New Roman" w:cs="Times New Roman"/>
          <w:sz w:val="28"/>
          <w:szCs w:val="28"/>
          <w:rtl/>
        </w:rPr>
        <w:t>إعداد جيل متميز من الخريجين الجامعيين القادرين على تلبية الحاجات النوعية للمجتمع والنهوض به.</w:t>
      </w:r>
    </w:p>
    <w:p w14:paraId="2A9939D6" w14:textId="77777777" w:rsidR="009153FD" w:rsidRPr="003D15B5" w:rsidRDefault="009153FD" w:rsidP="003D15B5">
      <w:pPr>
        <w:numPr>
          <w:ilvl w:val="0"/>
          <w:numId w:val="6"/>
        </w:numPr>
        <w:bidi/>
        <w:spacing w:before="100" w:beforeAutospacing="1" w:after="100" w:afterAutospacing="1" w:line="240" w:lineRule="auto"/>
        <w:jc w:val="both"/>
        <w:rPr>
          <w:rFonts w:ascii="Times New Roman" w:eastAsia="Times New Roman" w:hAnsi="Times New Roman" w:cs="Times New Roman"/>
          <w:sz w:val="28"/>
          <w:szCs w:val="28"/>
          <w:rtl/>
        </w:rPr>
      </w:pPr>
      <w:r w:rsidRPr="003D15B5">
        <w:rPr>
          <w:rFonts w:ascii="Times New Roman" w:eastAsia="Times New Roman" w:hAnsi="Times New Roman" w:cs="Times New Roman"/>
          <w:sz w:val="28"/>
          <w:szCs w:val="28"/>
          <w:rtl/>
        </w:rPr>
        <w:t>الإسهام في البحوث العلمية النظرية والتطبيقية التي تخدم أغراض التنمية الوطنية، ويتم العمل على حث الأساتذة والعاملين الأكاديميين على البحث العلمي والمشاركة في المؤتمرات والندوات التي تنظم الأبحاث.</w:t>
      </w:r>
    </w:p>
    <w:p w14:paraId="534C85D5" w14:textId="77777777" w:rsidR="009153FD" w:rsidRPr="003D15B5" w:rsidRDefault="009153FD" w:rsidP="003D15B5">
      <w:pPr>
        <w:numPr>
          <w:ilvl w:val="0"/>
          <w:numId w:val="6"/>
        </w:numPr>
        <w:bidi/>
        <w:spacing w:before="100" w:beforeAutospacing="1" w:after="100" w:afterAutospacing="1" w:line="240" w:lineRule="auto"/>
        <w:jc w:val="both"/>
        <w:rPr>
          <w:rFonts w:ascii="Times New Roman" w:eastAsia="Times New Roman" w:hAnsi="Times New Roman" w:cs="Times New Roman"/>
          <w:sz w:val="28"/>
          <w:szCs w:val="28"/>
          <w:rtl/>
        </w:rPr>
      </w:pPr>
      <w:r w:rsidRPr="003D15B5">
        <w:rPr>
          <w:rFonts w:ascii="Times New Roman" w:eastAsia="Times New Roman" w:hAnsi="Times New Roman" w:cs="Times New Roman"/>
          <w:sz w:val="28"/>
          <w:szCs w:val="28"/>
          <w:rtl/>
        </w:rPr>
        <w:t>تحقيق الشراكة مع الجامعات العربية والأجنبية المرموقة بهدف التطوير والتحديث المستمرين للعمل الأكاديمي والقيام ببحوث علمية مشتركة.</w:t>
      </w:r>
    </w:p>
    <w:p w14:paraId="39B713F9" w14:textId="77777777" w:rsidR="009153FD" w:rsidRPr="003D15B5" w:rsidRDefault="009153FD" w:rsidP="003D15B5">
      <w:pPr>
        <w:numPr>
          <w:ilvl w:val="0"/>
          <w:numId w:val="6"/>
        </w:numPr>
        <w:bidi/>
        <w:spacing w:before="100" w:beforeAutospacing="1" w:after="100" w:afterAutospacing="1" w:line="240" w:lineRule="auto"/>
        <w:jc w:val="both"/>
        <w:rPr>
          <w:rFonts w:ascii="Times New Roman" w:eastAsia="Times New Roman" w:hAnsi="Times New Roman" w:cs="Times New Roman"/>
          <w:sz w:val="28"/>
          <w:szCs w:val="28"/>
          <w:rtl/>
        </w:rPr>
      </w:pPr>
      <w:r w:rsidRPr="003D15B5">
        <w:rPr>
          <w:rFonts w:ascii="Times New Roman" w:eastAsia="Times New Roman" w:hAnsi="Times New Roman" w:cs="Times New Roman"/>
          <w:sz w:val="28"/>
          <w:szCs w:val="28"/>
          <w:rtl/>
        </w:rPr>
        <w:t>استقطاب الكفاءات الأكاديمية والبحثية المتميزة عن طريق توفير البيئة المناسبة لعملها.</w:t>
      </w:r>
    </w:p>
    <w:p w14:paraId="44E4BD59" w14:textId="7491E284" w:rsidR="009153FD" w:rsidRPr="003D15B5" w:rsidRDefault="009153FD" w:rsidP="003D15B5">
      <w:pPr>
        <w:bidi/>
        <w:spacing w:after="0" w:line="240" w:lineRule="auto"/>
        <w:jc w:val="both"/>
        <w:rPr>
          <w:rFonts w:ascii="Times New Roman" w:eastAsia="Times New Roman" w:hAnsi="Times New Roman" w:cs="Times New Roman"/>
          <w:sz w:val="28"/>
          <w:szCs w:val="28"/>
          <w:rtl/>
        </w:rPr>
      </w:pPr>
      <w:r w:rsidRPr="003D15B5">
        <w:rPr>
          <w:rFonts w:ascii="Times New Roman" w:eastAsia="Times New Roman" w:hAnsi="Times New Roman" w:cs="Times New Roman"/>
          <w:b/>
          <w:bCs/>
          <w:sz w:val="28"/>
          <w:szCs w:val="28"/>
          <w:rtl/>
        </w:rPr>
        <w:t> الجامعة العربية الدولية</w:t>
      </w:r>
      <w:r w:rsidR="003D15B5" w:rsidRPr="003D15B5">
        <w:rPr>
          <w:rFonts w:ascii="Times New Roman" w:eastAsia="Times New Roman" w:hAnsi="Times New Roman" w:cs="Times New Roman"/>
          <w:b/>
          <w:bCs/>
          <w:sz w:val="28"/>
          <w:szCs w:val="28"/>
        </w:rPr>
        <w:t xml:space="preserve"> </w:t>
      </w:r>
      <w:r w:rsidRPr="003D15B5">
        <w:rPr>
          <w:rFonts w:ascii="Times New Roman" w:eastAsia="Times New Roman" w:hAnsi="Times New Roman" w:cs="Times New Roman"/>
          <w:sz w:val="28"/>
          <w:szCs w:val="28"/>
          <w:rtl/>
        </w:rPr>
        <w:t>من الجامعات السورية الأولى التي جرى تأسيسها وافتتاحها، وقد تمكنت من اجتذاب الكفاءات التعليمية والبحثية والإدارية المتميزة، لإنشاء صرح متكامل من النواحي الأكاديمية والتنظيمية والإدارية. وتمكنت من تخريج كوادر من المبدعين والمتميزين من خلال توفير  بيئة تعليمية ترتكز إلى مقومات نوعية ومادية فريدة منها:</w:t>
      </w:r>
    </w:p>
    <w:p w14:paraId="1640CFA8" w14:textId="77777777" w:rsidR="009153FD" w:rsidRPr="003D15B5" w:rsidRDefault="009153FD" w:rsidP="003D15B5">
      <w:pPr>
        <w:numPr>
          <w:ilvl w:val="0"/>
          <w:numId w:val="7"/>
        </w:numPr>
        <w:bidi/>
        <w:spacing w:before="100" w:beforeAutospacing="1" w:after="100" w:afterAutospacing="1" w:line="240" w:lineRule="auto"/>
        <w:jc w:val="both"/>
        <w:rPr>
          <w:rFonts w:ascii="Times New Roman" w:eastAsia="Times New Roman" w:hAnsi="Times New Roman" w:cs="Times New Roman"/>
          <w:sz w:val="28"/>
          <w:szCs w:val="28"/>
          <w:rtl/>
        </w:rPr>
      </w:pPr>
      <w:r w:rsidRPr="003D15B5">
        <w:rPr>
          <w:rFonts w:ascii="Times New Roman" w:eastAsia="Times New Roman" w:hAnsi="Times New Roman" w:cs="Times New Roman"/>
          <w:sz w:val="28"/>
          <w:szCs w:val="28"/>
          <w:rtl/>
        </w:rPr>
        <w:t>الخطط الدراسية الحديثة والمتطورة المستندة إلى نظام الساعات المعتمدة.</w:t>
      </w:r>
    </w:p>
    <w:p w14:paraId="4F6B2F14" w14:textId="77777777" w:rsidR="009153FD" w:rsidRPr="003D15B5" w:rsidRDefault="009153FD" w:rsidP="003D15B5">
      <w:pPr>
        <w:numPr>
          <w:ilvl w:val="0"/>
          <w:numId w:val="7"/>
        </w:numPr>
        <w:bidi/>
        <w:spacing w:before="100" w:beforeAutospacing="1" w:after="100" w:afterAutospacing="1" w:line="240" w:lineRule="auto"/>
        <w:jc w:val="both"/>
        <w:rPr>
          <w:rFonts w:ascii="Times New Roman" w:eastAsia="Times New Roman" w:hAnsi="Times New Roman" w:cs="Times New Roman"/>
          <w:sz w:val="28"/>
          <w:szCs w:val="28"/>
          <w:rtl/>
        </w:rPr>
      </w:pPr>
      <w:r w:rsidRPr="003D15B5">
        <w:rPr>
          <w:rFonts w:ascii="Times New Roman" w:eastAsia="Times New Roman" w:hAnsi="Times New Roman" w:cs="Times New Roman"/>
          <w:sz w:val="28"/>
          <w:szCs w:val="28"/>
          <w:rtl/>
        </w:rPr>
        <w:t>الأطر التعليمية المنتقاة بعناية كبيرة.</w:t>
      </w:r>
    </w:p>
    <w:p w14:paraId="5DFA044E" w14:textId="77777777" w:rsidR="009153FD" w:rsidRPr="003D15B5" w:rsidRDefault="009153FD" w:rsidP="003D15B5">
      <w:pPr>
        <w:numPr>
          <w:ilvl w:val="0"/>
          <w:numId w:val="7"/>
        </w:numPr>
        <w:bidi/>
        <w:spacing w:before="100" w:beforeAutospacing="1" w:after="100" w:afterAutospacing="1" w:line="240" w:lineRule="auto"/>
        <w:jc w:val="both"/>
        <w:rPr>
          <w:rFonts w:ascii="Times New Roman" w:eastAsia="Times New Roman" w:hAnsi="Times New Roman" w:cs="Times New Roman"/>
          <w:sz w:val="28"/>
          <w:szCs w:val="28"/>
          <w:rtl/>
        </w:rPr>
      </w:pPr>
      <w:r w:rsidRPr="003D15B5">
        <w:rPr>
          <w:rFonts w:ascii="Times New Roman" w:eastAsia="Times New Roman" w:hAnsi="Times New Roman" w:cs="Times New Roman"/>
          <w:sz w:val="28"/>
          <w:szCs w:val="28"/>
          <w:rtl/>
        </w:rPr>
        <w:t>المختبرات العلمية الحديثة، ومختبر للمكتبات الإلكترونية.</w:t>
      </w:r>
    </w:p>
    <w:p w14:paraId="5B840FB5" w14:textId="77777777" w:rsidR="009153FD" w:rsidRPr="003D15B5" w:rsidRDefault="009153FD" w:rsidP="003D15B5">
      <w:pPr>
        <w:numPr>
          <w:ilvl w:val="0"/>
          <w:numId w:val="7"/>
        </w:numPr>
        <w:bidi/>
        <w:spacing w:before="100" w:beforeAutospacing="1" w:after="100" w:afterAutospacing="1" w:line="240" w:lineRule="auto"/>
        <w:jc w:val="both"/>
        <w:rPr>
          <w:rFonts w:ascii="Times New Roman" w:eastAsia="Times New Roman" w:hAnsi="Times New Roman" w:cs="Times New Roman"/>
          <w:sz w:val="28"/>
          <w:szCs w:val="28"/>
          <w:rtl/>
        </w:rPr>
      </w:pPr>
      <w:r w:rsidRPr="003D15B5">
        <w:rPr>
          <w:rFonts w:ascii="Times New Roman" w:eastAsia="Times New Roman" w:hAnsi="Times New Roman" w:cs="Times New Roman"/>
          <w:sz w:val="28"/>
          <w:szCs w:val="28"/>
          <w:rtl/>
        </w:rPr>
        <w:t>المحفزات المادية والمعنوية للطلبة.</w:t>
      </w:r>
    </w:p>
    <w:p w14:paraId="745B77C1" w14:textId="77777777" w:rsidR="009153FD" w:rsidRPr="003D15B5" w:rsidRDefault="009153FD" w:rsidP="003D15B5">
      <w:pPr>
        <w:numPr>
          <w:ilvl w:val="0"/>
          <w:numId w:val="7"/>
        </w:numPr>
        <w:bidi/>
        <w:spacing w:before="100" w:beforeAutospacing="1" w:after="100" w:afterAutospacing="1" w:line="240" w:lineRule="auto"/>
        <w:jc w:val="both"/>
        <w:rPr>
          <w:rFonts w:ascii="Times New Roman" w:eastAsia="Times New Roman" w:hAnsi="Times New Roman" w:cs="Times New Roman"/>
          <w:sz w:val="28"/>
          <w:szCs w:val="28"/>
          <w:rtl/>
        </w:rPr>
      </w:pPr>
      <w:r w:rsidRPr="003D15B5">
        <w:rPr>
          <w:rFonts w:ascii="Times New Roman" w:eastAsia="Times New Roman" w:hAnsi="Times New Roman" w:cs="Times New Roman"/>
          <w:sz w:val="28"/>
          <w:szCs w:val="28"/>
          <w:rtl/>
        </w:rPr>
        <w:t>تطبيق طرائق التدريس التفاعلي.</w:t>
      </w:r>
    </w:p>
    <w:p w14:paraId="740E219E" w14:textId="77777777" w:rsidR="009153FD" w:rsidRPr="003D15B5" w:rsidRDefault="009153FD" w:rsidP="003D15B5">
      <w:pPr>
        <w:numPr>
          <w:ilvl w:val="0"/>
          <w:numId w:val="7"/>
        </w:numPr>
        <w:bidi/>
        <w:spacing w:before="100" w:beforeAutospacing="1" w:after="100" w:afterAutospacing="1" w:line="240" w:lineRule="auto"/>
        <w:jc w:val="both"/>
        <w:rPr>
          <w:rFonts w:ascii="Times New Roman" w:eastAsia="Times New Roman" w:hAnsi="Times New Roman" w:cs="Times New Roman"/>
          <w:sz w:val="28"/>
          <w:szCs w:val="28"/>
          <w:rtl/>
        </w:rPr>
      </w:pPr>
      <w:r w:rsidRPr="003D15B5">
        <w:rPr>
          <w:rFonts w:ascii="Times New Roman" w:eastAsia="Times New Roman" w:hAnsi="Times New Roman" w:cs="Times New Roman"/>
          <w:sz w:val="28"/>
          <w:szCs w:val="28"/>
          <w:rtl/>
        </w:rPr>
        <w:t>التوجيه والإرشاد الأكاديمي والتربوي.</w:t>
      </w:r>
    </w:p>
    <w:p w14:paraId="5D2CAA00" w14:textId="77777777" w:rsidR="009153FD" w:rsidRPr="003D15B5" w:rsidRDefault="009153FD" w:rsidP="003D15B5">
      <w:pPr>
        <w:numPr>
          <w:ilvl w:val="0"/>
          <w:numId w:val="7"/>
        </w:numPr>
        <w:bidi/>
        <w:spacing w:before="100" w:beforeAutospacing="1" w:after="100" w:afterAutospacing="1" w:line="240" w:lineRule="auto"/>
        <w:jc w:val="both"/>
        <w:rPr>
          <w:rFonts w:ascii="Times New Roman" w:eastAsia="Times New Roman" w:hAnsi="Times New Roman" w:cs="Times New Roman"/>
          <w:sz w:val="28"/>
          <w:szCs w:val="28"/>
          <w:rtl/>
        </w:rPr>
      </w:pPr>
      <w:r w:rsidRPr="003D15B5">
        <w:rPr>
          <w:rFonts w:ascii="Times New Roman" w:eastAsia="Times New Roman" w:hAnsi="Times New Roman" w:cs="Times New Roman"/>
          <w:sz w:val="28"/>
          <w:szCs w:val="28"/>
          <w:rtl/>
        </w:rPr>
        <w:t>مجموعة كبيرة من اتفاقيات التعاون العلمي مع جامعات محلية وإقليمية ودولية ذات سمعة مرموقة.</w:t>
      </w:r>
    </w:p>
    <w:p w14:paraId="1582A8BB" w14:textId="77777777" w:rsidR="009153FD" w:rsidRPr="003D15B5" w:rsidRDefault="009153FD" w:rsidP="003D15B5">
      <w:pPr>
        <w:numPr>
          <w:ilvl w:val="0"/>
          <w:numId w:val="7"/>
        </w:numPr>
        <w:bidi/>
        <w:spacing w:before="100" w:beforeAutospacing="1" w:after="100" w:afterAutospacing="1" w:line="240" w:lineRule="auto"/>
        <w:jc w:val="both"/>
        <w:rPr>
          <w:rFonts w:ascii="Times New Roman" w:eastAsia="Times New Roman" w:hAnsi="Times New Roman" w:cs="Times New Roman"/>
          <w:sz w:val="28"/>
          <w:szCs w:val="28"/>
          <w:rtl/>
        </w:rPr>
      </w:pPr>
      <w:r w:rsidRPr="003D15B5">
        <w:rPr>
          <w:rFonts w:ascii="Times New Roman" w:eastAsia="Times New Roman" w:hAnsi="Times New Roman" w:cs="Times New Roman"/>
          <w:sz w:val="28"/>
          <w:szCs w:val="28"/>
          <w:rtl/>
        </w:rPr>
        <w:t>اتفاقيات ومذكرات تفاهم متعددة مع العديد من مؤسسات المجتمع المدني.</w:t>
      </w:r>
    </w:p>
    <w:p w14:paraId="508FC288" w14:textId="77777777" w:rsidR="009153FD" w:rsidRPr="003D15B5" w:rsidRDefault="009153FD" w:rsidP="003D15B5">
      <w:pPr>
        <w:numPr>
          <w:ilvl w:val="0"/>
          <w:numId w:val="7"/>
        </w:numPr>
        <w:bidi/>
        <w:spacing w:before="100" w:beforeAutospacing="1" w:after="100" w:afterAutospacing="1" w:line="240" w:lineRule="auto"/>
        <w:jc w:val="both"/>
        <w:rPr>
          <w:rFonts w:ascii="Times New Roman" w:eastAsia="Times New Roman" w:hAnsi="Times New Roman" w:cs="Times New Roman"/>
          <w:sz w:val="28"/>
          <w:szCs w:val="28"/>
          <w:rtl/>
        </w:rPr>
      </w:pPr>
      <w:r w:rsidRPr="003D15B5">
        <w:rPr>
          <w:rFonts w:ascii="Times New Roman" w:eastAsia="Times New Roman" w:hAnsi="Times New Roman" w:cs="Times New Roman"/>
          <w:sz w:val="28"/>
          <w:szCs w:val="28"/>
          <w:rtl/>
        </w:rPr>
        <w:t>الحرم الجامعي اللائق والمزود بكافة المرافق العلمية والرياضية والترفيهية، والذي نشجعك على زيارته والتعرف على مزاياه.</w:t>
      </w:r>
    </w:p>
    <w:p w14:paraId="08F521AE" w14:textId="5B886C6C" w:rsidR="009153FD" w:rsidRPr="003D15B5" w:rsidRDefault="009153FD" w:rsidP="003D15B5">
      <w:pPr>
        <w:numPr>
          <w:ilvl w:val="0"/>
          <w:numId w:val="7"/>
        </w:numPr>
        <w:bidi/>
        <w:spacing w:before="100" w:beforeAutospacing="1" w:after="100" w:afterAutospacing="1" w:line="240" w:lineRule="auto"/>
        <w:jc w:val="both"/>
        <w:rPr>
          <w:rFonts w:ascii="Times New Roman" w:eastAsia="Times New Roman" w:hAnsi="Times New Roman" w:cs="Times New Roman"/>
          <w:sz w:val="28"/>
          <w:szCs w:val="28"/>
          <w:rtl/>
        </w:rPr>
      </w:pPr>
      <w:r w:rsidRPr="003D15B5">
        <w:rPr>
          <w:rFonts w:ascii="Times New Roman" w:eastAsia="Times New Roman" w:hAnsi="Times New Roman" w:cs="Times New Roman"/>
          <w:sz w:val="28"/>
          <w:szCs w:val="28"/>
          <w:rtl/>
        </w:rPr>
        <w:t>الأنشطة والأندية الطلابية بمختلف أنواعها: الرياضية والثقافية والعلمية والاجتماعية.</w:t>
      </w:r>
    </w:p>
    <w:p w14:paraId="34C67DD1" w14:textId="1BB45EC7" w:rsidR="009153FD" w:rsidRPr="003D15B5" w:rsidRDefault="009153FD" w:rsidP="003D15B5">
      <w:pPr>
        <w:bidi/>
        <w:spacing w:after="0" w:line="240" w:lineRule="auto"/>
        <w:jc w:val="both"/>
        <w:rPr>
          <w:rFonts w:ascii="Times New Roman" w:eastAsia="Times New Roman" w:hAnsi="Times New Roman" w:cs="Times New Roman"/>
          <w:sz w:val="28"/>
          <w:szCs w:val="28"/>
          <w:rtl/>
        </w:rPr>
      </w:pPr>
      <w:r w:rsidRPr="003D15B5">
        <w:rPr>
          <w:rFonts w:ascii="Times New Roman" w:eastAsia="Times New Roman" w:hAnsi="Times New Roman" w:cs="Times New Roman"/>
          <w:b/>
          <w:bCs/>
          <w:sz w:val="28"/>
          <w:szCs w:val="28"/>
          <w:rtl/>
        </w:rPr>
        <w:t> </w:t>
      </w:r>
      <w:r w:rsidR="003D15B5" w:rsidRPr="003D15B5">
        <w:rPr>
          <w:rFonts w:ascii="Times New Roman" w:eastAsia="Times New Roman" w:hAnsi="Times New Roman" w:cs="Times New Roman" w:hint="cs"/>
          <w:b/>
          <w:bCs/>
          <w:sz w:val="28"/>
          <w:szCs w:val="28"/>
          <w:rtl/>
          <w:lang w:bidi="ar-SY"/>
        </w:rPr>
        <w:t xml:space="preserve">في </w:t>
      </w:r>
      <w:r w:rsidRPr="003D15B5">
        <w:rPr>
          <w:rFonts w:ascii="Times New Roman" w:eastAsia="Times New Roman" w:hAnsi="Times New Roman" w:cs="Times New Roman"/>
          <w:b/>
          <w:bCs/>
          <w:sz w:val="28"/>
          <w:szCs w:val="28"/>
          <w:rtl/>
        </w:rPr>
        <w:t>الجامعة العربية الدولية</w:t>
      </w:r>
      <w:r w:rsidR="003D15B5" w:rsidRPr="003D15B5">
        <w:rPr>
          <w:rFonts w:ascii="Times New Roman" w:eastAsia="Times New Roman" w:hAnsi="Times New Roman" w:cs="Times New Roman" w:hint="cs"/>
          <w:sz w:val="28"/>
          <w:szCs w:val="28"/>
          <w:rtl/>
        </w:rPr>
        <w:t xml:space="preserve"> </w:t>
      </w:r>
      <w:r w:rsidRPr="003D15B5">
        <w:rPr>
          <w:rFonts w:ascii="Times New Roman" w:eastAsia="Times New Roman" w:hAnsi="Times New Roman" w:cs="Times New Roman"/>
          <w:sz w:val="28"/>
          <w:szCs w:val="28"/>
          <w:rtl/>
        </w:rPr>
        <w:t>سنوات الحياة الجامعية هي وقت للاستثمار في مستقبل الطالب. فالمعارف والخبرات التي يحصلها في قاعة المحاضرات والمختبرات ستساعده في تطوير ذاته، وستمنحه أسباب النجاح في التخصص الذي اختاره، والنشاط الطلابي الذي يمارسه سيساعده في توسيع أفقه، وفعاليات التدريب والأندية والرياضة ستمكنه من تطوير مواهبه، ولربما تساعده في اكتشاف مواهب جديدة.</w:t>
      </w:r>
    </w:p>
    <w:p w14:paraId="4596766D" w14:textId="7ABE6580" w:rsidR="009153FD" w:rsidRPr="003D15B5" w:rsidRDefault="009153FD" w:rsidP="003D15B5">
      <w:pPr>
        <w:bidi/>
        <w:spacing w:after="0" w:line="240" w:lineRule="auto"/>
        <w:jc w:val="both"/>
        <w:rPr>
          <w:rFonts w:ascii="Times New Roman" w:eastAsia="Times New Roman" w:hAnsi="Times New Roman" w:cs="Times New Roman"/>
          <w:sz w:val="28"/>
          <w:szCs w:val="28"/>
          <w:rtl/>
        </w:rPr>
      </w:pPr>
      <w:r w:rsidRPr="003D15B5">
        <w:rPr>
          <w:rFonts w:ascii="Times New Roman" w:eastAsia="Times New Roman" w:hAnsi="Times New Roman" w:cs="Times New Roman"/>
          <w:sz w:val="28"/>
          <w:szCs w:val="28"/>
          <w:rtl/>
        </w:rPr>
        <w:t>ليستثمر وقته وذهنه وروحه في جامعتنا كي يجني فوائد عمله والوقت الذي كرسه في السنين القادمة. ونحن سوف نكون بجانب طلبتنا في كل خطوة على دربهم.</w:t>
      </w:r>
    </w:p>
    <w:p w14:paraId="4661B803" w14:textId="77777777" w:rsidR="009153FD" w:rsidRDefault="009153FD">
      <w:pPr>
        <w:rPr>
          <w:rFonts w:asciiTheme="majorBidi" w:hAnsiTheme="majorBidi" w:cstheme="majorBidi"/>
          <w:sz w:val="24"/>
          <w:szCs w:val="24"/>
        </w:rPr>
      </w:pPr>
      <w:r>
        <w:rPr>
          <w:rFonts w:asciiTheme="majorBidi" w:hAnsiTheme="majorBidi" w:cstheme="majorBidi"/>
          <w:sz w:val="24"/>
          <w:szCs w:val="24"/>
        </w:rPr>
        <w:br w:type="page"/>
      </w:r>
    </w:p>
    <w:p w14:paraId="71D5D7D2" w14:textId="463A51D2" w:rsidR="007F7C9D" w:rsidRDefault="007F7C9D">
      <w:pPr>
        <w:rPr>
          <w:rFonts w:asciiTheme="majorBidi" w:hAnsiTheme="majorBidi" w:cstheme="majorBidi"/>
          <w:sz w:val="24"/>
          <w:szCs w:val="24"/>
        </w:rPr>
      </w:pPr>
      <w:r>
        <w:rPr>
          <w:rFonts w:asciiTheme="majorBidi" w:hAnsiTheme="majorBidi" w:cstheme="majorBidi"/>
          <w:sz w:val="24"/>
          <w:szCs w:val="24"/>
        </w:rPr>
        <w:lastRenderedPageBreak/>
        <w:br w:type="page"/>
      </w:r>
    </w:p>
    <w:p w14:paraId="492FFB16" w14:textId="77777777" w:rsidR="007F7C9D" w:rsidRDefault="007F7C9D" w:rsidP="007F7C9D">
      <w:pPr>
        <w:ind w:left="2880" w:right="680"/>
      </w:pPr>
      <w:r>
        <w:rPr>
          <w:noProof/>
        </w:rPr>
        <w:lastRenderedPageBreak/>
        <w:drawing>
          <wp:anchor distT="0" distB="0" distL="114300" distR="114300" simplePos="0" relativeHeight="251869696" behindDoc="0" locked="0" layoutInCell="1" allowOverlap="1" wp14:anchorId="12D66F2F" wp14:editId="47741BF7">
            <wp:simplePos x="0" y="0"/>
            <wp:positionH relativeFrom="margin">
              <wp:align>center</wp:align>
            </wp:positionH>
            <wp:positionV relativeFrom="paragraph">
              <wp:posOffset>0</wp:posOffset>
            </wp:positionV>
            <wp:extent cx="2889885" cy="2889885"/>
            <wp:effectExtent l="0" t="0" r="5715" b="571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889885" cy="28898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0C05AAD" w14:textId="77777777" w:rsidR="007F7C9D" w:rsidRPr="003F3746" w:rsidRDefault="007F7C9D" w:rsidP="007F7C9D"/>
    <w:p w14:paraId="7E6376F6" w14:textId="77777777" w:rsidR="007F7C9D" w:rsidRPr="003F3746" w:rsidRDefault="007F7C9D" w:rsidP="007F7C9D"/>
    <w:p w14:paraId="48D7AC95" w14:textId="77777777" w:rsidR="007F7C9D" w:rsidRPr="003F3746" w:rsidRDefault="007F7C9D" w:rsidP="007F7C9D"/>
    <w:p w14:paraId="1504BBA7" w14:textId="77777777" w:rsidR="007F7C9D" w:rsidRPr="003F3746" w:rsidRDefault="007F7C9D" w:rsidP="007F7C9D"/>
    <w:p w14:paraId="719FC23E" w14:textId="77777777" w:rsidR="007F7C9D" w:rsidRPr="003F3746" w:rsidRDefault="007F7C9D" w:rsidP="007F7C9D">
      <w:r>
        <w:tab/>
      </w:r>
    </w:p>
    <w:p w14:paraId="18EBB6CB" w14:textId="77777777" w:rsidR="007F7C9D" w:rsidRDefault="007F7C9D" w:rsidP="007F7C9D">
      <w:pPr>
        <w:rPr>
          <w:rtl/>
          <w:lang w:bidi="ar-SY"/>
        </w:rPr>
      </w:pPr>
    </w:p>
    <w:p w14:paraId="25D03D60" w14:textId="77777777" w:rsidR="007F7C9D" w:rsidRDefault="007F7C9D" w:rsidP="007F7C9D">
      <w:pPr>
        <w:spacing w:line="480" w:lineRule="auto"/>
        <w:jc w:val="center"/>
        <w:rPr>
          <w:rFonts w:asciiTheme="majorBidi" w:hAnsiTheme="majorBidi" w:cstheme="majorBidi"/>
          <w:b/>
          <w:bCs/>
          <w:sz w:val="28"/>
          <w:szCs w:val="28"/>
          <w:lang w:bidi="ar-SY"/>
        </w:rPr>
      </w:pPr>
    </w:p>
    <w:p w14:paraId="40CF451F" w14:textId="77777777" w:rsidR="007F7C9D" w:rsidRDefault="007F7C9D" w:rsidP="007F7C9D">
      <w:pPr>
        <w:spacing w:line="480" w:lineRule="auto"/>
        <w:jc w:val="center"/>
        <w:rPr>
          <w:rFonts w:asciiTheme="majorBidi" w:hAnsiTheme="majorBidi" w:cstheme="majorBidi"/>
          <w:b/>
          <w:bCs/>
          <w:sz w:val="28"/>
          <w:szCs w:val="28"/>
          <w:lang w:bidi="ar-SY"/>
        </w:rPr>
      </w:pPr>
    </w:p>
    <w:p w14:paraId="6A9B8768" w14:textId="2CE780A8" w:rsidR="007F7C9D" w:rsidRPr="00737014" w:rsidRDefault="007F7C9D" w:rsidP="007F7C9D">
      <w:pPr>
        <w:spacing w:line="360" w:lineRule="auto"/>
        <w:jc w:val="center"/>
        <w:rPr>
          <w:rFonts w:asciiTheme="majorBidi" w:hAnsiTheme="majorBidi" w:cstheme="majorBidi"/>
          <w:b/>
          <w:bCs/>
          <w:sz w:val="28"/>
          <w:szCs w:val="28"/>
          <w:lang w:bidi="ar-SY"/>
        </w:rPr>
      </w:pPr>
      <w:r>
        <w:rPr>
          <w:rFonts w:asciiTheme="majorBidi" w:hAnsiTheme="majorBidi" w:cstheme="majorBidi" w:hint="cs"/>
          <w:b/>
          <w:bCs/>
          <w:sz w:val="28"/>
          <w:szCs w:val="28"/>
          <w:rtl/>
          <w:lang w:bidi="ar-SY"/>
        </w:rPr>
        <w:t xml:space="preserve">الجامعة العربية الدولية </w:t>
      </w:r>
    </w:p>
    <w:p w14:paraId="6BA6961E" w14:textId="6DE3A6BE" w:rsidR="007F7C9D" w:rsidRPr="00737014" w:rsidRDefault="007F7C9D" w:rsidP="007F7C9D">
      <w:pPr>
        <w:spacing w:line="360" w:lineRule="auto"/>
        <w:jc w:val="center"/>
        <w:rPr>
          <w:rFonts w:asciiTheme="majorBidi" w:hAnsiTheme="majorBidi" w:cstheme="majorBidi"/>
          <w:b/>
          <w:bCs/>
          <w:sz w:val="28"/>
          <w:szCs w:val="28"/>
          <w:lang w:bidi="ar-SY"/>
        </w:rPr>
      </w:pPr>
      <w:r w:rsidRPr="00737014">
        <w:rPr>
          <w:rFonts w:asciiTheme="majorBidi" w:hAnsiTheme="majorBidi" w:cstheme="majorBidi"/>
          <w:sz w:val="28"/>
          <w:szCs w:val="28"/>
        </w:rPr>
        <w:t xml:space="preserve"> </w:t>
      </w:r>
      <w:r>
        <w:rPr>
          <w:rFonts w:asciiTheme="majorBidi" w:hAnsiTheme="majorBidi" w:cstheme="majorBidi" w:hint="cs"/>
          <w:b/>
          <w:bCs/>
          <w:sz w:val="28"/>
          <w:szCs w:val="28"/>
          <w:rtl/>
        </w:rPr>
        <w:t>كلية الهندسة المعلوماتية والاتصالات</w:t>
      </w:r>
    </w:p>
    <w:p w14:paraId="70D9E7F8" w14:textId="27166463" w:rsidR="007F7C9D" w:rsidRPr="00737014" w:rsidRDefault="006765D5" w:rsidP="007F7C9D">
      <w:pPr>
        <w:spacing w:line="360" w:lineRule="auto"/>
        <w:jc w:val="center"/>
        <w:rPr>
          <w:rFonts w:asciiTheme="majorBidi" w:hAnsiTheme="majorBidi" w:cstheme="majorBidi"/>
          <w:b/>
          <w:bCs/>
          <w:sz w:val="28"/>
          <w:szCs w:val="28"/>
          <w:lang w:bidi="ar-SY"/>
        </w:rPr>
      </w:pPr>
      <w:r>
        <w:rPr>
          <w:rFonts w:asciiTheme="majorBidi" w:hAnsiTheme="majorBidi" w:cstheme="majorBidi" w:hint="cs"/>
          <w:b/>
          <w:bCs/>
          <w:sz w:val="28"/>
          <w:szCs w:val="28"/>
          <w:rtl/>
        </w:rPr>
        <w:t>مشروع</w:t>
      </w:r>
      <w:r w:rsidR="00133571">
        <w:rPr>
          <w:rFonts w:asciiTheme="majorBidi" w:hAnsiTheme="majorBidi" w:cstheme="majorBidi" w:hint="cs"/>
          <w:b/>
          <w:bCs/>
          <w:sz w:val="28"/>
          <w:szCs w:val="28"/>
          <w:rtl/>
        </w:rPr>
        <w:t xml:space="preserve"> ما قبل</w:t>
      </w:r>
      <w:r>
        <w:rPr>
          <w:rFonts w:asciiTheme="majorBidi" w:hAnsiTheme="majorBidi" w:cstheme="majorBidi" w:hint="cs"/>
          <w:b/>
          <w:bCs/>
          <w:sz w:val="28"/>
          <w:szCs w:val="28"/>
          <w:rtl/>
        </w:rPr>
        <w:t xml:space="preserve"> التخرج</w:t>
      </w:r>
    </w:p>
    <w:p w14:paraId="72A504A9" w14:textId="1B05EA91" w:rsidR="007F7C9D" w:rsidRPr="00442C7A" w:rsidRDefault="00523FC2" w:rsidP="007F7C9D">
      <w:pPr>
        <w:pStyle w:val="Default"/>
        <w:spacing w:line="360" w:lineRule="auto"/>
        <w:jc w:val="center"/>
        <w:rPr>
          <w:rFonts w:asciiTheme="majorBidi" w:hAnsiTheme="majorBidi" w:cstheme="majorBidi"/>
          <w:b/>
          <w:bCs/>
          <w:color w:val="auto"/>
          <w:sz w:val="36"/>
          <w:szCs w:val="36"/>
          <w:rtl/>
          <w:lang w:bidi="ar-SY"/>
        </w:rPr>
      </w:pPr>
      <w:r w:rsidRPr="00442C7A">
        <w:rPr>
          <w:rFonts w:asciiTheme="majorBidi" w:hAnsiTheme="majorBidi" w:cstheme="majorBidi" w:hint="cs"/>
          <w:b/>
          <w:bCs/>
          <w:color w:val="auto"/>
          <w:sz w:val="36"/>
          <w:szCs w:val="36"/>
          <w:rtl/>
          <w:lang w:bidi="ar-SY"/>
        </w:rPr>
        <w:t>كشف الثغرات</w:t>
      </w:r>
    </w:p>
    <w:p w14:paraId="3FB0B311" w14:textId="50DB01AE" w:rsidR="007F7C9D" w:rsidRPr="006073D8" w:rsidRDefault="006765D5" w:rsidP="007F7C9D">
      <w:pPr>
        <w:pStyle w:val="Default"/>
        <w:spacing w:line="360" w:lineRule="auto"/>
        <w:jc w:val="center"/>
        <w:rPr>
          <w:rFonts w:asciiTheme="majorBidi" w:hAnsiTheme="majorBidi" w:cstheme="majorBidi"/>
          <w:sz w:val="32"/>
          <w:szCs w:val="32"/>
        </w:rPr>
      </w:pPr>
      <w:r>
        <w:rPr>
          <w:rFonts w:asciiTheme="majorBidi" w:hAnsiTheme="majorBidi" w:cstheme="majorBidi" w:hint="cs"/>
          <w:sz w:val="32"/>
          <w:szCs w:val="32"/>
          <w:rtl/>
        </w:rPr>
        <w:t>تم تقديمه إلى</w:t>
      </w:r>
    </w:p>
    <w:p w14:paraId="78D26DC3" w14:textId="3832D803" w:rsidR="007F7C9D" w:rsidRDefault="006765D5" w:rsidP="007F7C9D">
      <w:pPr>
        <w:spacing w:line="360" w:lineRule="auto"/>
        <w:jc w:val="center"/>
        <w:rPr>
          <w:rFonts w:asciiTheme="majorBidi" w:hAnsiTheme="majorBidi" w:cstheme="majorBidi"/>
          <w:sz w:val="32"/>
          <w:szCs w:val="32"/>
        </w:rPr>
      </w:pPr>
      <w:r>
        <w:rPr>
          <w:rFonts w:asciiTheme="majorBidi" w:hAnsiTheme="majorBidi" w:cstheme="majorBidi" w:hint="cs"/>
          <w:sz w:val="32"/>
          <w:szCs w:val="32"/>
          <w:rtl/>
        </w:rPr>
        <w:t>قسم الهندسة المعلوماتية</w:t>
      </w:r>
    </w:p>
    <w:p w14:paraId="3BC9C2D5" w14:textId="7846ADB7" w:rsidR="007F7C9D" w:rsidRPr="00DD6AEC" w:rsidRDefault="006765D5" w:rsidP="007F7C9D">
      <w:pPr>
        <w:pStyle w:val="Default"/>
        <w:spacing w:line="360" w:lineRule="auto"/>
        <w:jc w:val="center"/>
        <w:rPr>
          <w:rFonts w:asciiTheme="majorBidi" w:hAnsiTheme="majorBidi" w:cstheme="majorBidi"/>
          <w:color w:val="auto"/>
          <w:sz w:val="28"/>
          <w:szCs w:val="28"/>
          <w:lang w:bidi="ar-SY"/>
        </w:rPr>
      </w:pPr>
      <w:r>
        <w:rPr>
          <w:rFonts w:asciiTheme="majorBidi" w:hAnsiTheme="majorBidi" w:cstheme="majorBidi" w:hint="cs"/>
          <w:color w:val="auto"/>
          <w:sz w:val="28"/>
          <w:szCs w:val="28"/>
          <w:rtl/>
          <w:lang w:bidi="ar-SY"/>
        </w:rPr>
        <w:t>تقديم</w:t>
      </w:r>
    </w:p>
    <w:p w14:paraId="46443BEC" w14:textId="097E54CE" w:rsidR="007F7C9D" w:rsidRDefault="00523FC2" w:rsidP="007F7C9D">
      <w:pPr>
        <w:pStyle w:val="Default"/>
        <w:spacing w:line="360" w:lineRule="auto"/>
        <w:ind w:left="720"/>
        <w:rPr>
          <w:rFonts w:asciiTheme="majorBidi" w:hAnsiTheme="majorBidi" w:cstheme="majorBidi"/>
          <w:b/>
          <w:bCs/>
          <w:color w:val="auto"/>
          <w:sz w:val="28"/>
          <w:szCs w:val="28"/>
          <w:lang w:bidi="ar-SY"/>
        </w:rPr>
      </w:pPr>
      <w:r>
        <w:rPr>
          <w:rFonts w:asciiTheme="majorBidi" w:hAnsiTheme="majorBidi" w:cstheme="majorBidi" w:hint="cs"/>
          <w:b/>
          <w:bCs/>
          <w:color w:val="auto"/>
          <w:sz w:val="28"/>
          <w:szCs w:val="28"/>
          <w:rtl/>
          <w:lang w:bidi="ar-SY"/>
        </w:rPr>
        <w:t>محمد حمادة</w:t>
      </w:r>
      <w:r w:rsidR="007F7C9D">
        <w:rPr>
          <w:rFonts w:asciiTheme="majorBidi" w:hAnsiTheme="majorBidi" w:cstheme="majorBidi"/>
          <w:b/>
          <w:bCs/>
          <w:color w:val="auto"/>
          <w:sz w:val="28"/>
          <w:szCs w:val="28"/>
          <w:lang w:bidi="ar-SY"/>
        </w:rPr>
        <w:tab/>
      </w:r>
      <w:r w:rsidR="007F7C9D">
        <w:rPr>
          <w:rFonts w:asciiTheme="majorBidi" w:hAnsiTheme="majorBidi" w:cstheme="majorBidi"/>
          <w:b/>
          <w:bCs/>
          <w:color w:val="auto"/>
          <w:sz w:val="28"/>
          <w:szCs w:val="28"/>
          <w:lang w:bidi="ar-SY"/>
        </w:rPr>
        <w:tab/>
      </w:r>
      <w:r w:rsidR="007F7C9D">
        <w:rPr>
          <w:rFonts w:asciiTheme="majorBidi" w:hAnsiTheme="majorBidi" w:cstheme="majorBidi"/>
          <w:b/>
          <w:bCs/>
          <w:color w:val="auto"/>
          <w:sz w:val="28"/>
          <w:szCs w:val="28"/>
          <w:lang w:bidi="ar-SY"/>
        </w:rPr>
        <w:tab/>
      </w:r>
      <w:r w:rsidR="007F7C9D">
        <w:rPr>
          <w:rFonts w:asciiTheme="majorBidi" w:hAnsiTheme="majorBidi" w:cstheme="majorBidi"/>
          <w:b/>
          <w:bCs/>
          <w:color w:val="auto"/>
          <w:sz w:val="28"/>
          <w:szCs w:val="28"/>
          <w:lang w:bidi="ar-SY"/>
        </w:rPr>
        <w:tab/>
      </w:r>
      <w:r w:rsidR="007F7C9D">
        <w:rPr>
          <w:rFonts w:asciiTheme="majorBidi" w:hAnsiTheme="majorBidi" w:cstheme="majorBidi"/>
          <w:b/>
          <w:bCs/>
          <w:color w:val="auto"/>
          <w:sz w:val="28"/>
          <w:szCs w:val="28"/>
          <w:lang w:bidi="ar-SY"/>
        </w:rPr>
        <w:tab/>
      </w:r>
      <w:r>
        <w:rPr>
          <w:rFonts w:asciiTheme="majorBidi" w:hAnsiTheme="majorBidi" w:cstheme="majorBidi"/>
          <w:b/>
          <w:bCs/>
          <w:color w:val="auto"/>
          <w:sz w:val="28"/>
          <w:szCs w:val="28"/>
          <w:rtl/>
          <w:lang w:bidi="ar-SY"/>
        </w:rPr>
        <w:tab/>
      </w:r>
      <w:r>
        <w:rPr>
          <w:rFonts w:asciiTheme="majorBidi" w:hAnsiTheme="majorBidi" w:cstheme="majorBidi" w:hint="cs"/>
          <w:b/>
          <w:bCs/>
          <w:color w:val="auto"/>
          <w:sz w:val="28"/>
          <w:szCs w:val="28"/>
          <w:rtl/>
          <w:lang w:bidi="ar-SY"/>
        </w:rPr>
        <w:t>محمد مجد الحافي</w:t>
      </w:r>
      <w:r>
        <w:rPr>
          <w:rFonts w:asciiTheme="majorBidi" w:hAnsiTheme="majorBidi" w:cstheme="majorBidi"/>
          <w:b/>
          <w:bCs/>
          <w:color w:val="auto"/>
          <w:sz w:val="28"/>
          <w:szCs w:val="28"/>
          <w:rtl/>
          <w:lang w:bidi="ar-SY"/>
        </w:rPr>
        <w:tab/>
      </w:r>
      <w:r w:rsidR="007F7C9D">
        <w:rPr>
          <w:rFonts w:asciiTheme="majorBidi" w:hAnsiTheme="majorBidi" w:cstheme="majorBidi"/>
          <w:b/>
          <w:bCs/>
          <w:color w:val="auto"/>
          <w:sz w:val="28"/>
          <w:szCs w:val="28"/>
          <w:lang w:bidi="ar-SY"/>
        </w:rPr>
        <w:br/>
      </w:r>
      <w:r w:rsidR="007F7C9D">
        <w:rPr>
          <w:rFonts w:asciiTheme="majorBidi" w:hAnsiTheme="majorBidi" w:cstheme="majorBidi"/>
          <w:b/>
          <w:bCs/>
          <w:color w:val="auto"/>
          <w:sz w:val="28"/>
          <w:szCs w:val="28"/>
          <w:lang w:bidi="ar-SY"/>
        </w:rPr>
        <w:tab/>
      </w:r>
      <w:r w:rsidR="007F7C9D">
        <w:rPr>
          <w:rFonts w:asciiTheme="majorBidi" w:hAnsiTheme="majorBidi" w:cstheme="majorBidi"/>
          <w:b/>
          <w:bCs/>
          <w:color w:val="auto"/>
          <w:sz w:val="28"/>
          <w:szCs w:val="28"/>
          <w:lang w:bidi="ar-SY"/>
        </w:rPr>
        <w:tab/>
      </w:r>
      <w:r w:rsidR="007F7C9D">
        <w:rPr>
          <w:rFonts w:asciiTheme="majorBidi" w:hAnsiTheme="majorBidi" w:cstheme="majorBidi"/>
          <w:b/>
          <w:bCs/>
          <w:color w:val="auto"/>
          <w:sz w:val="28"/>
          <w:szCs w:val="28"/>
          <w:lang w:bidi="ar-SY"/>
        </w:rPr>
        <w:tab/>
      </w:r>
      <w:r w:rsidR="007F7C9D">
        <w:rPr>
          <w:rFonts w:asciiTheme="majorBidi" w:hAnsiTheme="majorBidi" w:cstheme="majorBidi"/>
          <w:b/>
          <w:bCs/>
          <w:color w:val="auto"/>
          <w:sz w:val="28"/>
          <w:szCs w:val="28"/>
          <w:lang w:bidi="ar-SY"/>
        </w:rPr>
        <w:tab/>
      </w:r>
      <w:r w:rsidR="007F7C9D">
        <w:rPr>
          <w:rFonts w:asciiTheme="majorBidi" w:hAnsiTheme="majorBidi" w:cstheme="majorBidi"/>
          <w:b/>
          <w:bCs/>
          <w:color w:val="auto"/>
          <w:sz w:val="28"/>
          <w:szCs w:val="28"/>
          <w:lang w:bidi="ar-SY"/>
        </w:rPr>
        <w:tab/>
      </w:r>
      <w:r>
        <w:rPr>
          <w:rFonts w:asciiTheme="majorBidi" w:hAnsiTheme="majorBidi" w:cstheme="majorBidi"/>
          <w:b/>
          <w:bCs/>
          <w:color w:val="auto"/>
          <w:sz w:val="28"/>
          <w:szCs w:val="28"/>
          <w:rtl/>
          <w:lang w:bidi="ar-SY"/>
        </w:rPr>
        <w:tab/>
      </w:r>
      <w:r>
        <w:rPr>
          <w:rFonts w:asciiTheme="majorBidi" w:hAnsiTheme="majorBidi" w:cstheme="majorBidi"/>
          <w:b/>
          <w:bCs/>
          <w:color w:val="auto"/>
          <w:sz w:val="28"/>
          <w:szCs w:val="28"/>
          <w:rtl/>
          <w:lang w:bidi="ar-SY"/>
        </w:rPr>
        <w:tab/>
      </w:r>
      <w:r>
        <w:rPr>
          <w:rFonts w:asciiTheme="majorBidi" w:hAnsiTheme="majorBidi" w:cstheme="majorBidi" w:hint="cs"/>
          <w:b/>
          <w:bCs/>
          <w:color w:val="auto"/>
          <w:sz w:val="28"/>
          <w:szCs w:val="28"/>
          <w:rtl/>
          <w:lang w:bidi="ar-SY"/>
        </w:rPr>
        <w:t>عبد الرحمن ضمان</w:t>
      </w:r>
    </w:p>
    <w:p w14:paraId="42BB9EB5" w14:textId="10841052" w:rsidR="007F7C9D" w:rsidRDefault="007F7C9D" w:rsidP="000E3622">
      <w:pPr>
        <w:pStyle w:val="Default"/>
        <w:spacing w:line="360" w:lineRule="auto"/>
        <w:rPr>
          <w:rFonts w:asciiTheme="majorBidi" w:hAnsiTheme="majorBidi" w:cstheme="majorBidi"/>
          <w:b/>
          <w:bCs/>
          <w:color w:val="auto"/>
          <w:sz w:val="28"/>
          <w:szCs w:val="28"/>
          <w:lang w:bidi="ar-SY"/>
        </w:rPr>
      </w:pPr>
    </w:p>
    <w:p w14:paraId="32C454A8" w14:textId="5A53FC1B" w:rsidR="007F7C9D" w:rsidRPr="00DD6AEC" w:rsidRDefault="006765D5" w:rsidP="007F7C9D">
      <w:pPr>
        <w:pStyle w:val="Default"/>
        <w:spacing w:line="360" w:lineRule="auto"/>
        <w:jc w:val="center"/>
        <w:rPr>
          <w:rFonts w:asciiTheme="majorBidi" w:hAnsiTheme="majorBidi" w:cstheme="majorBidi"/>
          <w:color w:val="auto"/>
          <w:sz w:val="28"/>
          <w:szCs w:val="28"/>
          <w:lang w:bidi="ar-SY"/>
        </w:rPr>
      </w:pPr>
      <w:r>
        <w:rPr>
          <w:rFonts w:asciiTheme="majorBidi" w:hAnsiTheme="majorBidi" w:cstheme="majorBidi" w:hint="cs"/>
          <w:color w:val="auto"/>
          <w:sz w:val="28"/>
          <w:szCs w:val="28"/>
          <w:rtl/>
          <w:lang w:bidi="ar-SY"/>
        </w:rPr>
        <w:t>بإشراف</w:t>
      </w:r>
    </w:p>
    <w:p w14:paraId="30F06EC6" w14:textId="698E4FA9" w:rsidR="007F7C9D" w:rsidRDefault="006765D5" w:rsidP="000E3622">
      <w:pPr>
        <w:pStyle w:val="Default"/>
        <w:spacing w:line="360" w:lineRule="auto"/>
        <w:jc w:val="center"/>
        <w:rPr>
          <w:rFonts w:asciiTheme="majorBidi" w:hAnsiTheme="majorBidi" w:cstheme="majorBidi"/>
          <w:b/>
          <w:bCs/>
          <w:color w:val="auto"/>
          <w:sz w:val="28"/>
          <w:szCs w:val="28"/>
          <w:lang w:bidi="ar-SY"/>
        </w:rPr>
      </w:pPr>
      <w:r>
        <w:rPr>
          <w:rFonts w:asciiTheme="majorBidi" w:hAnsiTheme="majorBidi" w:cstheme="majorBidi" w:hint="cs"/>
          <w:b/>
          <w:bCs/>
          <w:color w:val="auto"/>
          <w:sz w:val="28"/>
          <w:szCs w:val="28"/>
          <w:rtl/>
          <w:lang w:bidi="ar-SY"/>
        </w:rPr>
        <w:t>ا</w:t>
      </w:r>
      <w:r w:rsidR="00523FC2">
        <w:rPr>
          <w:rFonts w:asciiTheme="majorBidi" w:hAnsiTheme="majorBidi" w:cstheme="majorBidi" w:hint="cs"/>
          <w:b/>
          <w:bCs/>
          <w:color w:val="auto"/>
          <w:sz w:val="28"/>
          <w:szCs w:val="28"/>
          <w:rtl/>
          <w:lang w:bidi="ar-SY"/>
        </w:rPr>
        <w:t>لمهندسة خلود الجلاد</w:t>
      </w:r>
      <w:r w:rsidR="007F7C9D">
        <w:rPr>
          <w:rFonts w:asciiTheme="majorBidi" w:hAnsiTheme="majorBidi" w:cstheme="majorBidi"/>
          <w:b/>
          <w:bCs/>
          <w:color w:val="auto"/>
          <w:sz w:val="28"/>
          <w:szCs w:val="28"/>
          <w:lang w:bidi="ar-SY"/>
        </w:rPr>
        <w:br/>
      </w:r>
      <w:r w:rsidR="007F7C9D">
        <w:rPr>
          <w:rFonts w:asciiTheme="majorBidi" w:hAnsiTheme="majorBidi" w:cstheme="majorBidi"/>
          <w:b/>
          <w:bCs/>
          <w:color w:val="auto"/>
          <w:sz w:val="28"/>
          <w:szCs w:val="28"/>
          <w:lang w:bidi="ar-SY"/>
        </w:rPr>
        <w:br/>
      </w:r>
      <w:r w:rsidR="00523FC2">
        <w:rPr>
          <w:rFonts w:asciiTheme="majorBidi" w:hAnsiTheme="majorBidi" w:cstheme="majorBidi" w:hint="cs"/>
          <w:b/>
          <w:bCs/>
          <w:color w:val="auto"/>
          <w:sz w:val="28"/>
          <w:szCs w:val="28"/>
          <w:rtl/>
          <w:lang w:bidi="ar-SY"/>
        </w:rPr>
        <w:t>شباط 2022</w:t>
      </w:r>
    </w:p>
    <w:p w14:paraId="505432DC" w14:textId="0CD0BA15" w:rsidR="005F1F0C" w:rsidRDefault="005F1F0C" w:rsidP="005F1F0C">
      <w:pPr>
        <w:spacing w:before="79" w:line="360" w:lineRule="auto"/>
        <w:ind w:right="675"/>
        <w:jc w:val="both"/>
        <w:rPr>
          <w:rFonts w:asciiTheme="majorBidi" w:hAnsiTheme="majorBidi" w:cstheme="majorBidi"/>
          <w:sz w:val="24"/>
          <w:szCs w:val="24"/>
        </w:rPr>
      </w:pPr>
    </w:p>
    <w:sectPr w:rsidR="005F1F0C" w:rsidSect="006048C0">
      <w:footerReference w:type="default" r:id="rId58"/>
      <w:pgSz w:w="11906" w:h="16838" w:code="9"/>
      <w:pgMar w:top="1440" w:right="1800" w:bottom="1440" w:left="180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3B7AB67" w14:textId="77777777" w:rsidR="00A8207F" w:rsidRDefault="00A8207F" w:rsidP="00216E84">
      <w:pPr>
        <w:spacing w:after="0" w:line="240" w:lineRule="auto"/>
      </w:pPr>
      <w:r>
        <w:separator/>
      </w:r>
    </w:p>
  </w:endnote>
  <w:endnote w:type="continuationSeparator" w:id="0">
    <w:p w14:paraId="6E0F7B85" w14:textId="77777777" w:rsidR="00A8207F" w:rsidRDefault="00A8207F" w:rsidP="00216E8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Traditional Arabic">
    <w:panose1 w:val="02020603050405020304"/>
    <w:charset w:val="00"/>
    <w:family w:val="roman"/>
    <w:pitch w:val="variable"/>
    <w:sig w:usb0="00002003" w:usb1="80000000" w:usb2="00000008" w:usb3="00000000" w:csb0="0000004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D39AB90" w14:textId="686F0C6E" w:rsidR="0029746E" w:rsidRDefault="0029746E" w:rsidP="006048C0">
    <w:pPr>
      <w:pStyle w:val="Footer"/>
      <w:jc w:val="center"/>
    </w:pPr>
  </w:p>
  <w:p w14:paraId="63B0D16D" w14:textId="77777777" w:rsidR="0029746E" w:rsidRDefault="0029746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101684509"/>
      <w:docPartObj>
        <w:docPartGallery w:val="Page Numbers (Bottom of Page)"/>
        <w:docPartUnique/>
      </w:docPartObj>
    </w:sdtPr>
    <w:sdtEndPr>
      <w:rPr>
        <w:noProof/>
      </w:rPr>
    </w:sdtEndPr>
    <w:sdtContent>
      <w:p w14:paraId="45543225" w14:textId="50E7E75B" w:rsidR="0029746E" w:rsidRDefault="0029746E">
        <w:pPr>
          <w:pStyle w:val="Footer"/>
          <w:jc w:val="center"/>
        </w:pPr>
        <w:r>
          <w:fldChar w:fldCharType="begin"/>
        </w:r>
        <w:r>
          <w:instrText xml:space="preserve"> PAGE   \* MERGEFORMAT </w:instrText>
        </w:r>
        <w:r>
          <w:fldChar w:fldCharType="separate"/>
        </w:r>
        <w:r>
          <w:rPr>
            <w:noProof/>
          </w:rPr>
          <w:t>xvi</w:t>
        </w:r>
        <w:r>
          <w:rPr>
            <w:noProof/>
          </w:rPr>
          <w:fldChar w:fldCharType="end"/>
        </w:r>
      </w:p>
    </w:sdtContent>
  </w:sdt>
  <w:p w14:paraId="5FBA2000" w14:textId="77777777" w:rsidR="0029746E" w:rsidRDefault="0029746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40930166"/>
      <w:docPartObj>
        <w:docPartGallery w:val="Page Numbers (Bottom of Page)"/>
        <w:docPartUnique/>
      </w:docPartObj>
    </w:sdtPr>
    <w:sdtEndPr>
      <w:rPr>
        <w:noProof/>
      </w:rPr>
    </w:sdtEndPr>
    <w:sdtContent>
      <w:p w14:paraId="2FE8A5F0" w14:textId="34A39FB7" w:rsidR="0029746E" w:rsidRDefault="0029746E">
        <w:pPr>
          <w:pStyle w:val="Footer"/>
          <w:jc w:val="center"/>
        </w:pPr>
        <w:r>
          <w:fldChar w:fldCharType="begin"/>
        </w:r>
        <w:r>
          <w:instrText xml:space="preserve"> PAGE   \* MERGEFORMAT </w:instrText>
        </w:r>
        <w:r>
          <w:fldChar w:fldCharType="separate"/>
        </w:r>
        <w:r>
          <w:rPr>
            <w:noProof/>
          </w:rPr>
          <w:t>20</w:t>
        </w:r>
        <w:r>
          <w:rPr>
            <w:noProof/>
          </w:rPr>
          <w:fldChar w:fldCharType="end"/>
        </w:r>
      </w:p>
    </w:sdtContent>
  </w:sdt>
  <w:p w14:paraId="55B1F015" w14:textId="77777777" w:rsidR="0029746E" w:rsidRDefault="0029746E">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3DBF4E4" w14:textId="1378DE2A" w:rsidR="0029746E" w:rsidRDefault="0029746E" w:rsidP="00195633">
    <w:pPr>
      <w:pStyle w:val="Footer"/>
      <w:jc w:val="center"/>
    </w:pPr>
  </w:p>
  <w:p w14:paraId="784E898D" w14:textId="77777777" w:rsidR="0029746E" w:rsidRDefault="0029746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15E6628" w14:textId="77777777" w:rsidR="00A8207F" w:rsidRDefault="00A8207F" w:rsidP="00216E84">
      <w:pPr>
        <w:spacing w:after="0" w:line="240" w:lineRule="auto"/>
      </w:pPr>
      <w:r>
        <w:separator/>
      </w:r>
    </w:p>
  </w:footnote>
  <w:footnote w:type="continuationSeparator" w:id="0">
    <w:p w14:paraId="0DA5E2B6" w14:textId="77777777" w:rsidR="00A8207F" w:rsidRDefault="00A8207F" w:rsidP="00216E84">
      <w:pPr>
        <w:spacing w:after="0" w:line="240" w:lineRule="auto"/>
      </w:pPr>
      <w:r>
        <w:continuationSeparator/>
      </w:r>
    </w:p>
  </w:footnote>
  <w:footnote w:id="1">
    <w:p w14:paraId="301980CA" w14:textId="77777777" w:rsidR="0029746E" w:rsidRDefault="0029746E" w:rsidP="00466CED">
      <w:pPr>
        <w:pStyle w:val="FootnoteText"/>
      </w:pPr>
      <w:r>
        <w:rPr>
          <w:rStyle w:val="FootnoteReference"/>
        </w:rPr>
        <w:footnoteRef/>
      </w:r>
      <w:r>
        <w:t xml:space="preserve"> </w:t>
      </w:r>
      <w:r w:rsidRPr="00466CED">
        <w:t xml:space="preserve"> </w:t>
      </w:r>
      <w:hyperlink r:id="rId1" w:history="1">
        <w:r w:rsidRPr="00D56643">
          <w:rPr>
            <w:rStyle w:val="Hyperlink"/>
          </w:rPr>
          <w:t>https://www.microfocus.com/en-us/cyberres/application-security/static-code-analyzer</w:t>
        </w:r>
      </w:hyperlink>
      <w:r>
        <w:t xml:space="preserve"> </w:t>
      </w:r>
    </w:p>
    <w:p w14:paraId="7D57DC9E" w14:textId="73CE8E31" w:rsidR="0029746E" w:rsidRDefault="0029746E" w:rsidP="00466CED">
      <w:pPr>
        <w:pStyle w:val="FootnoteText"/>
      </w:pPr>
      <w:r>
        <w:rPr>
          <w:rStyle w:val="FootnoteReference"/>
        </w:rPr>
        <w:t>2</w:t>
      </w:r>
      <w:r>
        <w:t xml:space="preserve"> </w:t>
      </w:r>
      <w:hyperlink r:id="rId2" w:history="1">
        <w:r w:rsidRPr="00827715">
          <w:rPr>
            <w:rStyle w:val="Hyperlink"/>
          </w:rPr>
          <w:t>https://hakiri.io/</w:t>
        </w:r>
      </w:hyperlink>
    </w:p>
    <w:p w14:paraId="522AF64A" w14:textId="53CC7663" w:rsidR="0029746E" w:rsidRDefault="0029746E" w:rsidP="00466CED">
      <w:pPr>
        <w:pStyle w:val="FootnoteText"/>
      </w:pPr>
      <w:r>
        <w:rPr>
          <w:rStyle w:val="FootnoteReference"/>
        </w:rPr>
        <w:t>3</w:t>
      </w:r>
      <w:r>
        <w:t xml:space="preserve"> </w:t>
      </w:r>
      <w:hyperlink r:id="rId3" w:history="1">
        <w:r w:rsidRPr="00827715">
          <w:rPr>
            <w:rStyle w:val="Hyperlink"/>
          </w:rPr>
          <w:t>https://www.whitesourcesoftware.com/</w:t>
        </w:r>
      </w:hyperlink>
    </w:p>
  </w:footnote>
  <w:footnote w:id="2">
    <w:p w14:paraId="329DFDA7" w14:textId="671F0B88" w:rsidR="0029746E" w:rsidRDefault="0029746E" w:rsidP="00466CED">
      <w:pPr>
        <w:pStyle w:val="FootnoteText"/>
      </w:pPr>
    </w:p>
    <w:p w14:paraId="1210B9AC" w14:textId="799FAA5E" w:rsidR="0029746E" w:rsidRDefault="0029746E" w:rsidP="00466CED">
      <w:pPr>
        <w:pStyle w:val="FootnoteText"/>
      </w:pPr>
    </w:p>
  </w:footnote>
  <w:footnote w:id="3">
    <w:p w14:paraId="78F019AF" w14:textId="73AD8EBC" w:rsidR="0029746E" w:rsidRDefault="0029746E" w:rsidP="006B6DB8">
      <w:pPr>
        <w:pStyle w:val="FootnoteText"/>
      </w:pPr>
    </w:p>
  </w:footnote>
  <w:footnote w:id="4">
    <w:p w14:paraId="368B31DA" w14:textId="7981FD81" w:rsidR="0029746E" w:rsidRDefault="0029746E" w:rsidP="006B6DB8">
      <w:pPr>
        <w:pStyle w:val="FootnoteText"/>
      </w:pPr>
    </w:p>
  </w:footnote>
  <w:footnote w:id="5">
    <w:p w14:paraId="0AB6F8AA" w14:textId="57E6C5DF" w:rsidR="0029746E" w:rsidRPr="006B6DB8" w:rsidRDefault="0029746E" w:rsidP="006B6DB8">
      <w:pPr>
        <w:pStyle w:val="FootnoteText"/>
      </w:pPr>
    </w:p>
  </w:footnote>
  <w:footnote w:id="6">
    <w:p w14:paraId="26140534" w14:textId="283388AB" w:rsidR="0029746E" w:rsidRDefault="0029746E">
      <w:pPr>
        <w:pStyle w:val="FootnoteText"/>
      </w:pPr>
    </w:p>
  </w:footnote>
  <w:footnote w:id="7">
    <w:p w14:paraId="245E3896" w14:textId="353E1E4F" w:rsidR="0029746E" w:rsidRDefault="0029746E">
      <w:pPr>
        <w:pStyle w:val="FootnoteText"/>
      </w:pPr>
    </w:p>
  </w:footnote>
  <w:footnote w:id="8">
    <w:p w14:paraId="08CED822" w14:textId="1D027DB4" w:rsidR="0029746E" w:rsidRDefault="0029746E">
      <w:pPr>
        <w:pStyle w:val="FootnoteText"/>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54C7639" w14:textId="7D7A8589" w:rsidR="0029746E" w:rsidRDefault="0029746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E7C7060" w14:textId="6061D2E7" w:rsidR="0029746E" w:rsidRDefault="0029746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F69250A" w14:textId="2A183373" w:rsidR="0029746E" w:rsidRDefault="0029746E">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64C29E4" w14:textId="1A5CFBFA" w:rsidR="0029746E" w:rsidRDefault="0029746E">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94AF7F1" w14:textId="7C3B73D1" w:rsidR="0029746E" w:rsidRDefault="0029746E" w:rsidP="00BD59AC">
    <w:pPr>
      <w:pStyle w:val="Caption"/>
      <w:keepNext/>
    </w:pPr>
  </w:p>
  <w:p w14:paraId="73D9BE8F" w14:textId="77777777" w:rsidR="0029746E" w:rsidRDefault="0029746E">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EB8555E" w14:textId="23E4C4C2" w:rsidR="0029746E" w:rsidRDefault="0029746E">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24646AE" w14:textId="4A6D32D7" w:rsidR="0029746E" w:rsidRDefault="0029746E">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FE7B88D" w14:textId="5A4441DD" w:rsidR="0029746E" w:rsidRDefault="0029746E">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26FF686" w14:textId="0FD71C81" w:rsidR="0029746E" w:rsidRDefault="0029746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11.55pt;height:11.55pt" o:bullet="t">
        <v:imagedata r:id="rId1" o:title="msoE88E"/>
      </v:shape>
    </w:pict>
  </w:numPicBullet>
  <w:abstractNum w:abstractNumId="0" w15:restartNumberingAfterBreak="0">
    <w:nsid w:val="03F16248"/>
    <w:multiLevelType w:val="hybridMultilevel"/>
    <w:tmpl w:val="CF02144E"/>
    <w:lvl w:ilvl="0" w:tplc="04090007">
      <w:start w:val="1"/>
      <w:numFmt w:val="bullet"/>
      <w:lvlText w:val=""/>
      <w:lvlPicBulletId w:val="0"/>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46D6E0A"/>
    <w:multiLevelType w:val="multilevel"/>
    <w:tmpl w:val="A3822C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364D20"/>
    <w:multiLevelType w:val="hybridMultilevel"/>
    <w:tmpl w:val="117ABE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08A2CAF"/>
    <w:multiLevelType w:val="hybridMultilevel"/>
    <w:tmpl w:val="CA12A2A4"/>
    <w:lvl w:ilvl="0" w:tplc="04090007">
      <w:start w:val="1"/>
      <w:numFmt w:val="bullet"/>
      <w:lvlText w:val=""/>
      <w:lvlPicBulletId w:val="0"/>
      <w:lvlJc w:val="left"/>
      <w:pPr>
        <w:ind w:left="1095" w:hanging="360"/>
      </w:pPr>
      <w:rPr>
        <w:rFonts w:ascii="Symbol" w:hAnsi="Symbol" w:hint="default"/>
      </w:rPr>
    </w:lvl>
    <w:lvl w:ilvl="1" w:tplc="04090003" w:tentative="1">
      <w:start w:val="1"/>
      <w:numFmt w:val="bullet"/>
      <w:lvlText w:val="o"/>
      <w:lvlJc w:val="left"/>
      <w:pPr>
        <w:ind w:left="1815" w:hanging="360"/>
      </w:pPr>
      <w:rPr>
        <w:rFonts w:ascii="Courier New" w:hAnsi="Courier New" w:cs="Courier New" w:hint="default"/>
      </w:rPr>
    </w:lvl>
    <w:lvl w:ilvl="2" w:tplc="04090005" w:tentative="1">
      <w:start w:val="1"/>
      <w:numFmt w:val="bullet"/>
      <w:lvlText w:val=""/>
      <w:lvlJc w:val="left"/>
      <w:pPr>
        <w:ind w:left="2535" w:hanging="360"/>
      </w:pPr>
      <w:rPr>
        <w:rFonts w:ascii="Wingdings" w:hAnsi="Wingdings" w:hint="default"/>
      </w:rPr>
    </w:lvl>
    <w:lvl w:ilvl="3" w:tplc="04090001" w:tentative="1">
      <w:start w:val="1"/>
      <w:numFmt w:val="bullet"/>
      <w:lvlText w:val=""/>
      <w:lvlJc w:val="left"/>
      <w:pPr>
        <w:ind w:left="3255" w:hanging="360"/>
      </w:pPr>
      <w:rPr>
        <w:rFonts w:ascii="Symbol" w:hAnsi="Symbol" w:hint="default"/>
      </w:rPr>
    </w:lvl>
    <w:lvl w:ilvl="4" w:tplc="04090003" w:tentative="1">
      <w:start w:val="1"/>
      <w:numFmt w:val="bullet"/>
      <w:lvlText w:val="o"/>
      <w:lvlJc w:val="left"/>
      <w:pPr>
        <w:ind w:left="3975" w:hanging="360"/>
      </w:pPr>
      <w:rPr>
        <w:rFonts w:ascii="Courier New" w:hAnsi="Courier New" w:cs="Courier New" w:hint="default"/>
      </w:rPr>
    </w:lvl>
    <w:lvl w:ilvl="5" w:tplc="04090005" w:tentative="1">
      <w:start w:val="1"/>
      <w:numFmt w:val="bullet"/>
      <w:lvlText w:val=""/>
      <w:lvlJc w:val="left"/>
      <w:pPr>
        <w:ind w:left="4695" w:hanging="360"/>
      </w:pPr>
      <w:rPr>
        <w:rFonts w:ascii="Wingdings" w:hAnsi="Wingdings" w:hint="default"/>
      </w:rPr>
    </w:lvl>
    <w:lvl w:ilvl="6" w:tplc="04090001" w:tentative="1">
      <w:start w:val="1"/>
      <w:numFmt w:val="bullet"/>
      <w:lvlText w:val=""/>
      <w:lvlJc w:val="left"/>
      <w:pPr>
        <w:ind w:left="5415" w:hanging="360"/>
      </w:pPr>
      <w:rPr>
        <w:rFonts w:ascii="Symbol" w:hAnsi="Symbol" w:hint="default"/>
      </w:rPr>
    </w:lvl>
    <w:lvl w:ilvl="7" w:tplc="04090003" w:tentative="1">
      <w:start w:val="1"/>
      <w:numFmt w:val="bullet"/>
      <w:lvlText w:val="o"/>
      <w:lvlJc w:val="left"/>
      <w:pPr>
        <w:ind w:left="6135" w:hanging="360"/>
      </w:pPr>
      <w:rPr>
        <w:rFonts w:ascii="Courier New" w:hAnsi="Courier New" w:cs="Courier New" w:hint="default"/>
      </w:rPr>
    </w:lvl>
    <w:lvl w:ilvl="8" w:tplc="04090005" w:tentative="1">
      <w:start w:val="1"/>
      <w:numFmt w:val="bullet"/>
      <w:lvlText w:val=""/>
      <w:lvlJc w:val="left"/>
      <w:pPr>
        <w:ind w:left="6855" w:hanging="360"/>
      </w:pPr>
      <w:rPr>
        <w:rFonts w:ascii="Wingdings" w:hAnsi="Wingdings" w:hint="default"/>
      </w:rPr>
    </w:lvl>
  </w:abstractNum>
  <w:abstractNum w:abstractNumId="4" w15:restartNumberingAfterBreak="0">
    <w:nsid w:val="24050844"/>
    <w:multiLevelType w:val="multilevel"/>
    <w:tmpl w:val="B85AC4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4FE660B"/>
    <w:multiLevelType w:val="hybridMultilevel"/>
    <w:tmpl w:val="FADA2C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5A906CA"/>
    <w:multiLevelType w:val="hybridMultilevel"/>
    <w:tmpl w:val="2C0C0C3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FD6550C"/>
    <w:multiLevelType w:val="multilevel"/>
    <w:tmpl w:val="F1DAC7A0"/>
    <w:lvl w:ilvl="0">
      <w:start w:val="1"/>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8" w15:restartNumberingAfterBreak="0">
    <w:nsid w:val="4838616E"/>
    <w:multiLevelType w:val="multilevel"/>
    <w:tmpl w:val="12A6EB56"/>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9" w15:restartNumberingAfterBreak="0">
    <w:nsid w:val="487F00FC"/>
    <w:multiLevelType w:val="multilevel"/>
    <w:tmpl w:val="C026E77A"/>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BF66EE7"/>
    <w:multiLevelType w:val="hybridMultilevel"/>
    <w:tmpl w:val="FA94CBEC"/>
    <w:lvl w:ilvl="0" w:tplc="98D21536">
      <w:start w:val="1"/>
      <w:numFmt w:val="decimal"/>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1" w15:restartNumberingAfterBreak="0">
    <w:nsid w:val="4C1048B0"/>
    <w:multiLevelType w:val="hybridMultilevel"/>
    <w:tmpl w:val="827A00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EDE5C3E"/>
    <w:multiLevelType w:val="hybridMultilevel"/>
    <w:tmpl w:val="E10E5E9C"/>
    <w:lvl w:ilvl="0" w:tplc="04090001">
      <w:start w:val="1"/>
      <w:numFmt w:val="bullet"/>
      <w:lvlText w:val=""/>
      <w:lvlJc w:val="left"/>
      <w:pPr>
        <w:ind w:left="1172" w:hanging="360"/>
      </w:pPr>
      <w:rPr>
        <w:rFonts w:ascii="Symbol" w:hAnsi="Symbol" w:hint="default"/>
      </w:rPr>
    </w:lvl>
    <w:lvl w:ilvl="1" w:tplc="04090003" w:tentative="1">
      <w:start w:val="1"/>
      <w:numFmt w:val="bullet"/>
      <w:lvlText w:val="o"/>
      <w:lvlJc w:val="left"/>
      <w:pPr>
        <w:ind w:left="1892" w:hanging="360"/>
      </w:pPr>
      <w:rPr>
        <w:rFonts w:ascii="Courier New" w:hAnsi="Courier New" w:cs="Courier New" w:hint="default"/>
      </w:rPr>
    </w:lvl>
    <w:lvl w:ilvl="2" w:tplc="04090005" w:tentative="1">
      <w:start w:val="1"/>
      <w:numFmt w:val="bullet"/>
      <w:lvlText w:val=""/>
      <w:lvlJc w:val="left"/>
      <w:pPr>
        <w:ind w:left="2612" w:hanging="360"/>
      </w:pPr>
      <w:rPr>
        <w:rFonts w:ascii="Wingdings" w:hAnsi="Wingdings" w:hint="default"/>
      </w:rPr>
    </w:lvl>
    <w:lvl w:ilvl="3" w:tplc="04090001" w:tentative="1">
      <w:start w:val="1"/>
      <w:numFmt w:val="bullet"/>
      <w:lvlText w:val=""/>
      <w:lvlJc w:val="left"/>
      <w:pPr>
        <w:ind w:left="3332" w:hanging="360"/>
      </w:pPr>
      <w:rPr>
        <w:rFonts w:ascii="Symbol" w:hAnsi="Symbol" w:hint="default"/>
      </w:rPr>
    </w:lvl>
    <w:lvl w:ilvl="4" w:tplc="04090003" w:tentative="1">
      <w:start w:val="1"/>
      <w:numFmt w:val="bullet"/>
      <w:lvlText w:val="o"/>
      <w:lvlJc w:val="left"/>
      <w:pPr>
        <w:ind w:left="4052" w:hanging="360"/>
      </w:pPr>
      <w:rPr>
        <w:rFonts w:ascii="Courier New" w:hAnsi="Courier New" w:cs="Courier New" w:hint="default"/>
      </w:rPr>
    </w:lvl>
    <w:lvl w:ilvl="5" w:tplc="04090005" w:tentative="1">
      <w:start w:val="1"/>
      <w:numFmt w:val="bullet"/>
      <w:lvlText w:val=""/>
      <w:lvlJc w:val="left"/>
      <w:pPr>
        <w:ind w:left="4772" w:hanging="360"/>
      </w:pPr>
      <w:rPr>
        <w:rFonts w:ascii="Wingdings" w:hAnsi="Wingdings" w:hint="default"/>
      </w:rPr>
    </w:lvl>
    <w:lvl w:ilvl="6" w:tplc="04090001" w:tentative="1">
      <w:start w:val="1"/>
      <w:numFmt w:val="bullet"/>
      <w:lvlText w:val=""/>
      <w:lvlJc w:val="left"/>
      <w:pPr>
        <w:ind w:left="5492" w:hanging="360"/>
      </w:pPr>
      <w:rPr>
        <w:rFonts w:ascii="Symbol" w:hAnsi="Symbol" w:hint="default"/>
      </w:rPr>
    </w:lvl>
    <w:lvl w:ilvl="7" w:tplc="04090003" w:tentative="1">
      <w:start w:val="1"/>
      <w:numFmt w:val="bullet"/>
      <w:lvlText w:val="o"/>
      <w:lvlJc w:val="left"/>
      <w:pPr>
        <w:ind w:left="6212" w:hanging="360"/>
      </w:pPr>
      <w:rPr>
        <w:rFonts w:ascii="Courier New" w:hAnsi="Courier New" w:cs="Courier New" w:hint="default"/>
      </w:rPr>
    </w:lvl>
    <w:lvl w:ilvl="8" w:tplc="04090005" w:tentative="1">
      <w:start w:val="1"/>
      <w:numFmt w:val="bullet"/>
      <w:lvlText w:val=""/>
      <w:lvlJc w:val="left"/>
      <w:pPr>
        <w:ind w:left="6932" w:hanging="360"/>
      </w:pPr>
      <w:rPr>
        <w:rFonts w:ascii="Wingdings" w:hAnsi="Wingdings" w:hint="default"/>
      </w:rPr>
    </w:lvl>
  </w:abstractNum>
  <w:abstractNum w:abstractNumId="13" w15:restartNumberingAfterBreak="0">
    <w:nsid w:val="55043592"/>
    <w:multiLevelType w:val="multilevel"/>
    <w:tmpl w:val="D5441D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A147664"/>
    <w:multiLevelType w:val="hybridMultilevel"/>
    <w:tmpl w:val="64F21E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B187018"/>
    <w:multiLevelType w:val="hybridMultilevel"/>
    <w:tmpl w:val="6128D5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C324035"/>
    <w:multiLevelType w:val="hybridMultilevel"/>
    <w:tmpl w:val="19287D78"/>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CA314F6"/>
    <w:multiLevelType w:val="hybridMultilevel"/>
    <w:tmpl w:val="79CE50E4"/>
    <w:lvl w:ilvl="0" w:tplc="9298402C">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E3C6CA6"/>
    <w:multiLevelType w:val="hybridMultilevel"/>
    <w:tmpl w:val="F318A2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F4F170A"/>
    <w:multiLevelType w:val="hybridMultilevel"/>
    <w:tmpl w:val="4D3EC5A8"/>
    <w:lvl w:ilvl="0" w:tplc="0BC87BB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61956B61"/>
    <w:multiLevelType w:val="hybridMultilevel"/>
    <w:tmpl w:val="827E83B2"/>
    <w:lvl w:ilvl="0" w:tplc="EEF4ADDC">
      <w:start w:val="1"/>
      <w:numFmt w:val="decimal"/>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1" w15:restartNumberingAfterBreak="0">
    <w:nsid w:val="6739360E"/>
    <w:multiLevelType w:val="hybridMultilevel"/>
    <w:tmpl w:val="F0348F14"/>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B3A5C3F"/>
    <w:multiLevelType w:val="hybridMultilevel"/>
    <w:tmpl w:val="2592CA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F723833"/>
    <w:multiLevelType w:val="hybridMultilevel"/>
    <w:tmpl w:val="71125C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5CB4204"/>
    <w:multiLevelType w:val="hybridMultilevel"/>
    <w:tmpl w:val="BBDC7664"/>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60E4003"/>
    <w:multiLevelType w:val="hybridMultilevel"/>
    <w:tmpl w:val="D6749B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7E30E19"/>
    <w:multiLevelType w:val="hybridMultilevel"/>
    <w:tmpl w:val="2EEEC2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B2F0C25"/>
    <w:multiLevelType w:val="multilevel"/>
    <w:tmpl w:val="1BE2FC6A"/>
    <w:lvl w:ilvl="0">
      <w:start w:val="2"/>
      <w:numFmt w:val="decimal"/>
      <w:lvlText w:val="%1"/>
      <w:lvlJc w:val="left"/>
      <w:pPr>
        <w:ind w:left="375" w:hanging="375"/>
      </w:pPr>
      <w:rPr>
        <w:rFonts w:eastAsiaTheme="majorEastAsia" w:hint="default"/>
        <w:b/>
        <w:sz w:val="28"/>
      </w:rPr>
    </w:lvl>
    <w:lvl w:ilvl="1">
      <w:start w:val="4"/>
      <w:numFmt w:val="decimal"/>
      <w:lvlText w:val="%1.%2"/>
      <w:lvlJc w:val="left"/>
      <w:pPr>
        <w:ind w:left="375" w:hanging="375"/>
      </w:pPr>
      <w:rPr>
        <w:rFonts w:eastAsiaTheme="majorEastAsia" w:hint="default"/>
        <w:b/>
        <w:sz w:val="28"/>
      </w:rPr>
    </w:lvl>
    <w:lvl w:ilvl="2">
      <w:start w:val="1"/>
      <w:numFmt w:val="decimal"/>
      <w:lvlText w:val="%1.%2.%3"/>
      <w:lvlJc w:val="left"/>
      <w:pPr>
        <w:ind w:left="720" w:hanging="720"/>
      </w:pPr>
      <w:rPr>
        <w:rFonts w:eastAsiaTheme="majorEastAsia" w:hint="default"/>
        <w:b/>
        <w:sz w:val="28"/>
      </w:rPr>
    </w:lvl>
    <w:lvl w:ilvl="3">
      <w:start w:val="1"/>
      <w:numFmt w:val="decimal"/>
      <w:lvlText w:val="%1.%2.%3.%4"/>
      <w:lvlJc w:val="left"/>
      <w:pPr>
        <w:ind w:left="720" w:hanging="720"/>
      </w:pPr>
      <w:rPr>
        <w:rFonts w:eastAsiaTheme="majorEastAsia" w:hint="default"/>
        <w:b/>
        <w:sz w:val="28"/>
      </w:rPr>
    </w:lvl>
    <w:lvl w:ilvl="4">
      <w:start w:val="1"/>
      <w:numFmt w:val="decimal"/>
      <w:lvlText w:val="%1.%2.%3.%4.%5"/>
      <w:lvlJc w:val="left"/>
      <w:pPr>
        <w:ind w:left="1080" w:hanging="1080"/>
      </w:pPr>
      <w:rPr>
        <w:rFonts w:eastAsiaTheme="majorEastAsia" w:hint="default"/>
        <w:b/>
        <w:sz w:val="28"/>
      </w:rPr>
    </w:lvl>
    <w:lvl w:ilvl="5">
      <w:start w:val="1"/>
      <w:numFmt w:val="decimal"/>
      <w:lvlText w:val="%1.%2.%3.%4.%5.%6"/>
      <w:lvlJc w:val="left"/>
      <w:pPr>
        <w:ind w:left="1080" w:hanging="1080"/>
      </w:pPr>
      <w:rPr>
        <w:rFonts w:eastAsiaTheme="majorEastAsia" w:hint="default"/>
        <w:b/>
        <w:sz w:val="28"/>
      </w:rPr>
    </w:lvl>
    <w:lvl w:ilvl="6">
      <w:start w:val="1"/>
      <w:numFmt w:val="decimal"/>
      <w:lvlText w:val="%1.%2.%3.%4.%5.%6.%7"/>
      <w:lvlJc w:val="left"/>
      <w:pPr>
        <w:ind w:left="1440" w:hanging="1440"/>
      </w:pPr>
      <w:rPr>
        <w:rFonts w:eastAsiaTheme="majorEastAsia" w:hint="default"/>
        <w:b/>
        <w:sz w:val="28"/>
      </w:rPr>
    </w:lvl>
    <w:lvl w:ilvl="7">
      <w:start w:val="1"/>
      <w:numFmt w:val="decimal"/>
      <w:lvlText w:val="%1.%2.%3.%4.%5.%6.%7.%8"/>
      <w:lvlJc w:val="left"/>
      <w:pPr>
        <w:ind w:left="1440" w:hanging="1440"/>
      </w:pPr>
      <w:rPr>
        <w:rFonts w:eastAsiaTheme="majorEastAsia" w:hint="default"/>
        <w:b/>
        <w:sz w:val="28"/>
      </w:rPr>
    </w:lvl>
    <w:lvl w:ilvl="8">
      <w:start w:val="1"/>
      <w:numFmt w:val="decimal"/>
      <w:lvlText w:val="%1.%2.%3.%4.%5.%6.%7.%8.%9"/>
      <w:lvlJc w:val="left"/>
      <w:pPr>
        <w:ind w:left="1800" w:hanging="1800"/>
      </w:pPr>
      <w:rPr>
        <w:rFonts w:eastAsiaTheme="majorEastAsia" w:hint="default"/>
        <w:b/>
        <w:sz w:val="28"/>
      </w:rPr>
    </w:lvl>
  </w:abstractNum>
  <w:abstractNum w:abstractNumId="28" w15:restartNumberingAfterBreak="0">
    <w:nsid w:val="7E636C83"/>
    <w:multiLevelType w:val="hybridMultilevel"/>
    <w:tmpl w:val="535E9B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0"/>
  </w:num>
  <w:num w:numId="2">
    <w:abstractNumId w:val="10"/>
  </w:num>
  <w:num w:numId="3">
    <w:abstractNumId w:val="19"/>
  </w:num>
  <w:num w:numId="4">
    <w:abstractNumId w:val="9"/>
  </w:num>
  <w:num w:numId="5">
    <w:abstractNumId w:val="4"/>
  </w:num>
  <w:num w:numId="6">
    <w:abstractNumId w:val="13"/>
  </w:num>
  <w:num w:numId="7">
    <w:abstractNumId w:val="1"/>
  </w:num>
  <w:num w:numId="8">
    <w:abstractNumId w:val="7"/>
  </w:num>
  <w:num w:numId="9">
    <w:abstractNumId w:val="12"/>
  </w:num>
  <w:num w:numId="10">
    <w:abstractNumId w:val="24"/>
  </w:num>
  <w:num w:numId="11">
    <w:abstractNumId w:val="25"/>
  </w:num>
  <w:num w:numId="12">
    <w:abstractNumId w:val="21"/>
  </w:num>
  <w:num w:numId="13">
    <w:abstractNumId w:val="26"/>
  </w:num>
  <w:num w:numId="14">
    <w:abstractNumId w:val="2"/>
  </w:num>
  <w:num w:numId="15">
    <w:abstractNumId w:val="18"/>
  </w:num>
  <w:num w:numId="16">
    <w:abstractNumId w:val="14"/>
  </w:num>
  <w:num w:numId="17">
    <w:abstractNumId w:val="15"/>
  </w:num>
  <w:num w:numId="18">
    <w:abstractNumId w:val="27"/>
  </w:num>
  <w:num w:numId="19">
    <w:abstractNumId w:val="0"/>
  </w:num>
  <w:num w:numId="20">
    <w:abstractNumId w:val="3"/>
  </w:num>
  <w:num w:numId="21">
    <w:abstractNumId w:val="17"/>
  </w:num>
  <w:num w:numId="22">
    <w:abstractNumId w:val="16"/>
  </w:num>
  <w:num w:numId="23">
    <w:abstractNumId w:val="17"/>
    <w:lvlOverride w:ilvl="0">
      <w:startOverride w:val="1"/>
    </w:lvlOverride>
  </w:num>
  <w:num w:numId="24">
    <w:abstractNumId w:val="17"/>
    <w:lvlOverride w:ilvl="0">
      <w:startOverride w:val="1"/>
    </w:lvlOverride>
  </w:num>
  <w:num w:numId="25">
    <w:abstractNumId w:val="28"/>
  </w:num>
  <w:num w:numId="26">
    <w:abstractNumId w:val="6"/>
  </w:num>
  <w:num w:numId="27">
    <w:abstractNumId w:val="11"/>
  </w:num>
  <w:num w:numId="28">
    <w:abstractNumId w:val="5"/>
  </w:num>
  <w:num w:numId="29">
    <w:abstractNumId w:val="8"/>
  </w:num>
  <w:num w:numId="30">
    <w:abstractNumId w:val="23"/>
  </w:num>
  <w:num w:numId="31">
    <w:abstractNumId w:val="22"/>
  </w:num>
  <w:numIdMacAtCleanup w:val="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Khloud AlJallad">
    <w15:presenceInfo w15:providerId="None" w15:userId="Khloud AlJallad"/>
  </w15:person>
  <w15:person w15:author="majd alhafe">
    <w15:presenceInfo w15:providerId="Windows Live" w15:userId="dafdba1c1cc571c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F3746"/>
    <w:rsid w:val="000015F7"/>
    <w:rsid w:val="0000397F"/>
    <w:rsid w:val="00003EA5"/>
    <w:rsid w:val="00005B61"/>
    <w:rsid w:val="0000622F"/>
    <w:rsid w:val="00006ED4"/>
    <w:rsid w:val="000129D5"/>
    <w:rsid w:val="00013313"/>
    <w:rsid w:val="000134A3"/>
    <w:rsid w:val="00013C86"/>
    <w:rsid w:val="00015A4A"/>
    <w:rsid w:val="000166FC"/>
    <w:rsid w:val="00017219"/>
    <w:rsid w:val="00020DA7"/>
    <w:rsid w:val="0002226F"/>
    <w:rsid w:val="00023F5D"/>
    <w:rsid w:val="00025045"/>
    <w:rsid w:val="00026B29"/>
    <w:rsid w:val="0003180A"/>
    <w:rsid w:val="000322CE"/>
    <w:rsid w:val="00033E4A"/>
    <w:rsid w:val="00034C49"/>
    <w:rsid w:val="000401CE"/>
    <w:rsid w:val="00041179"/>
    <w:rsid w:val="00041615"/>
    <w:rsid w:val="0004192C"/>
    <w:rsid w:val="0004338B"/>
    <w:rsid w:val="00043AFC"/>
    <w:rsid w:val="000450B6"/>
    <w:rsid w:val="00046410"/>
    <w:rsid w:val="00046EEF"/>
    <w:rsid w:val="00047BC2"/>
    <w:rsid w:val="000516C5"/>
    <w:rsid w:val="00051997"/>
    <w:rsid w:val="00052534"/>
    <w:rsid w:val="00052852"/>
    <w:rsid w:val="00052BF0"/>
    <w:rsid w:val="0005326B"/>
    <w:rsid w:val="0005357D"/>
    <w:rsid w:val="0005407E"/>
    <w:rsid w:val="0005747A"/>
    <w:rsid w:val="000577B0"/>
    <w:rsid w:val="00057A03"/>
    <w:rsid w:val="00065BFB"/>
    <w:rsid w:val="00066BC8"/>
    <w:rsid w:val="00071277"/>
    <w:rsid w:val="00072609"/>
    <w:rsid w:val="00073A6C"/>
    <w:rsid w:val="00073BFC"/>
    <w:rsid w:val="00073E6D"/>
    <w:rsid w:val="000819F0"/>
    <w:rsid w:val="00081C37"/>
    <w:rsid w:val="00082E40"/>
    <w:rsid w:val="0008481E"/>
    <w:rsid w:val="00085E79"/>
    <w:rsid w:val="00086D01"/>
    <w:rsid w:val="00087011"/>
    <w:rsid w:val="00090BB1"/>
    <w:rsid w:val="00091236"/>
    <w:rsid w:val="00091BC0"/>
    <w:rsid w:val="00092CC3"/>
    <w:rsid w:val="00093D97"/>
    <w:rsid w:val="000961E0"/>
    <w:rsid w:val="00097BD2"/>
    <w:rsid w:val="000A19ED"/>
    <w:rsid w:val="000A60A2"/>
    <w:rsid w:val="000A61F4"/>
    <w:rsid w:val="000B021E"/>
    <w:rsid w:val="000B1784"/>
    <w:rsid w:val="000B2440"/>
    <w:rsid w:val="000B3DA2"/>
    <w:rsid w:val="000B44A6"/>
    <w:rsid w:val="000B63DB"/>
    <w:rsid w:val="000B644D"/>
    <w:rsid w:val="000B7293"/>
    <w:rsid w:val="000B7CD0"/>
    <w:rsid w:val="000C2C86"/>
    <w:rsid w:val="000C3726"/>
    <w:rsid w:val="000C43E8"/>
    <w:rsid w:val="000C497B"/>
    <w:rsid w:val="000C52F2"/>
    <w:rsid w:val="000C778F"/>
    <w:rsid w:val="000D3492"/>
    <w:rsid w:val="000D3D75"/>
    <w:rsid w:val="000D4202"/>
    <w:rsid w:val="000D4775"/>
    <w:rsid w:val="000D4912"/>
    <w:rsid w:val="000D6086"/>
    <w:rsid w:val="000D74D9"/>
    <w:rsid w:val="000D7594"/>
    <w:rsid w:val="000E21C3"/>
    <w:rsid w:val="000E3622"/>
    <w:rsid w:val="000E44A6"/>
    <w:rsid w:val="000F0FD7"/>
    <w:rsid w:val="000F1CE4"/>
    <w:rsid w:val="000F2FD1"/>
    <w:rsid w:val="000F3657"/>
    <w:rsid w:val="000F48E7"/>
    <w:rsid w:val="000F4A63"/>
    <w:rsid w:val="000F51C0"/>
    <w:rsid w:val="000F53B5"/>
    <w:rsid w:val="000F5E90"/>
    <w:rsid w:val="000F6843"/>
    <w:rsid w:val="000F6D1A"/>
    <w:rsid w:val="00100BEB"/>
    <w:rsid w:val="00101E37"/>
    <w:rsid w:val="001025B5"/>
    <w:rsid w:val="00102E9D"/>
    <w:rsid w:val="001042BE"/>
    <w:rsid w:val="001051CB"/>
    <w:rsid w:val="00106B49"/>
    <w:rsid w:val="00107E0D"/>
    <w:rsid w:val="001108C0"/>
    <w:rsid w:val="00110BD4"/>
    <w:rsid w:val="001126A7"/>
    <w:rsid w:val="0011451A"/>
    <w:rsid w:val="001151F9"/>
    <w:rsid w:val="001153FC"/>
    <w:rsid w:val="00117E99"/>
    <w:rsid w:val="0012098F"/>
    <w:rsid w:val="0012161B"/>
    <w:rsid w:val="00122FDF"/>
    <w:rsid w:val="00123DDE"/>
    <w:rsid w:val="00125808"/>
    <w:rsid w:val="00125824"/>
    <w:rsid w:val="00130371"/>
    <w:rsid w:val="00132ABE"/>
    <w:rsid w:val="00133571"/>
    <w:rsid w:val="00134CCD"/>
    <w:rsid w:val="001359A9"/>
    <w:rsid w:val="00136F09"/>
    <w:rsid w:val="001379E0"/>
    <w:rsid w:val="001418A6"/>
    <w:rsid w:val="0014264E"/>
    <w:rsid w:val="00142FE4"/>
    <w:rsid w:val="001445B1"/>
    <w:rsid w:val="00145C5C"/>
    <w:rsid w:val="001469A2"/>
    <w:rsid w:val="001503C2"/>
    <w:rsid w:val="001541A4"/>
    <w:rsid w:val="00154629"/>
    <w:rsid w:val="00157A21"/>
    <w:rsid w:val="00157CDB"/>
    <w:rsid w:val="00160115"/>
    <w:rsid w:val="00160748"/>
    <w:rsid w:val="00160877"/>
    <w:rsid w:val="00161269"/>
    <w:rsid w:val="00161883"/>
    <w:rsid w:val="0016253E"/>
    <w:rsid w:val="001635A5"/>
    <w:rsid w:val="00163AE9"/>
    <w:rsid w:val="001657C8"/>
    <w:rsid w:val="00171483"/>
    <w:rsid w:val="00171E56"/>
    <w:rsid w:val="00177DAB"/>
    <w:rsid w:val="00180F2C"/>
    <w:rsid w:val="001815E9"/>
    <w:rsid w:val="00182296"/>
    <w:rsid w:val="00182F95"/>
    <w:rsid w:val="001835D3"/>
    <w:rsid w:val="00184A08"/>
    <w:rsid w:val="001863C0"/>
    <w:rsid w:val="00186EDD"/>
    <w:rsid w:val="00187BB7"/>
    <w:rsid w:val="00187E77"/>
    <w:rsid w:val="001906EE"/>
    <w:rsid w:val="001916BF"/>
    <w:rsid w:val="00193638"/>
    <w:rsid w:val="00195633"/>
    <w:rsid w:val="001A2B32"/>
    <w:rsid w:val="001A3D7D"/>
    <w:rsid w:val="001A5D74"/>
    <w:rsid w:val="001A6676"/>
    <w:rsid w:val="001A689D"/>
    <w:rsid w:val="001A7F23"/>
    <w:rsid w:val="001B0D0F"/>
    <w:rsid w:val="001B1546"/>
    <w:rsid w:val="001B1688"/>
    <w:rsid w:val="001B1D36"/>
    <w:rsid w:val="001B24B3"/>
    <w:rsid w:val="001B2A66"/>
    <w:rsid w:val="001B6BAE"/>
    <w:rsid w:val="001B6BBB"/>
    <w:rsid w:val="001B6F93"/>
    <w:rsid w:val="001B7939"/>
    <w:rsid w:val="001C0069"/>
    <w:rsid w:val="001C0151"/>
    <w:rsid w:val="001C2288"/>
    <w:rsid w:val="001C27EE"/>
    <w:rsid w:val="001C66E6"/>
    <w:rsid w:val="001C6B2B"/>
    <w:rsid w:val="001C6CD4"/>
    <w:rsid w:val="001C6EC6"/>
    <w:rsid w:val="001C77F6"/>
    <w:rsid w:val="001D21C3"/>
    <w:rsid w:val="001D3602"/>
    <w:rsid w:val="001D3770"/>
    <w:rsid w:val="001D610C"/>
    <w:rsid w:val="001D6A4A"/>
    <w:rsid w:val="001E28AA"/>
    <w:rsid w:val="001E38CF"/>
    <w:rsid w:val="001E3AA1"/>
    <w:rsid w:val="001E5386"/>
    <w:rsid w:val="001E53EA"/>
    <w:rsid w:val="001E586E"/>
    <w:rsid w:val="001F04C8"/>
    <w:rsid w:val="001F315E"/>
    <w:rsid w:val="001F348A"/>
    <w:rsid w:val="001F3E41"/>
    <w:rsid w:val="001F4371"/>
    <w:rsid w:val="001F52B8"/>
    <w:rsid w:val="001F7274"/>
    <w:rsid w:val="0020092B"/>
    <w:rsid w:val="002029C6"/>
    <w:rsid w:val="002038BC"/>
    <w:rsid w:val="00203D52"/>
    <w:rsid w:val="00204815"/>
    <w:rsid w:val="00204B6E"/>
    <w:rsid w:val="00210DD5"/>
    <w:rsid w:val="002141AA"/>
    <w:rsid w:val="002154AF"/>
    <w:rsid w:val="0021561D"/>
    <w:rsid w:val="00216E84"/>
    <w:rsid w:val="00220C78"/>
    <w:rsid w:val="002212E7"/>
    <w:rsid w:val="0022414D"/>
    <w:rsid w:val="00225BD1"/>
    <w:rsid w:val="002279A7"/>
    <w:rsid w:val="00227A3B"/>
    <w:rsid w:val="00230B65"/>
    <w:rsid w:val="00231A21"/>
    <w:rsid w:val="00232AEC"/>
    <w:rsid w:val="0023380A"/>
    <w:rsid w:val="00235254"/>
    <w:rsid w:val="002359B9"/>
    <w:rsid w:val="00235F53"/>
    <w:rsid w:val="002400FC"/>
    <w:rsid w:val="002417E0"/>
    <w:rsid w:val="00241B25"/>
    <w:rsid w:val="00241B6B"/>
    <w:rsid w:val="00243905"/>
    <w:rsid w:val="0024414F"/>
    <w:rsid w:val="00244DA3"/>
    <w:rsid w:val="00244FD0"/>
    <w:rsid w:val="002457AF"/>
    <w:rsid w:val="00245A5F"/>
    <w:rsid w:val="002461FC"/>
    <w:rsid w:val="00251753"/>
    <w:rsid w:val="00251DCD"/>
    <w:rsid w:val="00252A49"/>
    <w:rsid w:val="00252CAA"/>
    <w:rsid w:val="00252FFA"/>
    <w:rsid w:val="00256EF8"/>
    <w:rsid w:val="00257F08"/>
    <w:rsid w:val="00260E68"/>
    <w:rsid w:val="00262A1B"/>
    <w:rsid w:val="00263F4E"/>
    <w:rsid w:val="00265E6D"/>
    <w:rsid w:val="00270F50"/>
    <w:rsid w:val="00274194"/>
    <w:rsid w:val="00274A0D"/>
    <w:rsid w:val="0027518C"/>
    <w:rsid w:val="00275D9A"/>
    <w:rsid w:val="00281A94"/>
    <w:rsid w:val="002946ED"/>
    <w:rsid w:val="0029644E"/>
    <w:rsid w:val="00296A67"/>
    <w:rsid w:val="0029746E"/>
    <w:rsid w:val="00297896"/>
    <w:rsid w:val="00297981"/>
    <w:rsid w:val="002A0604"/>
    <w:rsid w:val="002A10C2"/>
    <w:rsid w:val="002A1A36"/>
    <w:rsid w:val="002A36C9"/>
    <w:rsid w:val="002A42F8"/>
    <w:rsid w:val="002A4BD0"/>
    <w:rsid w:val="002A6393"/>
    <w:rsid w:val="002A74C6"/>
    <w:rsid w:val="002B0ECE"/>
    <w:rsid w:val="002B2621"/>
    <w:rsid w:val="002B3E65"/>
    <w:rsid w:val="002B5846"/>
    <w:rsid w:val="002B6B7A"/>
    <w:rsid w:val="002C0DCA"/>
    <w:rsid w:val="002C1B79"/>
    <w:rsid w:val="002C2A70"/>
    <w:rsid w:val="002C64C7"/>
    <w:rsid w:val="002C7666"/>
    <w:rsid w:val="002D09E0"/>
    <w:rsid w:val="002D1BCB"/>
    <w:rsid w:val="002D6549"/>
    <w:rsid w:val="002D67A5"/>
    <w:rsid w:val="002D6CFB"/>
    <w:rsid w:val="002D714B"/>
    <w:rsid w:val="002D74A6"/>
    <w:rsid w:val="002D7EB8"/>
    <w:rsid w:val="002E0C76"/>
    <w:rsid w:val="002E3A1E"/>
    <w:rsid w:val="002E6666"/>
    <w:rsid w:val="002E7649"/>
    <w:rsid w:val="002F02E1"/>
    <w:rsid w:val="002F0A41"/>
    <w:rsid w:val="002F1286"/>
    <w:rsid w:val="002F159F"/>
    <w:rsid w:val="002F4086"/>
    <w:rsid w:val="002F5639"/>
    <w:rsid w:val="00302127"/>
    <w:rsid w:val="0030226E"/>
    <w:rsid w:val="0030227D"/>
    <w:rsid w:val="00303412"/>
    <w:rsid w:val="00304828"/>
    <w:rsid w:val="00307074"/>
    <w:rsid w:val="003073D2"/>
    <w:rsid w:val="00307DC7"/>
    <w:rsid w:val="0031190E"/>
    <w:rsid w:val="00312C54"/>
    <w:rsid w:val="00312F27"/>
    <w:rsid w:val="00313B56"/>
    <w:rsid w:val="003158FB"/>
    <w:rsid w:val="003160D8"/>
    <w:rsid w:val="003162C2"/>
    <w:rsid w:val="00316654"/>
    <w:rsid w:val="00316E88"/>
    <w:rsid w:val="0031746A"/>
    <w:rsid w:val="00320B59"/>
    <w:rsid w:val="00321631"/>
    <w:rsid w:val="0032258D"/>
    <w:rsid w:val="0032322A"/>
    <w:rsid w:val="00325EFC"/>
    <w:rsid w:val="00325FA8"/>
    <w:rsid w:val="00326AF3"/>
    <w:rsid w:val="00327CF6"/>
    <w:rsid w:val="00327FA3"/>
    <w:rsid w:val="0033182B"/>
    <w:rsid w:val="00332135"/>
    <w:rsid w:val="003337EB"/>
    <w:rsid w:val="00333860"/>
    <w:rsid w:val="00334483"/>
    <w:rsid w:val="00334575"/>
    <w:rsid w:val="00336877"/>
    <w:rsid w:val="00337654"/>
    <w:rsid w:val="00340722"/>
    <w:rsid w:val="0034654D"/>
    <w:rsid w:val="003507A2"/>
    <w:rsid w:val="00350E0E"/>
    <w:rsid w:val="00351B17"/>
    <w:rsid w:val="003520FE"/>
    <w:rsid w:val="003537D9"/>
    <w:rsid w:val="00354DA8"/>
    <w:rsid w:val="00354EA2"/>
    <w:rsid w:val="00356AF4"/>
    <w:rsid w:val="00356B64"/>
    <w:rsid w:val="003601C3"/>
    <w:rsid w:val="003611CD"/>
    <w:rsid w:val="0036122C"/>
    <w:rsid w:val="003613AF"/>
    <w:rsid w:val="00361530"/>
    <w:rsid w:val="0036303F"/>
    <w:rsid w:val="00364FCC"/>
    <w:rsid w:val="00365448"/>
    <w:rsid w:val="003663E6"/>
    <w:rsid w:val="00371B6B"/>
    <w:rsid w:val="00371F9B"/>
    <w:rsid w:val="00374A34"/>
    <w:rsid w:val="003771EF"/>
    <w:rsid w:val="00377D9A"/>
    <w:rsid w:val="003825AF"/>
    <w:rsid w:val="00383E94"/>
    <w:rsid w:val="00384376"/>
    <w:rsid w:val="00384574"/>
    <w:rsid w:val="00384EB0"/>
    <w:rsid w:val="0038554E"/>
    <w:rsid w:val="003872E6"/>
    <w:rsid w:val="0039011C"/>
    <w:rsid w:val="0039133A"/>
    <w:rsid w:val="00393109"/>
    <w:rsid w:val="00394989"/>
    <w:rsid w:val="0039561B"/>
    <w:rsid w:val="00395ACC"/>
    <w:rsid w:val="00395B78"/>
    <w:rsid w:val="00395ED1"/>
    <w:rsid w:val="0039728E"/>
    <w:rsid w:val="003A0D91"/>
    <w:rsid w:val="003A0E73"/>
    <w:rsid w:val="003A2711"/>
    <w:rsid w:val="003A346A"/>
    <w:rsid w:val="003A7624"/>
    <w:rsid w:val="003B2DA2"/>
    <w:rsid w:val="003B2DEF"/>
    <w:rsid w:val="003B329F"/>
    <w:rsid w:val="003B499C"/>
    <w:rsid w:val="003B510A"/>
    <w:rsid w:val="003B6BAC"/>
    <w:rsid w:val="003B74FF"/>
    <w:rsid w:val="003B7594"/>
    <w:rsid w:val="003B7AAB"/>
    <w:rsid w:val="003B7D90"/>
    <w:rsid w:val="003C01F8"/>
    <w:rsid w:val="003C0F1B"/>
    <w:rsid w:val="003C2B1D"/>
    <w:rsid w:val="003C2EA3"/>
    <w:rsid w:val="003D15B5"/>
    <w:rsid w:val="003D4BFB"/>
    <w:rsid w:val="003D7C6F"/>
    <w:rsid w:val="003E2A10"/>
    <w:rsid w:val="003E3C07"/>
    <w:rsid w:val="003E58BB"/>
    <w:rsid w:val="003E72DE"/>
    <w:rsid w:val="003E75CA"/>
    <w:rsid w:val="003F1FD1"/>
    <w:rsid w:val="003F263C"/>
    <w:rsid w:val="003F3746"/>
    <w:rsid w:val="003F4020"/>
    <w:rsid w:val="003F4703"/>
    <w:rsid w:val="003F66FF"/>
    <w:rsid w:val="004001C8"/>
    <w:rsid w:val="00402050"/>
    <w:rsid w:val="004061E2"/>
    <w:rsid w:val="00407FA4"/>
    <w:rsid w:val="00417B3B"/>
    <w:rsid w:val="00417DD7"/>
    <w:rsid w:val="004218FB"/>
    <w:rsid w:val="004228D3"/>
    <w:rsid w:val="00422C63"/>
    <w:rsid w:val="00424633"/>
    <w:rsid w:val="00425FCB"/>
    <w:rsid w:val="00431028"/>
    <w:rsid w:val="00431DE9"/>
    <w:rsid w:val="0043721B"/>
    <w:rsid w:val="00440381"/>
    <w:rsid w:val="004415A0"/>
    <w:rsid w:val="00442C7A"/>
    <w:rsid w:val="00443C64"/>
    <w:rsid w:val="0044541E"/>
    <w:rsid w:val="0044591D"/>
    <w:rsid w:val="004467A7"/>
    <w:rsid w:val="00447214"/>
    <w:rsid w:val="00450A94"/>
    <w:rsid w:val="004527E5"/>
    <w:rsid w:val="00454372"/>
    <w:rsid w:val="00454A40"/>
    <w:rsid w:val="00455CDE"/>
    <w:rsid w:val="00456410"/>
    <w:rsid w:val="00456F46"/>
    <w:rsid w:val="00456FC2"/>
    <w:rsid w:val="00460B4C"/>
    <w:rsid w:val="00461B03"/>
    <w:rsid w:val="00461D09"/>
    <w:rsid w:val="00462A5F"/>
    <w:rsid w:val="00463299"/>
    <w:rsid w:val="00463445"/>
    <w:rsid w:val="00463D9E"/>
    <w:rsid w:val="00464058"/>
    <w:rsid w:val="00464307"/>
    <w:rsid w:val="00464647"/>
    <w:rsid w:val="00466932"/>
    <w:rsid w:val="00466B6D"/>
    <w:rsid w:val="00466CED"/>
    <w:rsid w:val="004706F7"/>
    <w:rsid w:val="0047180B"/>
    <w:rsid w:val="0047397B"/>
    <w:rsid w:val="004742A0"/>
    <w:rsid w:val="00474CB9"/>
    <w:rsid w:val="00477E9A"/>
    <w:rsid w:val="004825CE"/>
    <w:rsid w:val="00486510"/>
    <w:rsid w:val="00486852"/>
    <w:rsid w:val="004876F5"/>
    <w:rsid w:val="00487B2B"/>
    <w:rsid w:val="00490B4E"/>
    <w:rsid w:val="00490C2D"/>
    <w:rsid w:val="004921D4"/>
    <w:rsid w:val="00492908"/>
    <w:rsid w:val="00492A61"/>
    <w:rsid w:val="00492E1E"/>
    <w:rsid w:val="00494DAF"/>
    <w:rsid w:val="004970B6"/>
    <w:rsid w:val="004972E7"/>
    <w:rsid w:val="004A1E03"/>
    <w:rsid w:val="004A1E6C"/>
    <w:rsid w:val="004A3D92"/>
    <w:rsid w:val="004A50B8"/>
    <w:rsid w:val="004A55A4"/>
    <w:rsid w:val="004A753E"/>
    <w:rsid w:val="004B01A0"/>
    <w:rsid w:val="004B0B99"/>
    <w:rsid w:val="004B1961"/>
    <w:rsid w:val="004B44E1"/>
    <w:rsid w:val="004B4B14"/>
    <w:rsid w:val="004B5DFA"/>
    <w:rsid w:val="004B5E9D"/>
    <w:rsid w:val="004B60CD"/>
    <w:rsid w:val="004B6495"/>
    <w:rsid w:val="004B7956"/>
    <w:rsid w:val="004C0614"/>
    <w:rsid w:val="004C10D6"/>
    <w:rsid w:val="004C4128"/>
    <w:rsid w:val="004C5AD4"/>
    <w:rsid w:val="004C5D9F"/>
    <w:rsid w:val="004C6791"/>
    <w:rsid w:val="004D237E"/>
    <w:rsid w:val="004D4580"/>
    <w:rsid w:val="004D476B"/>
    <w:rsid w:val="004D568D"/>
    <w:rsid w:val="004D7E0C"/>
    <w:rsid w:val="004E5FA6"/>
    <w:rsid w:val="004F19A1"/>
    <w:rsid w:val="004F2AA5"/>
    <w:rsid w:val="004F2C5B"/>
    <w:rsid w:val="004F3DE2"/>
    <w:rsid w:val="004F57AC"/>
    <w:rsid w:val="004F6660"/>
    <w:rsid w:val="004F67D1"/>
    <w:rsid w:val="00501961"/>
    <w:rsid w:val="005030C4"/>
    <w:rsid w:val="0050397F"/>
    <w:rsid w:val="005108A3"/>
    <w:rsid w:val="00510DD2"/>
    <w:rsid w:val="00516544"/>
    <w:rsid w:val="005171AD"/>
    <w:rsid w:val="0052055E"/>
    <w:rsid w:val="00520734"/>
    <w:rsid w:val="00523117"/>
    <w:rsid w:val="00523804"/>
    <w:rsid w:val="00523FC2"/>
    <w:rsid w:val="00524552"/>
    <w:rsid w:val="005246B5"/>
    <w:rsid w:val="005265DF"/>
    <w:rsid w:val="00526D3F"/>
    <w:rsid w:val="00526F15"/>
    <w:rsid w:val="005273FF"/>
    <w:rsid w:val="00532A58"/>
    <w:rsid w:val="00533BDC"/>
    <w:rsid w:val="005345DC"/>
    <w:rsid w:val="00537D40"/>
    <w:rsid w:val="0054283B"/>
    <w:rsid w:val="00542BF6"/>
    <w:rsid w:val="00543924"/>
    <w:rsid w:val="00543AEE"/>
    <w:rsid w:val="00544420"/>
    <w:rsid w:val="005471D5"/>
    <w:rsid w:val="0054795C"/>
    <w:rsid w:val="00550C3A"/>
    <w:rsid w:val="005541AB"/>
    <w:rsid w:val="00557A1F"/>
    <w:rsid w:val="0056197D"/>
    <w:rsid w:val="00561E24"/>
    <w:rsid w:val="0056235A"/>
    <w:rsid w:val="005642AE"/>
    <w:rsid w:val="0056496E"/>
    <w:rsid w:val="005650BC"/>
    <w:rsid w:val="00566D48"/>
    <w:rsid w:val="00570A12"/>
    <w:rsid w:val="00570F1E"/>
    <w:rsid w:val="005714DB"/>
    <w:rsid w:val="00573DC7"/>
    <w:rsid w:val="0057451F"/>
    <w:rsid w:val="00576EEF"/>
    <w:rsid w:val="00583A21"/>
    <w:rsid w:val="00586ECC"/>
    <w:rsid w:val="005906F3"/>
    <w:rsid w:val="00590A00"/>
    <w:rsid w:val="00593D5F"/>
    <w:rsid w:val="005942D2"/>
    <w:rsid w:val="005948BF"/>
    <w:rsid w:val="00595EB1"/>
    <w:rsid w:val="00596288"/>
    <w:rsid w:val="00597C2F"/>
    <w:rsid w:val="005A1636"/>
    <w:rsid w:val="005A1D38"/>
    <w:rsid w:val="005A2939"/>
    <w:rsid w:val="005A4986"/>
    <w:rsid w:val="005A704F"/>
    <w:rsid w:val="005B056B"/>
    <w:rsid w:val="005B1BDB"/>
    <w:rsid w:val="005B2DE0"/>
    <w:rsid w:val="005B3725"/>
    <w:rsid w:val="005B55B9"/>
    <w:rsid w:val="005B672F"/>
    <w:rsid w:val="005C0319"/>
    <w:rsid w:val="005C0A28"/>
    <w:rsid w:val="005C1B44"/>
    <w:rsid w:val="005C1C6B"/>
    <w:rsid w:val="005C2839"/>
    <w:rsid w:val="005C42E7"/>
    <w:rsid w:val="005C620D"/>
    <w:rsid w:val="005D23DF"/>
    <w:rsid w:val="005D7C03"/>
    <w:rsid w:val="005E25EC"/>
    <w:rsid w:val="005E3182"/>
    <w:rsid w:val="005E371D"/>
    <w:rsid w:val="005E3F85"/>
    <w:rsid w:val="005F1DD8"/>
    <w:rsid w:val="005F1F0C"/>
    <w:rsid w:val="005F3587"/>
    <w:rsid w:val="005F3DC5"/>
    <w:rsid w:val="005F5E38"/>
    <w:rsid w:val="005F6670"/>
    <w:rsid w:val="00600FCC"/>
    <w:rsid w:val="006039D5"/>
    <w:rsid w:val="006048C0"/>
    <w:rsid w:val="006050EA"/>
    <w:rsid w:val="00610093"/>
    <w:rsid w:val="00610C96"/>
    <w:rsid w:val="00610CE8"/>
    <w:rsid w:val="00615924"/>
    <w:rsid w:val="00616BCA"/>
    <w:rsid w:val="00617639"/>
    <w:rsid w:val="00621202"/>
    <w:rsid w:val="00621C0C"/>
    <w:rsid w:val="00621FDF"/>
    <w:rsid w:val="006237EA"/>
    <w:rsid w:val="006238CA"/>
    <w:rsid w:val="0063032F"/>
    <w:rsid w:val="0063053D"/>
    <w:rsid w:val="00635A6F"/>
    <w:rsid w:val="00637DCC"/>
    <w:rsid w:val="006425FB"/>
    <w:rsid w:val="00642B78"/>
    <w:rsid w:val="00650576"/>
    <w:rsid w:val="0065152A"/>
    <w:rsid w:val="00654DD8"/>
    <w:rsid w:val="0065599C"/>
    <w:rsid w:val="00656F7E"/>
    <w:rsid w:val="00664482"/>
    <w:rsid w:val="0066516F"/>
    <w:rsid w:val="00666C95"/>
    <w:rsid w:val="00667AD7"/>
    <w:rsid w:val="00667D4E"/>
    <w:rsid w:val="006720D6"/>
    <w:rsid w:val="006721BC"/>
    <w:rsid w:val="00672BD2"/>
    <w:rsid w:val="006733F6"/>
    <w:rsid w:val="0067383F"/>
    <w:rsid w:val="00675750"/>
    <w:rsid w:val="006765D5"/>
    <w:rsid w:val="00682301"/>
    <w:rsid w:val="00683085"/>
    <w:rsid w:val="00683F43"/>
    <w:rsid w:val="006842A7"/>
    <w:rsid w:val="00691ADD"/>
    <w:rsid w:val="006940A6"/>
    <w:rsid w:val="0069653A"/>
    <w:rsid w:val="006A17E2"/>
    <w:rsid w:val="006A1FC4"/>
    <w:rsid w:val="006A363B"/>
    <w:rsid w:val="006A36B3"/>
    <w:rsid w:val="006A38CD"/>
    <w:rsid w:val="006A45B8"/>
    <w:rsid w:val="006A46F0"/>
    <w:rsid w:val="006A583B"/>
    <w:rsid w:val="006B02C2"/>
    <w:rsid w:val="006B31FC"/>
    <w:rsid w:val="006B4C10"/>
    <w:rsid w:val="006B5490"/>
    <w:rsid w:val="006B5F74"/>
    <w:rsid w:val="006B6DB8"/>
    <w:rsid w:val="006C0140"/>
    <w:rsid w:val="006C1B0C"/>
    <w:rsid w:val="006C220F"/>
    <w:rsid w:val="006C28DD"/>
    <w:rsid w:val="006C35BD"/>
    <w:rsid w:val="006C35C7"/>
    <w:rsid w:val="006C5165"/>
    <w:rsid w:val="006C607A"/>
    <w:rsid w:val="006C6315"/>
    <w:rsid w:val="006D40D4"/>
    <w:rsid w:val="006D58A5"/>
    <w:rsid w:val="006D6D64"/>
    <w:rsid w:val="006D7001"/>
    <w:rsid w:val="006D77BB"/>
    <w:rsid w:val="006E0D8D"/>
    <w:rsid w:val="006E0FC4"/>
    <w:rsid w:val="006E2735"/>
    <w:rsid w:val="006E3D6E"/>
    <w:rsid w:val="006E43C9"/>
    <w:rsid w:val="006E6A55"/>
    <w:rsid w:val="006F18DD"/>
    <w:rsid w:val="006F1ACD"/>
    <w:rsid w:val="006F3F88"/>
    <w:rsid w:val="006F6417"/>
    <w:rsid w:val="006F71A3"/>
    <w:rsid w:val="006F7949"/>
    <w:rsid w:val="00700F35"/>
    <w:rsid w:val="0070101B"/>
    <w:rsid w:val="007041E0"/>
    <w:rsid w:val="007048D6"/>
    <w:rsid w:val="007055E6"/>
    <w:rsid w:val="00705C12"/>
    <w:rsid w:val="007064FC"/>
    <w:rsid w:val="00707E6A"/>
    <w:rsid w:val="00710E44"/>
    <w:rsid w:val="00715F0B"/>
    <w:rsid w:val="00717243"/>
    <w:rsid w:val="00717F0A"/>
    <w:rsid w:val="0072069F"/>
    <w:rsid w:val="00721CB0"/>
    <w:rsid w:val="00721D71"/>
    <w:rsid w:val="00722931"/>
    <w:rsid w:val="00724079"/>
    <w:rsid w:val="007262C2"/>
    <w:rsid w:val="00726F00"/>
    <w:rsid w:val="00731A1B"/>
    <w:rsid w:val="00731D2F"/>
    <w:rsid w:val="00733E65"/>
    <w:rsid w:val="00734307"/>
    <w:rsid w:val="00735888"/>
    <w:rsid w:val="00737014"/>
    <w:rsid w:val="007414A1"/>
    <w:rsid w:val="00741FF7"/>
    <w:rsid w:val="00742FBC"/>
    <w:rsid w:val="00743DB6"/>
    <w:rsid w:val="00753513"/>
    <w:rsid w:val="00753B86"/>
    <w:rsid w:val="00755E0C"/>
    <w:rsid w:val="00756F5B"/>
    <w:rsid w:val="00760006"/>
    <w:rsid w:val="00760F76"/>
    <w:rsid w:val="00761123"/>
    <w:rsid w:val="00761828"/>
    <w:rsid w:val="007621E1"/>
    <w:rsid w:val="0076483C"/>
    <w:rsid w:val="00765B4E"/>
    <w:rsid w:val="007661AA"/>
    <w:rsid w:val="007670A8"/>
    <w:rsid w:val="00772762"/>
    <w:rsid w:val="00774767"/>
    <w:rsid w:val="00774A50"/>
    <w:rsid w:val="00775AC3"/>
    <w:rsid w:val="00777B75"/>
    <w:rsid w:val="00780269"/>
    <w:rsid w:val="007816D4"/>
    <w:rsid w:val="00782856"/>
    <w:rsid w:val="00782EA7"/>
    <w:rsid w:val="0078443A"/>
    <w:rsid w:val="00784D3C"/>
    <w:rsid w:val="00784EF0"/>
    <w:rsid w:val="007853D4"/>
    <w:rsid w:val="00790972"/>
    <w:rsid w:val="00790BC2"/>
    <w:rsid w:val="0079299A"/>
    <w:rsid w:val="00792FEE"/>
    <w:rsid w:val="0079400D"/>
    <w:rsid w:val="00794B1D"/>
    <w:rsid w:val="00794E42"/>
    <w:rsid w:val="00795AD6"/>
    <w:rsid w:val="00797ACB"/>
    <w:rsid w:val="007A3BE4"/>
    <w:rsid w:val="007A6E4B"/>
    <w:rsid w:val="007A76FD"/>
    <w:rsid w:val="007A7913"/>
    <w:rsid w:val="007B18B1"/>
    <w:rsid w:val="007B43BE"/>
    <w:rsid w:val="007B4521"/>
    <w:rsid w:val="007B7A15"/>
    <w:rsid w:val="007C01B6"/>
    <w:rsid w:val="007C095F"/>
    <w:rsid w:val="007C0C27"/>
    <w:rsid w:val="007C0C46"/>
    <w:rsid w:val="007C112D"/>
    <w:rsid w:val="007C2682"/>
    <w:rsid w:val="007C3438"/>
    <w:rsid w:val="007C40C9"/>
    <w:rsid w:val="007C502D"/>
    <w:rsid w:val="007C566A"/>
    <w:rsid w:val="007C6B1A"/>
    <w:rsid w:val="007C7C1C"/>
    <w:rsid w:val="007D08EC"/>
    <w:rsid w:val="007D29FC"/>
    <w:rsid w:val="007D2E32"/>
    <w:rsid w:val="007D3AB5"/>
    <w:rsid w:val="007D461B"/>
    <w:rsid w:val="007D6435"/>
    <w:rsid w:val="007D6BDF"/>
    <w:rsid w:val="007D7CDE"/>
    <w:rsid w:val="007E0486"/>
    <w:rsid w:val="007E0795"/>
    <w:rsid w:val="007E23CA"/>
    <w:rsid w:val="007E5A0B"/>
    <w:rsid w:val="007E5F0E"/>
    <w:rsid w:val="007F0F7A"/>
    <w:rsid w:val="007F1F1A"/>
    <w:rsid w:val="007F3B55"/>
    <w:rsid w:val="007F4A15"/>
    <w:rsid w:val="007F5062"/>
    <w:rsid w:val="007F71CF"/>
    <w:rsid w:val="007F7C9D"/>
    <w:rsid w:val="007F7E86"/>
    <w:rsid w:val="0080168F"/>
    <w:rsid w:val="00802289"/>
    <w:rsid w:val="0080347C"/>
    <w:rsid w:val="00804615"/>
    <w:rsid w:val="00805586"/>
    <w:rsid w:val="008056CB"/>
    <w:rsid w:val="00805FA6"/>
    <w:rsid w:val="00806605"/>
    <w:rsid w:val="00807704"/>
    <w:rsid w:val="008108C6"/>
    <w:rsid w:val="00812120"/>
    <w:rsid w:val="00814290"/>
    <w:rsid w:val="0081439A"/>
    <w:rsid w:val="008143FB"/>
    <w:rsid w:val="00815730"/>
    <w:rsid w:val="0081735A"/>
    <w:rsid w:val="008201A9"/>
    <w:rsid w:val="008215B2"/>
    <w:rsid w:val="00825F80"/>
    <w:rsid w:val="00826E62"/>
    <w:rsid w:val="00827051"/>
    <w:rsid w:val="00827354"/>
    <w:rsid w:val="00827538"/>
    <w:rsid w:val="00830A66"/>
    <w:rsid w:val="008339FC"/>
    <w:rsid w:val="00835E1D"/>
    <w:rsid w:val="008372DF"/>
    <w:rsid w:val="00842D22"/>
    <w:rsid w:val="00843D1E"/>
    <w:rsid w:val="00843EB3"/>
    <w:rsid w:val="00847C93"/>
    <w:rsid w:val="00850EA7"/>
    <w:rsid w:val="00851182"/>
    <w:rsid w:val="008530B9"/>
    <w:rsid w:val="00854F87"/>
    <w:rsid w:val="00855720"/>
    <w:rsid w:val="00855944"/>
    <w:rsid w:val="00855BD0"/>
    <w:rsid w:val="00857287"/>
    <w:rsid w:val="00857396"/>
    <w:rsid w:val="00861F5E"/>
    <w:rsid w:val="00862C41"/>
    <w:rsid w:val="00863A7D"/>
    <w:rsid w:val="00864280"/>
    <w:rsid w:val="0086466A"/>
    <w:rsid w:val="008646F4"/>
    <w:rsid w:val="008660B6"/>
    <w:rsid w:val="008703C9"/>
    <w:rsid w:val="0087062D"/>
    <w:rsid w:val="008734B6"/>
    <w:rsid w:val="008736B7"/>
    <w:rsid w:val="008742C6"/>
    <w:rsid w:val="008744A0"/>
    <w:rsid w:val="00874FC0"/>
    <w:rsid w:val="0087771C"/>
    <w:rsid w:val="00883B2C"/>
    <w:rsid w:val="00884D4A"/>
    <w:rsid w:val="00884F7E"/>
    <w:rsid w:val="00885992"/>
    <w:rsid w:val="008875CD"/>
    <w:rsid w:val="00892348"/>
    <w:rsid w:val="0089380E"/>
    <w:rsid w:val="0089474D"/>
    <w:rsid w:val="00894776"/>
    <w:rsid w:val="00896ACC"/>
    <w:rsid w:val="008A1F59"/>
    <w:rsid w:val="008A2A04"/>
    <w:rsid w:val="008A4E55"/>
    <w:rsid w:val="008A64A4"/>
    <w:rsid w:val="008A6957"/>
    <w:rsid w:val="008A751F"/>
    <w:rsid w:val="008A7B54"/>
    <w:rsid w:val="008B2F61"/>
    <w:rsid w:val="008B4943"/>
    <w:rsid w:val="008B6278"/>
    <w:rsid w:val="008B64EC"/>
    <w:rsid w:val="008B7ABD"/>
    <w:rsid w:val="008B7DCB"/>
    <w:rsid w:val="008C0C75"/>
    <w:rsid w:val="008C15C0"/>
    <w:rsid w:val="008C2918"/>
    <w:rsid w:val="008C510D"/>
    <w:rsid w:val="008C7988"/>
    <w:rsid w:val="008D34F0"/>
    <w:rsid w:val="008D5678"/>
    <w:rsid w:val="008D60A1"/>
    <w:rsid w:val="008D7804"/>
    <w:rsid w:val="008E31FF"/>
    <w:rsid w:val="008E548D"/>
    <w:rsid w:val="008E6272"/>
    <w:rsid w:val="008E6D74"/>
    <w:rsid w:val="008F01C7"/>
    <w:rsid w:val="008F119E"/>
    <w:rsid w:val="008F3F1D"/>
    <w:rsid w:val="00901BF3"/>
    <w:rsid w:val="00902D6E"/>
    <w:rsid w:val="00905D5D"/>
    <w:rsid w:val="00907A7A"/>
    <w:rsid w:val="0091054E"/>
    <w:rsid w:val="00910635"/>
    <w:rsid w:val="00911C8A"/>
    <w:rsid w:val="00911EBA"/>
    <w:rsid w:val="00912CF0"/>
    <w:rsid w:val="00914539"/>
    <w:rsid w:val="009153FD"/>
    <w:rsid w:val="00915B4E"/>
    <w:rsid w:val="00916E82"/>
    <w:rsid w:val="00920238"/>
    <w:rsid w:val="0092159E"/>
    <w:rsid w:val="00923D5D"/>
    <w:rsid w:val="00925552"/>
    <w:rsid w:val="00930024"/>
    <w:rsid w:val="0093194A"/>
    <w:rsid w:val="00933CC2"/>
    <w:rsid w:val="00935463"/>
    <w:rsid w:val="009357E5"/>
    <w:rsid w:val="00936C8B"/>
    <w:rsid w:val="00937035"/>
    <w:rsid w:val="009402A9"/>
    <w:rsid w:val="0094042A"/>
    <w:rsid w:val="00944812"/>
    <w:rsid w:val="009449E9"/>
    <w:rsid w:val="009450F5"/>
    <w:rsid w:val="00945145"/>
    <w:rsid w:val="00945788"/>
    <w:rsid w:val="00945D00"/>
    <w:rsid w:val="00945D71"/>
    <w:rsid w:val="009475A1"/>
    <w:rsid w:val="009534B8"/>
    <w:rsid w:val="009542AE"/>
    <w:rsid w:val="00957852"/>
    <w:rsid w:val="009636D4"/>
    <w:rsid w:val="00963D17"/>
    <w:rsid w:val="0096438F"/>
    <w:rsid w:val="00967DFE"/>
    <w:rsid w:val="009701FE"/>
    <w:rsid w:val="00971DE7"/>
    <w:rsid w:val="009726A9"/>
    <w:rsid w:val="00973999"/>
    <w:rsid w:val="00973B7C"/>
    <w:rsid w:val="00973D6D"/>
    <w:rsid w:val="00974D12"/>
    <w:rsid w:val="00976552"/>
    <w:rsid w:val="009819E1"/>
    <w:rsid w:val="009825DF"/>
    <w:rsid w:val="00986289"/>
    <w:rsid w:val="00987C77"/>
    <w:rsid w:val="00987C94"/>
    <w:rsid w:val="00990535"/>
    <w:rsid w:val="00991E56"/>
    <w:rsid w:val="00992E44"/>
    <w:rsid w:val="0099318D"/>
    <w:rsid w:val="009943A0"/>
    <w:rsid w:val="00996C7F"/>
    <w:rsid w:val="00997216"/>
    <w:rsid w:val="009A0AE6"/>
    <w:rsid w:val="009A0D40"/>
    <w:rsid w:val="009A2F07"/>
    <w:rsid w:val="009A343A"/>
    <w:rsid w:val="009A3628"/>
    <w:rsid w:val="009A3863"/>
    <w:rsid w:val="009A3899"/>
    <w:rsid w:val="009A5532"/>
    <w:rsid w:val="009B03B3"/>
    <w:rsid w:val="009B279C"/>
    <w:rsid w:val="009B2FD6"/>
    <w:rsid w:val="009B3701"/>
    <w:rsid w:val="009B40B1"/>
    <w:rsid w:val="009B450C"/>
    <w:rsid w:val="009B685F"/>
    <w:rsid w:val="009C0738"/>
    <w:rsid w:val="009C22B9"/>
    <w:rsid w:val="009C3E7C"/>
    <w:rsid w:val="009C439C"/>
    <w:rsid w:val="009C60B2"/>
    <w:rsid w:val="009C7874"/>
    <w:rsid w:val="009D0BCC"/>
    <w:rsid w:val="009D0FE1"/>
    <w:rsid w:val="009D30B9"/>
    <w:rsid w:val="009D32BF"/>
    <w:rsid w:val="009D50F5"/>
    <w:rsid w:val="009D5EC0"/>
    <w:rsid w:val="009D6F35"/>
    <w:rsid w:val="009D7348"/>
    <w:rsid w:val="009E45F4"/>
    <w:rsid w:val="009E5417"/>
    <w:rsid w:val="009E69D7"/>
    <w:rsid w:val="009F1105"/>
    <w:rsid w:val="009F30C2"/>
    <w:rsid w:val="009F3C84"/>
    <w:rsid w:val="009F6174"/>
    <w:rsid w:val="009F66EC"/>
    <w:rsid w:val="009F7AEB"/>
    <w:rsid w:val="00A007E8"/>
    <w:rsid w:val="00A01973"/>
    <w:rsid w:val="00A01F27"/>
    <w:rsid w:val="00A06FB1"/>
    <w:rsid w:val="00A07911"/>
    <w:rsid w:val="00A07E99"/>
    <w:rsid w:val="00A128F6"/>
    <w:rsid w:val="00A13A98"/>
    <w:rsid w:val="00A13C6F"/>
    <w:rsid w:val="00A13EDB"/>
    <w:rsid w:val="00A13F6F"/>
    <w:rsid w:val="00A14C30"/>
    <w:rsid w:val="00A158D6"/>
    <w:rsid w:val="00A3393B"/>
    <w:rsid w:val="00A33A23"/>
    <w:rsid w:val="00A33C50"/>
    <w:rsid w:val="00A37532"/>
    <w:rsid w:val="00A401BA"/>
    <w:rsid w:val="00A41C0C"/>
    <w:rsid w:val="00A43946"/>
    <w:rsid w:val="00A44487"/>
    <w:rsid w:val="00A45328"/>
    <w:rsid w:val="00A47049"/>
    <w:rsid w:val="00A47B05"/>
    <w:rsid w:val="00A47FC6"/>
    <w:rsid w:val="00A50131"/>
    <w:rsid w:val="00A50187"/>
    <w:rsid w:val="00A50CFB"/>
    <w:rsid w:val="00A51015"/>
    <w:rsid w:val="00A513B4"/>
    <w:rsid w:val="00A51E9B"/>
    <w:rsid w:val="00A53382"/>
    <w:rsid w:val="00A54D0B"/>
    <w:rsid w:val="00A55973"/>
    <w:rsid w:val="00A564DF"/>
    <w:rsid w:val="00A60693"/>
    <w:rsid w:val="00A61662"/>
    <w:rsid w:val="00A616BA"/>
    <w:rsid w:val="00A634B4"/>
    <w:rsid w:val="00A6476B"/>
    <w:rsid w:val="00A718FD"/>
    <w:rsid w:val="00A71F63"/>
    <w:rsid w:val="00A72023"/>
    <w:rsid w:val="00A720BD"/>
    <w:rsid w:val="00A7291F"/>
    <w:rsid w:val="00A73076"/>
    <w:rsid w:val="00A74A33"/>
    <w:rsid w:val="00A74DC7"/>
    <w:rsid w:val="00A803D0"/>
    <w:rsid w:val="00A80A55"/>
    <w:rsid w:val="00A80A97"/>
    <w:rsid w:val="00A8207F"/>
    <w:rsid w:val="00A82266"/>
    <w:rsid w:val="00A828FC"/>
    <w:rsid w:val="00A87393"/>
    <w:rsid w:val="00A905CE"/>
    <w:rsid w:val="00A90AB1"/>
    <w:rsid w:val="00A93920"/>
    <w:rsid w:val="00A93BCD"/>
    <w:rsid w:val="00A946B1"/>
    <w:rsid w:val="00A956C3"/>
    <w:rsid w:val="00A95941"/>
    <w:rsid w:val="00AA0A62"/>
    <w:rsid w:val="00AA0BFE"/>
    <w:rsid w:val="00AA0CD9"/>
    <w:rsid w:val="00AA51DA"/>
    <w:rsid w:val="00AA611E"/>
    <w:rsid w:val="00AA773D"/>
    <w:rsid w:val="00AB0284"/>
    <w:rsid w:val="00AB056F"/>
    <w:rsid w:val="00AB1EE9"/>
    <w:rsid w:val="00AB22CC"/>
    <w:rsid w:val="00AB25D7"/>
    <w:rsid w:val="00AB314B"/>
    <w:rsid w:val="00AB324F"/>
    <w:rsid w:val="00AB3AA8"/>
    <w:rsid w:val="00AB4014"/>
    <w:rsid w:val="00AB5AEF"/>
    <w:rsid w:val="00AB5DEC"/>
    <w:rsid w:val="00AB7995"/>
    <w:rsid w:val="00AC147B"/>
    <w:rsid w:val="00AC4A04"/>
    <w:rsid w:val="00AC4E98"/>
    <w:rsid w:val="00AC67C4"/>
    <w:rsid w:val="00AD2396"/>
    <w:rsid w:val="00AD588A"/>
    <w:rsid w:val="00AD624D"/>
    <w:rsid w:val="00AE03ED"/>
    <w:rsid w:val="00AE0795"/>
    <w:rsid w:val="00AE1D1F"/>
    <w:rsid w:val="00AE1FA8"/>
    <w:rsid w:val="00AE2084"/>
    <w:rsid w:val="00AE23A5"/>
    <w:rsid w:val="00AE2E62"/>
    <w:rsid w:val="00AE3BB5"/>
    <w:rsid w:val="00AE4B5C"/>
    <w:rsid w:val="00AE5E72"/>
    <w:rsid w:val="00AE68A2"/>
    <w:rsid w:val="00AF1B36"/>
    <w:rsid w:val="00AF36F3"/>
    <w:rsid w:val="00AF3F0B"/>
    <w:rsid w:val="00AF4A38"/>
    <w:rsid w:val="00AF4B5F"/>
    <w:rsid w:val="00AF4CE2"/>
    <w:rsid w:val="00AF7177"/>
    <w:rsid w:val="00B00209"/>
    <w:rsid w:val="00B00EA7"/>
    <w:rsid w:val="00B02EEE"/>
    <w:rsid w:val="00B03ACE"/>
    <w:rsid w:val="00B05794"/>
    <w:rsid w:val="00B059BE"/>
    <w:rsid w:val="00B10770"/>
    <w:rsid w:val="00B12A68"/>
    <w:rsid w:val="00B12BA2"/>
    <w:rsid w:val="00B1343A"/>
    <w:rsid w:val="00B1392B"/>
    <w:rsid w:val="00B145B3"/>
    <w:rsid w:val="00B170E8"/>
    <w:rsid w:val="00B22104"/>
    <w:rsid w:val="00B233DC"/>
    <w:rsid w:val="00B23525"/>
    <w:rsid w:val="00B23BAE"/>
    <w:rsid w:val="00B2432D"/>
    <w:rsid w:val="00B25DD7"/>
    <w:rsid w:val="00B26EEC"/>
    <w:rsid w:val="00B3133F"/>
    <w:rsid w:val="00B35826"/>
    <w:rsid w:val="00B36693"/>
    <w:rsid w:val="00B40553"/>
    <w:rsid w:val="00B42C95"/>
    <w:rsid w:val="00B4320F"/>
    <w:rsid w:val="00B449DE"/>
    <w:rsid w:val="00B46DF3"/>
    <w:rsid w:val="00B4702D"/>
    <w:rsid w:val="00B47BDE"/>
    <w:rsid w:val="00B50AE5"/>
    <w:rsid w:val="00B50BA9"/>
    <w:rsid w:val="00B51657"/>
    <w:rsid w:val="00B52EEF"/>
    <w:rsid w:val="00B5343F"/>
    <w:rsid w:val="00B554C2"/>
    <w:rsid w:val="00B56EFA"/>
    <w:rsid w:val="00B56F56"/>
    <w:rsid w:val="00B57C3B"/>
    <w:rsid w:val="00B57DF6"/>
    <w:rsid w:val="00B622F7"/>
    <w:rsid w:val="00B62CDD"/>
    <w:rsid w:val="00B63598"/>
    <w:rsid w:val="00B645BF"/>
    <w:rsid w:val="00B64CA9"/>
    <w:rsid w:val="00B6500D"/>
    <w:rsid w:val="00B668B5"/>
    <w:rsid w:val="00B71373"/>
    <w:rsid w:val="00B7216D"/>
    <w:rsid w:val="00B7273B"/>
    <w:rsid w:val="00B7542D"/>
    <w:rsid w:val="00B765A5"/>
    <w:rsid w:val="00B766F7"/>
    <w:rsid w:val="00B77017"/>
    <w:rsid w:val="00B775C4"/>
    <w:rsid w:val="00B775EF"/>
    <w:rsid w:val="00B81012"/>
    <w:rsid w:val="00B810A4"/>
    <w:rsid w:val="00B82FA8"/>
    <w:rsid w:val="00B86D6E"/>
    <w:rsid w:val="00B90E6A"/>
    <w:rsid w:val="00B912FE"/>
    <w:rsid w:val="00B926E7"/>
    <w:rsid w:val="00B93438"/>
    <w:rsid w:val="00B93EB3"/>
    <w:rsid w:val="00BA16EB"/>
    <w:rsid w:val="00BB19ED"/>
    <w:rsid w:val="00BB25B1"/>
    <w:rsid w:val="00BB342B"/>
    <w:rsid w:val="00BB3EAD"/>
    <w:rsid w:val="00BB407A"/>
    <w:rsid w:val="00BB43CB"/>
    <w:rsid w:val="00BB463E"/>
    <w:rsid w:val="00BB6E4C"/>
    <w:rsid w:val="00BB78CA"/>
    <w:rsid w:val="00BB79D5"/>
    <w:rsid w:val="00BC024B"/>
    <w:rsid w:val="00BC0B2F"/>
    <w:rsid w:val="00BC297B"/>
    <w:rsid w:val="00BC5104"/>
    <w:rsid w:val="00BC54B1"/>
    <w:rsid w:val="00BC574B"/>
    <w:rsid w:val="00BC583B"/>
    <w:rsid w:val="00BD0BC6"/>
    <w:rsid w:val="00BD1759"/>
    <w:rsid w:val="00BD1C92"/>
    <w:rsid w:val="00BD2823"/>
    <w:rsid w:val="00BD4749"/>
    <w:rsid w:val="00BD4EFA"/>
    <w:rsid w:val="00BD51F2"/>
    <w:rsid w:val="00BD563E"/>
    <w:rsid w:val="00BD59AC"/>
    <w:rsid w:val="00BD6A8B"/>
    <w:rsid w:val="00BE028F"/>
    <w:rsid w:val="00BE15DB"/>
    <w:rsid w:val="00BE1C51"/>
    <w:rsid w:val="00BE1FA9"/>
    <w:rsid w:val="00BE3228"/>
    <w:rsid w:val="00BE3C35"/>
    <w:rsid w:val="00BE73EA"/>
    <w:rsid w:val="00BE7AE6"/>
    <w:rsid w:val="00BF1EC9"/>
    <w:rsid w:val="00BF2741"/>
    <w:rsid w:val="00BF2A1D"/>
    <w:rsid w:val="00BF4DAE"/>
    <w:rsid w:val="00BF4FC4"/>
    <w:rsid w:val="00BF55D9"/>
    <w:rsid w:val="00C00562"/>
    <w:rsid w:val="00C016FD"/>
    <w:rsid w:val="00C01C2A"/>
    <w:rsid w:val="00C026F1"/>
    <w:rsid w:val="00C05A87"/>
    <w:rsid w:val="00C0631D"/>
    <w:rsid w:val="00C06345"/>
    <w:rsid w:val="00C076F7"/>
    <w:rsid w:val="00C10FE8"/>
    <w:rsid w:val="00C11282"/>
    <w:rsid w:val="00C12064"/>
    <w:rsid w:val="00C14391"/>
    <w:rsid w:val="00C148C9"/>
    <w:rsid w:val="00C151EC"/>
    <w:rsid w:val="00C152AF"/>
    <w:rsid w:val="00C152B3"/>
    <w:rsid w:val="00C15E11"/>
    <w:rsid w:val="00C206B0"/>
    <w:rsid w:val="00C21D90"/>
    <w:rsid w:val="00C21D99"/>
    <w:rsid w:val="00C23667"/>
    <w:rsid w:val="00C2460D"/>
    <w:rsid w:val="00C27394"/>
    <w:rsid w:val="00C27938"/>
    <w:rsid w:val="00C27CAF"/>
    <w:rsid w:val="00C27ECA"/>
    <w:rsid w:val="00C27F3C"/>
    <w:rsid w:val="00C32E59"/>
    <w:rsid w:val="00C336BD"/>
    <w:rsid w:val="00C33887"/>
    <w:rsid w:val="00C36B00"/>
    <w:rsid w:val="00C40FB4"/>
    <w:rsid w:val="00C4159F"/>
    <w:rsid w:val="00C4255D"/>
    <w:rsid w:val="00C425F8"/>
    <w:rsid w:val="00C43F7B"/>
    <w:rsid w:val="00C44103"/>
    <w:rsid w:val="00C4542C"/>
    <w:rsid w:val="00C4782E"/>
    <w:rsid w:val="00C47932"/>
    <w:rsid w:val="00C51195"/>
    <w:rsid w:val="00C53033"/>
    <w:rsid w:val="00C53A87"/>
    <w:rsid w:val="00C53DA5"/>
    <w:rsid w:val="00C57377"/>
    <w:rsid w:val="00C60005"/>
    <w:rsid w:val="00C6036D"/>
    <w:rsid w:val="00C64E3B"/>
    <w:rsid w:val="00C705DA"/>
    <w:rsid w:val="00C708CC"/>
    <w:rsid w:val="00C726DD"/>
    <w:rsid w:val="00C771A0"/>
    <w:rsid w:val="00C77762"/>
    <w:rsid w:val="00C80E01"/>
    <w:rsid w:val="00C81852"/>
    <w:rsid w:val="00C81F97"/>
    <w:rsid w:val="00C85302"/>
    <w:rsid w:val="00C8748E"/>
    <w:rsid w:val="00C90E90"/>
    <w:rsid w:val="00C91768"/>
    <w:rsid w:val="00C91A8E"/>
    <w:rsid w:val="00C92F36"/>
    <w:rsid w:val="00C948F9"/>
    <w:rsid w:val="00C94ADE"/>
    <w:rsid w:val="00C94BAC"/>
    <w:rsid w:val="00C95D0D"/>
    <w:rsid w:val="00C96E87"/>
    <w:rsid w:val="00C979BC"/>
    <w:rsid w:val="00CA00F3"/>
    <w:rsid w:val="00CA1EFF"/>
    <w:rsid w:val="00CA461D"/>
    <w:rsid w:val="00CA6C63"/>
    <w:rsid w:val="00CB1242"/>
    <w:rsid w:val="00CB192C"/>
    <w:rsid w:val="00CB1C1B"/>
    <w:rsid w:val="00CB7673"/>
    <w:rsid w:val="00CC0C9A"/>
    <w:rsid w:val="00CC106E"/>
    <w:rsid w:val="00CC12E6"/>
    <w:rsid w:val="00CC3747"/>
    <w:rsid w:val="00CC5D94"/>
    <w:rsid w:val="00CC6831"/>
    <w:rsid w:val="00CC74E9"/>
    <w:rsid w:val="00CD22C0"/>
    <w:rsid w:val="00CD2459"/>
    <w:rsid w:val="00CD2AD0"/>
    <w:rsid w:val="00CD3A0D"/>
    <w:rsid w:val="00CD3BD8"/>
    <w:rsid w:val="00CD3FAB"/>
    <w:rsid w:val="00CD4471"/>
    <w:rsid w:val="00CD5DA9"/>
    <w:rsid w:val="00CE135A"/>
    <w:rsid w:val="00CE324D"/>
    <w:rsid w:val="00CE38FC"/>
    <w:rsid w:val="00CE4092"/>
    <w:rsid w:val="00CE4800"/>
    <w:rsid w:val="00CE4CF0"/>
    <w:rsid w:val="00CE6FD7"/>
    <w:rsid w:val="00CE7A6D"/>
    <w:rsid w:val="00CF15C6"/>
    <w:rsid w:val="00CF4AD9"/>
    <w:rsid w:val="00CF524A"/>
    <w:rsid w:val="00CF5A63"/>
    <w:rsid w:val="00D000AF"/>
    <w:rsid w:val="00D00946"/>
    <w:rsid w:val="00D0111A"/>
    <w:rsid w:val="00D0216E"/>
    <w:rsid w:val="00D04EA4"/>
    <w:rsid w:val="00D05FA9"/>
    <w:rsid w:val="00D07E9C"/>
    <w:rsid w:val="00D1096E"/>
    <w:rsid w:val="00D11B45"/>
    <w:rsid w:val="00D11C4D"/>
    <w:rsid w:val="00D11DC4"/>
    <w:rsid w:val="00D1320B"/>
    <w:rsid w:val="00D13B18"/>
    <w:rsid w:val="00D1621B"/>
    <w:rsid w:val="00D16E14"/>
    <w:rsid w:val="00D1720A"/>
    <w:rsid w:val="00D20430"/>
    <w:rsid w:val="00D2045B"/>
    <w:rsid w:val="00D2058A"/>
    <w:rsid w:val="00D206D4"/>
    <w:rsid w:val="00D225B4"/>
    <w:rsid w:val="00D25A46"/>
    <w:rsid w:val="00D270B6"/>
    <w:rsid w:val="00D33A0E"/>
    <w:rsid w:val="00D41EE4"/>
    <w:rsid w:val="00D427E8"/>
    <w:rsid w:val="00D44F08"/>
    <w:rsid w:val="00D452C8"/>
    <w:rsid w:val="00D4541A"/>
    <w:rsid w:val="00D46DA3"/>
    <w:rsid w:val="00D47E17"/>
    <w:rsid w:val="00D47F6E"/>
    <w:rsid w:val="00D51892"/>
    <w:rsid w:val="00D5201D"/>
    <w:rsid w:val="00D52A38"/>
    <w:rsid w:val="00D55274"/>
    <w:rsid w:val="00D561C7"/>
    <w:rsid w:val="00D5714F"/>
    <w:rsid w:val="00D57DE2"/>
    <w:rsid w:val="00D609B7"/>
    <w:rsid w:val="00D60F4B"/>
    <w:rsid w:val="00D62AA2"/>
    <w:rsid w:val="00D64844"/>
    <w:rsid w:val="00D64E78"/>
    <w:rsid w:val="00D731A9"/>
    <w:rsid w:val="00D73E44"/>
    <w:rsid w:val="00D73E7C"/>
    <w:rsid w:val="00D74956"/>
    <w:rsid w:val="00D750C4"/>
    <w:rsid w:val="00D80B02"/>
    <w:rsid w:val="00D83D5D"/>
    <w:rsid w:val="00D84AB9"/>
    <w:rsid w:val="00D9019B"/>
    <w:rsid w:val="00D90261"/>
    <w:rsid w:val="00D91CC1"/>
    <w:rsid w:val="00D9335B"/>
    <w:rsid w:val="00D93D3E"/>
    <w:rsid w:val="00D9527E"/>
    <w:rsid w:val="00D956E3"/>
    <w:rsid w:val="00D961D0"/>
    <w:rsid w:val="00D96E23"/>
    <w:rsid w:val="00DA4B04"/>
    <w:rsid w:val="00DA59D5"/>
    <w:rsid w:val="00DA6EBF"/>
    <w:rsid w:val="00DB04AA"/>
    <w:rsid w:val="00DB2323"/>
    <w:rsid w:val="00DB2A5C"/>
    <w:rsid w:val="00DB2F21"/>
    <w:rsid w:val="00DB465E"/>
    <w:rsid w:val="00DC0155"/>
    <w:rsid w:val="00DC0364"/>
    <w:rsid w:val="00DC2377"/>
    <w:rsid w:val="00DC65DC"/>
    <w:rsid w:val="00DC7C6C"/>
    <w:rsid w:val="00DC7CC3"/>
    <w:rsid w:val="00DD0EC6"/>
    <w:rsid w:val="00DD125D"/>
    <w:rsid w:val="00DD186D"/>
    <w:rsid w:val="00DD3678"/>
    <w:rsid w:val="00DD37FC"/>
    <w:rsid w:val="00DD58E0"/>
    <w:rsid w:val="00DD6AEC"/>
    <w:rsid w:val="00DD7464"/>
    <w:rsid w:val="00DE0529"/>
    <w:rsid w:val="00DE0602"/>
    <w:rsid w:val="00DE0A70"/>
    <w:rsid w:val="00DE4366"/>
    <w:rsid w:val="00DE44FB"/>
    <w:rsid w:val="00DE5EEF"/>
    <w:rsid w:val="00DE5F27"/>
    <w:rsid w:val="00DE6E7F"/>
    <w:rsid w:val="00DF125A"/>
    <w:rsid w:val="00DF30D7"/>
    <w:rsid w:val="00DF32AE"/>
    <w:rsid w:val="00DF3878"/>
    <w:rsid w:val="00DF515B"/>
    <w:rsid w:val="00DF587F"/>
    <w:rsid w:val="00DF65F8"/>
    <w:rsid w:val="00E020CB"/>
    <w:rsid w:val="00E02A49"/>
    <w:rsid w:val="00E03AFB"/>
    <w:rsid w:val="00E03FF6"/>
    <w:rsid w:val="00E04B81"/>
    <w:rsid w:val="00E05662"/>
    <w:rsid w:val="00E075EE"/>
    <w:rsid w:val="00E104FA"/>
    <w:rsid w:val="00E1207E"/>
    <w:rsid w:val="00E136E7"/>
    <w:rsid w:val="00E149E8"/>
    <w:rsid w:val="00E14F53"/>
    <w:rsid w:val="00E17FE8"/>
    <w:rsid w:val="00E22AA1"/>
    <w:rsid w:val="00E22DF1"/>
    <w:rsid w:val="00E23131"/>
    <w:rsid w:val="00E25069"/>
    <w:rsid w:val="00E300A7"/>
    <w:rsid w:val="00E31C07"/>
    <w:rsid w:val="00E32400"/>
    <w:rsid w:val="00E41DCA"/>
    <w:rsid w:val="00E4667A"/>
    <w:rsid w:val="00E50314"/>
    <w:rsid w:val="00E50659"/>
    <w:rsid w:val="00E50B4B"/>
    <w:rsid w:val="00E512AC"/>
    <w:rsid w:val="00E52399"/>
    <w:rsid w:val="00E55613"/>
    <w:rsid w:val="00E56784"/>
    <w:rsid w:val="00E570B1"/>
    <w:rsid w:val="00E60219"/>
    <w:rsid w:val="00E66406"/>
    <w:rsid w:val="00E66A20"/>
    <w:rsid w:val="00E66B60"/>
    <w:rsid w:val="00E678D8"/>
    <w:rsid w:val="00E679D6"/>
    <w:rsid w:val="00E7226B"/>
    <w:rsid w:val="00E72B0D"/>
    <w:rsid w:val="00E73732"/>
    <w:rsid w:val="00E73A55"/>
    <w:rsid w:val="00E73FF9"/>
    <w:rsid w:val="00E746EB"/>
    <w:rsid w:val="00E75821"/>
    <w:rsid w:val="00E76B21"/>
    <w:rsid w:val="00E80D21"/>
    <w:rsid w:val="00E83749"/>
    <w:rsid w:val="00E8450F"/>
    <w:rsid w:val="00E86039"/>
    <w:rsid w:val="00E868CE"/>
    <w:rsid w:val="00E86992"/>
    <w:rsid w:val="00E876B8"/>
    <w:rsid w:val="00E8770F"/>
    <w:rsid w:val="00E9000F"/>
    <w:rsid w:val="00E9266D"/>
    <w:rsid w:val="00E955A6"/>
    <w:rsid w:val="00E95976"/>
    <w:rsid w:val="00E9795D"/>
    <w:rsid w:val="00EA07D3"/>
    <w:rsid w:val="00EA1B60"/>
    <w:rsid w:val="00EA2D7B"/>
    <w:rsid w:val="00EA3C7D"/>
    <w:rsid w:val="00EA4067"/>
    <w:rsid w:val="00EA7E0C"/>
    <w:rsid w:val="00EB03E9"/>
    <w:rsid w:val="00EB0B1D"/>
    <w:rsid w:val="00EB2DB7"/>
    <w:rsid w:val="00EB3A46"/>
    <w:rsid w:val="00EB517B"/>
    <w:rsid w:val="00EB54A3"/>
    <w:rsid w:val="00EC0214"/>
    <w:rsid w:val="00EC125F"/>
    <w:rsid w:val="00EC2F13"/>
    <w:rsid w:val="00EC5195"/>
    <w:rsid w:val="00EC5372"/>
    <w:rsid w:val="00EC538C"/>
    <w:rsid w:val="00EC53DC"/>
    <w:rsid w:val="00EC5EAF"/>
    <w:rsid w:val="00EC7152"/>
    <w:rsid w:val="00ED246B"/>
    <w:rsid w:val="00ED3DE8"/>
    <w:rsid w:val="00ED3DE9"/>
    <w:rsid w:val="00ED4672"/>
    <w:rsid w:val="00ED4E8F"/>
    <w:rsid w:val="00ED5765"/>
    <w:rsid w:val="00ED6513"/>
    <w:rsid w:val="00EE0418"/>
    <w:rsid w:val="00EE1BA9"/>
    <w:rsid w:val="00EE1BD2"/>
    <w:rsid w:val="00EE1EC6"/>
    <w:rsid w:val="00EE2E20"/>
    <w:rsid w:val="00EE5648"/>
    <w:rsid w:val="00EE7147"/>
    <w:rsid w:val="00EE7CF2"/>
    <w:rsid w:val="00EF5D6B"/>
    <w:rsid w:val="00EF6BA1"/>
    <w:rsid w:val="00F01DF3"/>
    <w:rsid w:val="00F02B7F"/>
    <w:rsid w:val="00F02D46"/>
    <w:rsid w:val="00F04BED"/>
    <w:rsid w:val="00F052CF"/>
    <w:rsid w:val="00F0782D"/>
    <w:rsid w:val="00F10B2D"/>
    <w:rsid w:val="00F10C53"/>
    <w:rsid w:val="00F114BE"/>
    <w:rsid w:val="00F12114"/>
    <w:rsid w:val="00F12224"/>
    <w:rsid w:val="00F14AC9"/>
    <w:rsid w:val="00F14BD5"/>
    <w:rsid w:val="00F15A8C"/>
    <w:rsid w:val="00F15F82"/>
    <w:rsid w:val="00F160BC"/>
    <w:rsid w:val="00F21894"/>
    <w:rsid w:val="00F262AD"/>
    <w:rsid w:val="00F264AD"/>
    <w:rsid w:val="00F26CC6"/>
    <w:rsid w:val="00F273DE"/>
    <w:rsid w:val="00F30A44"/>
    <w:rsid w:val="00F3744F"/>
    <w:rsid w:val="00F4038D"/>
    <w:rsid w:val="00F40E52"/>
    <w:rsid w:val="00F42962"/>
    <w:rsid w:val="00F452F3"/>
    <w:rsid w:val="00F51606"/>
    <w:rsid w:val="00F53265"/>
    <w:rsid w:val="00F544F2"/>
    <w:rsid w:val="00F54C25"/>
    <w:rsid w:val="00F556D6"/>
    <w:rsid w:val="00F55E16"/>
    <w:rsid w:val="00F561B6"/>
    <w:rsid w:val="00F60530"/>
    <w:rsid w:val="00F61D70"/>
    <w:rsid w:val="00F635B3"/>
    <w:rsid w:val="00F6395F"/>
    <w:rsid w:val="00F63DB7"/>
    <w:rsid w:val="00F6607F"/>
    <w:rsid w:val="00F70C7D"/>
    <w:rsid w:val="00F7210E"/>
    <w:rsid w:val="00F741F1"/>
    <w:rsid w:val="00F7578B"/>
    <w:rsid w:val="00F76744"/>
    <w:rsid w:val="00F80CCE"/>
    <w:rsid w:val="00F80E21"/>
    <w:rsid w:val="00F82A1D"/>
    <w:rsid w:val="00F83E91"/>
    <w:rsid w:val="00F85873"/>
    <w:rsid w:val="00F865A7"/>
    <w:rsid w:val="00F871AA"/>
    <w:rsid w:val="00F91021"/>
    <w:rsid w:val="00F926EE"/>
    <w:rsid w:val="00F97203"/>
    <w:rsid w:val="00FA05BF"/>
    <w:rsid w:val="00FA1060"/>
    <w:rsid w:val="00FA10DE"/>
    <w:rsid w:val="00FA1CE4"/>
    <w:rsid w:val="00FA2729"/>
    <w:rsid w:val="00FA45EB"/>
    <w:rsid w:val="00FA4BE9"/>
    <w:rsid w:val="00FA4FC1"/>
    <w:rsid w:val="00FA6140"/>
    <w:rsid w:val="00FA6C8C"/>
    <w:rsid w:val="00FA7157"/>
    <w:rsid w:val="00FA72E9"/>
    <w:rsid w:val="00FA768B"/>
    <w:rsid w:val="00FB0441"/>
    <w:rsid w:val="00FB09DB"/>
    <w:rsid w:val="00FB6668"/>
    <w:rsid w:val="00FC0179"/>
    <w:rsid w:val="00FC02C1"/>
    <w:rsid w:val="00FC0815"/>
    <w:rsid w:val="00FC1929"/>
    <w:rsid w:val="00FC3062"/>
    <w:rsid w:val="00FC507B"/>
    <w:rsid w:val="00FC5152"/>
    <w:rsid w:val="00FC6BAA"/>
    <w:rsid w:val="00FD0BDF"/>
    <w:rsid w:val="00FD0E04"/>
    <w:rsid w:val="00FD37D1"/>
    <w:rsid w:val="00FD433A"/>
    <w:rsid w:val="00FD4416"/>
    <w:rsid w:val="00FD516E"/>
    <w:rsid w:val="00FD5889"/>
    <w:rsid w:val="00FD6FD0"/>
    <w:rsid w:val="00FE0376"/>
    <w:rsid w:val="00FE15C1"/>
    <w:rsid w:val="00FE337D"/>
    <w:rsid w:val="00FE346A"/>
    <w:rsid w:val="00FE467A"/>
    <w:rsid w:val="00FE49EF"/>
    <w:rsid w:val="00FE68D2"/>
    <w:rsid w:val="00FF36FF"/>
    <w:rsid w:val="00FF3ABF"/>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228C5B7"/>
  <w15:docId w15:val="{A56B626F-CC5C-419F-B9AD-4C33F202C0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83749"/>
  </w:style>
  <w:style w:type="paragraph" w:styleId="Heading1">
    <w:name w:val="heading 1"/>
    <w:basedOn w:val="Normal"/>
    <w:next w:val="Normal"/>
    <w:link w:val="Heading1Char"/>
    <w:uiPriority w:val="9"/>
    <w:qFormat/>
    <w:rsid w:val="006E2735"/>
    <w:pPr>
      <w:keepNext/>
      <w:keepLines/>
      <w:tabs>
        <w:tab w:val="left" w:pos="2145"/>
        <w:tab w:val="center" w:pos="4153"/>
      </w:tabs>
      <w:spacing w:before="240" w:after="0" w:line="360" w:lineRule="auto"/>
      <w:outlineLvl w:val="0"/>
    </w:pPr>
    <w:rPr>
      <w:rFonts w:asciiTheme="majorBidi" w:eastAsiaTheme="majorEastAsia" w:hAnsiTheme="majorBidi" w:cstheme="majorBidi"/>
      <w:b/>
      <w:bCs/>
      <w:sz w:val="52"/>
      <w:szCs w:val="52"/>
    </w:rPr>
  </w:style>
  <w:style w:type="paragraph" w:styleId="Heading2">
    <w:name w:val="heading 2"/>
    <w:basedOn w:val="Normal"/>
    <w:next w:val="Normal"/>
    <w:link w:val="Heading2Char"/>
    <w:autoRedefine/>
    <w:uiPriority w:val="9"/>
    <w:unhideWhenUsed/>
    <w:qFormat/>
    <w:rsid w:val="00550C3A"/>
    <w:pPr>
      <w:keepNext/>
      <w:keepLines/>
      <w:tabs>
        <w:tab w:val="left" w:pos="450"/>
      </w:tabs>
      <w:spacing w:before="200" w:after="0" w:line="360" w:lineRule="auto"/>
      <w:jc w:val="both"/>
      <w:outlineLvl w:val="1"/>
    </w:pPr>
    <w:rPr>
      <w:rFonts w:asciiTheme="majorBidi" w:eastAsiaTheme="majorEastAsia" w:hAnsiTheme="majorBidi" w:cstheme="majorBidi"/>
      <w:b/>
      <w:bCs/>
      <w:sz w:val="28"/>
      <w:szCs w:val="28"/>
    </w:rPr>
  </w:style>
  <w:style w:type="paragraph" w:styleId="Heading3">
    <w:name w:val="heading 3"/>
    <w:basedOn w:val="Normal"/>
    <w:next w:val="Normal"/>
    <w:link w:val="Heading3Char"/>
    <w:autoRedefine/>
    <w:uiPriority w:val="9"/>
    <w:unhideWhenUsed/>
    <w:qFormat/>
    <w:rsid w:val="00DC7CC3"/>
    <w:pPr>
      <w:keepNext/>
      <w:keepLines/>
      <w:spacing w:before="200" w:after="0"/>
      <w:outlineLvl w:val="2"/>
    </w:pPr>
    <w:rPr>
      <w:rFonts w:asciiTheme="majorBidi" w:eastAsiaTheme="majorEastAsia" w:hAnsiTheme="majorBidi" w:cstheme="majorBidi"/>
      <w:b/>
      <w:bCs/>
      <w:sz w:val="24"/>
      <w:szCs w:val="24"/>
    </w:rPr>
  </w:style>
  <w:style w:type="paragraph" w:styleId="Heading4">
    <w:name w:val="heading 4"/>
    <w:basedOn w:val="Normal"/>
    <w:next w:val="Normal"/>
    <w:link w:val="Heading4Char"/>
    <w:uiPriority w:val="9"/>
    <w:unhideWhenUsed/>
    <w:qFormat/>
    <w:rsid w:val="00A54D0B"/>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unhideWhenUsed/>
    <w:qFormat/>
    <w:rsid w:val="00A54D0B"/>
    <w:pPr>
      <w:keepNext/>
      <w:keepLines/>
      <w:spacing w:before="40" w:after="0" w:line="259" w:lineRule="auto"/>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3F3746"/>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Heading1Char">
    <w:name w:val="Heading 1 Char"/>
    <w:basedOn w:val="DefaultParagraphFont"/>
    <w:link w:val="Heading1"/>
    <w:uiPriority w:val="9"/>
    <w:rsid w:val="006E2735"/>
    <w:rPr>
      <w:rFonts w:asciiTheme="majorBidi" w:eastAsiaTheme="majorEastAsia" w:hAnsiTheme="majorBidi" w:cstheme="majorBidi"/>
      <w:b/>
      <w:bCs/>
      <w:sz w:val="52"/>
      <w:szCs w:val="52"/>
    </w:rPr>
  </w:style>
  <w:style w:type="paragraph" w:styleId="ListParagraph">
    <w:name w:val="List Paragraph"/>
    <w:basedOn w:val="Normal"/>
    <w:uiPriority w:val="34"/>
    <w:qFormat/>
    <w:rsid w:val="00957852"/>
    <w:pPr>
      <w:spacing w:after="160" w:line="259" w:lineRule="auto"/>
      <w:ind w:left="720"/>
      <w:contextualSpacing/>
    </w:pPr>
  </w:style>
  <w:style w:type="character" w:customStyle="1" w:styleId="Heading2Char">
    <w:name w:val="Heading 2 Char"/>
    <w:basedOn w:val="DefaultParagraphFont"/>
    <w:link w:val="Heading2"/>
    <w:uiPriority w:val="9"/>
    <w:rsid w:val="00550C3A"/>
    <w:rPr>
      <w:rFonts w:asciiTheme="majorBidi" w:eastAsiaTheme="majorEastAsia" w:hAnsiTheme="majorBidi" w:cstheme="majorBidi"/>
      <w:b/>
      <w:bCs/>
      <w:sz w:val="28"/>
      <w:szCs w:val="28"/>
    </w:rPr>
  </w:style>
  <w:style w:type="paragraph" w:styleId="BalloonText">
    <w:name w:val="Balloon Text"/>
    <w:basedOn w:val="Normal"/>
    <w:link w:val="BalloonTextChar"/>
    <w:uiPriority w:val="99"/>
    <w:semiHidden/>
    <w:unhideWhenUsed/>
    <w:rsid w:val="005F667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F6670"/>
    <w:rPr>
      <w:rFonts w:ascii="Tahoma" w:hAnsi="Tahoma" w:cs="Tahoma"/>
      <w:sz w:val="16"/>
      <w:szCs w:val="16"/>
    </w:rPr>
  </w:style>
  <w:style w:type="character" w:styleId="HTMLCode">
    <w:name w:val="HTML Code"/>
    <w:basedOn w:val="DefaultParagraphFont"/>
    <w:uiPriority w:val="99"/>
    <w:semiHidden/>
    <w:unhideWhenUsed/>
    <w:rsid w:val="005C2839"/>
    <w:rPr>
      <w:rFonts w:ascii="Courier New" w:eastAsia="Times New Roman" w:hAnsi="Courier New" w:cs="Courier New"/>
      <w:sz w:val="20"/>
      <w:szCs w:val="20"/>
    </w:rPr>
  </w:style>
  <w:style w:type="character" w:customStyle="1" w:styleId="Heading3Char">
    <w:name w:val="Heading 3 Char"/>
    <w:basedOn w:val="DefaultParagraphFont"/>
    <w:link w:val="Heading3"/>
    <w:uiPriority w:val="9"/>
    <w:rsid w:val="00DC7CC3"/>
    <w:rPr>
      <w:rFonts w:asciiTheme="majorBidi" w:eastAsiaTheme="majorEastAsia" w:hAnsiTheme="majorBidi" w:cstheme="majorBidi"/>
      <w:b/>
      <w:bCs/>
      <w:sz w:val="24"/>
      <w:szCs w:val="24"/>
    </w:rPr>
  </w:style>
  <w:style w:type="character" w:styleId="Strong">
    <w:name w:val="Strong"/>
    <w:basedOn w:val="DefaultParagraphFont"/>
    <w:uiPriority w:val="22"/>
    <w:qFormat/>
    <w:rsid w:val="006039D5"/>
    <w:rPr>
      <w:b/>
      <w:bCs/>
    </w:rPr>
  </w:style>
  <w:style w:type="character" w:styleId="Hyperlink">
    <w:name w:val="Hyperlink"/>
    <w:basedOn w:val="DefaultParagraphFont"/>
    <w:uiPriority w:val="99"/>
    <w:unhideWhenUsed/>
    <w:rsid w:val="008C510D"/>
    <w:rPr>
      <w:color w:val="0000FF"/>
      <w:u w:val="single"/>
    </w:rPr>
  </w:style>
  <w:style w:type="paragraph" w:styleId="NormalWeb">
    <w:name w:val="Normal (Web)"/>
    <w:basedOn w:val="Normal"/>
    <w:uiPriority w:val="99"/>
    <w:unhideWhenUsed/>
    <w:rsid w:val="008E6D74"/>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14264E"/>
    <w:rPr>
      <w:i/>
      <w:iCs/>
    </w:rPr>
  </w:style>
  <w:style w:type="paragraph" w:styleId="BodyText">
    <w:name w:val="Body Text"/>
    <w:basedOn w:val="Normal"/>
    <w:link w:val="BodyTextChar"/>
    <w:uiPriority w:val="1"/>
    <w:qFormat/>
    <w:rsid w:val="00F6395F"/>
    <w:pPr>
      <w:widowControl w:val="0"/>
      <w:autoSpaceDE w:val="0"/>
      <w:autoSpaceDN w:val="0"/>
      <w:spacing w:after="0" w:line="240" w:lineRule="auto"/>
    </w:pPr>
    <w:rPr>
      <w:rFonts w:ascii="Times New Roman" w:eastAsia="Times New Roman" w:hAnsi="Times New Roman" w:cs="Times New Roman"/>
      <w:sz w:val="24"/>
      <w:szCs w:val="24"/>
      <w:lang w:bidi="en-US"/>
    </w:rPr>
  </w:style>
  <w:style w:type="character" w:customStyle="1" w:styleId="BodyTextChar">
    <w:name w:val="Body Text Char"/>
    <w:basedOn w:val="DefaultParagraphFont"/>
    <w:link w:val="BodyText"/>
    <w:uiPriority w:val="1"/>
    <w:rsid w:val="00F6395F"/>
    <w:rPr>
      <w:rFonts w:ascii="Times New Roman" w:eastAsia="Times New Roman" w:hAnsi="Times New Roman" w:cs="Times New Roman"/>
      <w:sz w:val="24"/>
      <w:szCs w:val="24"/>
      <w:lang w:bidi="en-US"/>
    </w:rPr>
  </w:style>
  <w:style w:type="paragraph" w:styleId="Header">
    <w:name w:val="header"/>
    <w:basedOn w:val="Normal"/>
    <w:link w:val="HeaderChar"/>
    <w:uiPriority w:val="99"/>
    <w:unhideWhenUsed/>
    <w:rsid w:val="00216E84"/>
    <w:pPr>
      <w:tabs>
        <w:tab w:val="center" w:pos="4320"/>
        <w:tab w:val="right" w:pos="8640"/>
      </w:tabs>
      <w:spacing w:after="0" w:line="240" w:lineRule="auto"/>
    </w:pPr>
  </w:style>
  <w:style w:type="character" w:customStyle="1" w:styleId="HeaderChar">
    <w:name w:val="Header Char"/>
    <w:basedOn w:val="DefaultParagraphFont"/>
    <w:link w:val="Header"/>
    <w:uiPriority w:val="99"/>
    <w:rsid w:val="00216E84"/>
  </w:style>
  <w:style w:type="paragraph" w:styleId="Footer">
    <w:name w:val="footer"/>
    <w:basedOn w:val="Normal"/>
    <w:link w:val="FooterChar"/>
    <w:uiPriority w:val="99"/>
    <w:unhideWhenUsed/>
    <w:rsid w:val="00216E84"/>
    <w:pPr>
      <w:tabs>
        <w:tab w:val="center" w:pos="4320"/>
        <w:tab w:val="right" w:pos="8640"/>
      </w:tabs>
      <w:spacing w:after="0" w:line="240" w:lineRule="auto"/>
    </w:pPr>
  </w:style>
  <w:style w:type="character" w:customStyle="1" w:styleId="FooterChar">
    <w:name w:val="Footer Char"/>
    <w:basedOn w:val="DefaultParagraphFont"/>
    <w:link w:val="Footer"/>
    <w:uiPriority w:val="99"/>
    <w:rsid w:val="00216E84"/>
  </w:style>
  <w:style w:type="table" w:styleId="TableGrid">
    <w:name w:val="Table Grid"/>
    <w:basedOn w:val="TableNormal"/>
    <w:uiPriority w:val="39"/>
    <w:rsid w:val="00731A1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1B1688"/>
    <w:pPr>
      <w:spacing w:line="259" w:lineRule="auto"/>
      <w:outlineLvl w:val="9"/>
    </w:pPr>
  </w:style>
  <w:style w:type="paragraph" w:styleId="TOC1">
    <w:name w:val="toc 1"/>
    <w:basedOn w:val="Normal"/>
    <w:next w:val="Normal"/>
    <w:autoRedefine/>
    <w:uiPriority w:val="39"/>
    <w:unhideWhenUsed/>
    <w:rsid w:val="004B7956"/>
    <w:pPr>
      <w:tabs>
        <w:tab w:val="right" w:leader="dot" w:pos="8630"/>
      </w:tabs>
      <w:spacing w:after="100"/>
    </w:pPr>
    <w:rPr>
      <w:rFonts w:asciiTheme="majorBidi" w:hAnsiTheme="majorBidi"/>
      <w:noProof/>
      <w:sz w:val="28"/>
      <w:szCs w:val="28"/>
    </w:rPr>
  </w:style>
  <w:style w:type="paragraph" w:styleId="TOC3">
    <w:name w:val="toc 3"/>
    <w:basedOn w:val="Normal"/>
    <w:next w:val="Normal"/>
    <w:autoRedefine/>
    <w:uiPriority w:val="39"/>
    <w:unhideWhenUsed/>
    <w:rsid w:val="00D16E14"/>
    <w:pPr>
      <w:tabs>
        <w:tab w:val="left" w:pos="880"/>
        <w:tab w:val="right" w:leader="dot" w:pos="8630"/>
      </w:tabs>
      <w:spacing w:after="100" w:line="360" w:lineRule="auto"/>
      <w:ind w:left="440"/>
      <w:jc w:val="both"/>
    </w:pPr>
  </w:style>
  <w:style w:type="paragraph" w:styleId="TOC2">
    <w:name w:val="toc 2"/>
    <w:basedOn w:val="Normal"/>
    <w:next w:val="Normal"/>
    <w:autoRedefine/>
    <w:uiPriority w:val="39"/>
    <w:unhideWhenUsed/>
    <w:rsid w:val="001B1688"/>
    <w:pPr>
      <w:spacing w:after="100"/>
      <w:ind w:left="220"/>
    </w:pPr>
  </w:style>
  <w:style w:type="character" w:customStyle="1" w:styleId="UnresolvedMention1">
    <w:name w:val="Unresolved Mention1"/>
    <w:basedOn w:val="DefaultParagraphFont"/>
    <w:uiPriority w:val="99"/>
    <w:semiHidden/>
    <w:unhideWhenUsed/>
    <w:rsid w:val="006B5F74"/>
    <w:rPr>
      <w:color w:val="605E5C"/>
      <w:shd w:val="clear" w:color="auto" w:fill="E1DFDD"/>
    </w:rPr>
  </w:style>
  <w:style w:type="paragraph" w:styleId="Caption">
    <w:name w:val="caption"/>
    <w:basedOn w:val="Normal"/>
    <w:next w:val="Normal"/>
    <w:uiPriority w:val="35"/>
    <w:unhideWhenUsed/>
    <w:qFormat/>
    <w:rsid w:val="00A60693"/>
    <w:pPr>
      <w:spacing w:line="240" w:lineRule="auto"/>
    </w:pPr>
    <w:rPr>
      <w:i/>
      <w:iCs/>
      <w:color w:val="1F497D" w:themeColor="text2"/>
      <w:sz w:val="18"/>
      <w:szCs w:val="18"/>
    </w:rPr>
  </w:style>
  <w:style w:type="paragraph" w:styleId="TableofFigures">
    <w:name w:val="table of figures"/>
    <w:basedOn w:val="Normal"/>
    <w:next w:val="Normal"/>
    <w:uiPriority w:val="99"/>
    <w:unhideWhenUsed/>
    <w:rsid w:val="005A704F"/>
    <w:pPr>
      <w:spacing w:after="0"/>
    </w:pPr>
  </w:style>
  <w:style w:type="character" w:customStyle="1" w:styleId="Quote1">
    <w:name w:val="Quote1"/>
    <w:basedOn w:val="DefaultParagraphFont"/>
    <w:rsid w:val="009D5EC0"/>
  </w:style>
  <w:style w:type="character" w:styleId="CommentReference">
    <w:name w:val="annotation reference"/>
    <w:basedOn w:val="DefaultParagraphFont"/>
    <w:uiPriority w:val="99"/>
    <w:semiHidden/>
    <w:unhideWhenUsed/>
    <w:rsid w:val="00270F50"/>
    <w:rPr>
      <w:sz w:val="16"/>
      <w:szCs w:val="16"/>
    </w:rPr>
  </w:style>
  <w:style w:type="paragraph" w:styleId="CommentText">
    <w:name w:val="annotation text"/>
    <w:basedOn w:val="Normal"/>
    <w:link w:val="CommentTextChar"/>
    <w:uiPriority w:val="99"/>
    <w:semiHidden/>
    <w:unhideWhenUsed/>
    <w:rsid w:val="00270F50"/>
    <w:pPr>
      <w:spacing w:after="160" w:line="240" w:lineRule="auto"/>
    </w:pPr>
    <w:rPr>
      <w:sz w:val="20"/>
      <w:szCs w:val="20"/>
    </w:rPr>
  </w:style>
  <w:style w:type="character" w:customStyle="1" w:styleId="CommentTextChar">
    <w:name w:val="Comment Text Char"/>
    <w:basedOn w:val="DefaultParagraphFont"/>
    <w:link w:val="CommentText"/>
    <w:uiPriority w:val="99"/>
    <w:semiHidden/>
    <w:rsid w:val="00270F50"/>
    <w:rPr>
      <w:sz w:val="20"/>
      <w:szCs w:val="20"/>
    </w:rPr>
  </w:style>
  <w:style w:type="paragraph" w:styleId="TOC4">
    <w:name w:val="toc 4"/>
    <w:basedOn w:val="Normal"/>
    <w:next w:val="Normal"/>
    <w:autoRedefine/>
    <w:uiPriority w:val="39"/>
    <w:unhideWhenUsed/>
    <w:rsid w:val="00C23667"/>
    <w:pPr>
      <w:spacing w:after="100" w:line="259" w:lineRule="auto"/>
      <w:ind w:left="660"/>
    </w:pPr>
    <w:rPr>
      <w:rFonts w:eastAsiaTheme="minorEastAsia"/>
    </w:rPr>
  </w:style>
  <w:style w:type="paragraph" w:styleId="TOC5">
    <w:name w:val="toc 5"/>
    <w:basedOn w:val="Normal"/>
    <w:next w:val="Normal"/>
    <w:autoRedefine/>
    <w:uiPriority w:val="39"/>
    <w:unhideWhenUsed/>
    <w:rsid w:val="00C23667"/>
    <w:pPr>
      <w:spacing w:after="100" w:line="259" w:lineRule="auto"/>
      <w:ind w:left="880"/>
    </w:pPr>
    <w:rPr>
      <w:rFonts w:eastAsiaTheme="minorEastAsia"/>
    </w:rPr>
  </w:style>
  <w:style w:type="paragraph" w:styleId="TOC6">
    <w:name w:val="toc 6"/>
    <w:basedOn w:val="Normal"/>
    <w:next w:val="Normal"/>
    <w:autoRedefine/>
    <w:uiPriority w:val="39"/>
    <w:unhideWhenUsed/>
    <w:rsid w:val="00C23667"/>
    <w:pPr>
      <w:spacing w:after="100" w:line="259" w:lineRule="auto"/>
      <w:ind w:left="1100"/>
    </w:pPr>
    <w:rPr>
      <w:rFonts w:eastAsiaTheme="minorEastAsia"/>
    </w:rPr>
  </w:style>
  <w:style w:type="paragraph" w:styleId="TOC7">
    <w:name w:val="toc 7"/>
    <w:basedOn w:val="Normal"/>
    <w:next w:val="Normal"/>
    <w:autoRedefine/>
    <w:uiPriority w:val="39"/>
    <w:unhideWhenUsed/>
    <w:rsid w:val="00C23667"/>
    <w:pPr>
      <w:spacing w:after="100" w:line="259" w:lineRule="auto"/>
      <w:ind w:left="1320"/>
    </w:pPr>
    <w:rPr>
      <w:rFonts w:eastAsiaTheme="minorEastAsia"/>
    </w:rPr>
  </w:style>
  <w:style w:type="paragraph" w:styleId="TOC8">
    <w:name w:val="toc 8"/>
    <w:basedOn w:val="Normal"/>
    <w:next w:val="Normal"/>
    <w:autoRedefine/>
    <w:uiPriority w:val="39"/>
    <w:unhideWhenUsed/>
    <w:rsid w:val="00C23667"/>
    <w:pPr>
      <w:spacing w:after="100" w:line="259" w:lineRule="auto"/>
      <w:ind w:left="1540"/>
    </w:pPr>
    <w:rPr>
      <w:rFonts w:eastAsiaTheme="minorEastAsia"/>
    </w:rPr>
  </w:style>
  <w:style w:type="paragraph" w:styleId="TOC9">
    <w:name w:val="toc 9"/>
    <w:basedOn w:val="Normal"/>
    <w:next w:val="Normal"/>
    <w:autoRedefine/>
    <w:uiPriority w:val="39"/>
    <w:unhideWhenUsed/>
    <w:rsid w:val="00C23667"/>
    <w:pPr>
      <w:spacing w:after="100" w:line="259" w:lineRule="auto"/>
      <w:ind w:left="1760"/>
    </w:pPr>
    <w:rPr>
      <w:rFonts w:eastAsiaTheme="minorEastAsia"/>
    </w:rPr>
  </w:style>
  <w:style w:type="character" w:styleId="UnresolvedMention">
    <w:name w:val="Unresolved Mention"/>
    <w:basedOn w:val="DefaultParagraphFont"/>
    <w:uiPriority w:val="99"/>
    <w:semiHidden/>
    <w:unhideWhenUsed/>
    <w:rsid w:val="00C23667"/>
    <w:rPr>
      <w:color w:val="605E5C"/>
      <w:shd w:val="clear" w:color="auto" w:fill="E1DFDD"/>
    </w:rPr>
  </w:style>
  <w:style w:type="character" w:customStyle="1" w:styleId="Heading4Char">
    <w:name w:val="Heading 4 Char"/>
    <w:basedOn w:val="DefaultParagraphFont"/>
    <w:link w:val="Heading4"/>
    <w:uiPriority w:val="9"/>
    <w:rsid w:val="00A54D0B"/>
    <w:rPr>
      <w:rFonts w:asciiTheme="majorHAnsi" w:eastAsiaTheme="majorEastAsia" w:hAnsiTheme="majorHAnsi" w:cstheme="majorBidi"/>
      <w:i/>
      <w:iCs/>
      <w:color w:val="365F91" w:themeColor="accent1" w:themeShade="BF"/>
    </w:rPr>
  </w:style>
  <w:style w:type="character" w:customStyle="1" w:styleId="Heading5Char">
    <w:name w:val="Heading 5 Char"/>
    <w:basedOn w:val="DefaultParagraphFont"/>
    <w:link w:val="Heading5"/>
    <w:uiPriority w:val="9"/>
    <w:rsid w:val="00A54D0B"/>
    <w:rPr>
      <w:rFonts w:asciiTheme="majorHAnsi" w:eastAsiaTheme="majorEastAsia" w:hAnsiTheme="majorHAnsi" w:cstheme="majorBidi"/>
      <w:color w:val="365F91" w:themeColor="accent1" w:themeShade="BF"/>
    </w:rPr>
  </w:style>
  <w:style w:type="paragraph" w:styleId="Bibliography">
    <w:name w:val="Bibliography"/>
    <w:basedOn w:val="Normal"/>
    <w:next w:val="Normal"/>
    <w:uiPriority w:val="37"/>
    <w:unhideWhenUsed/>
    <w:rsid w:val="004742A0"/>
  </w:style>
  <w:style w:type="paragraph" w:styleId="FootnoteText">
    <w:name w:val="footnote text"/>
    <w:basedOn w:val="Normal"/>
    <w:link w:val="FootnoteTextChar"/>
    <w:uiPriority w:val="99"/>
    <w:unhideWhenUsed/>
    <w:rsid w:val="00466CED"/>
    <w:pPr>
      <w:spacing w:after="0" w:line="240" w:lineRule="auto"/>
    </w:pPr>
    <w:rPr>
      <w:sz w:val="20"/>
      <w:szCs w:val="20"/>
    </w:rPr>
  </w:style>
  <w:style w:type="character" w:customStyle="1" w:styleId="FootnoteTextChar">
    <w:name w:val="Footnote Text Char"/>
    <w:basedOn w:val="DefaultParagraphFont"/>
    <w:link w:val="FootnoteText"/>
    <w:uiPriority w:val="99"/>
    <w:rsid w:val="00466CED"/>
    <w:rPr>
      <w:sz w:val="20"/>
      <w:szCs w:val="20"/>
    </w:rPr>
  </w:style>
  <w:style w:type="character" w:styleId="FootnoteReference">
    <w:name w:val="footnote reference"/>
    <w:basedOn w:val="DefaultParagraphFont"/>
    <w:uiPriority w:val="99"/>
    <w:semiHidden/>
    <w:unhideWhenUsed/>
    <w:rsid w:val="00466CED"/>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94104">
      <w:bodyDiv w:val="1"/>
      <w:marLeft w:val="0"/>
      <w:marRight w:val="0"/>
      <w:marTop w:val="0"/>
      <w:marBottom w:val="0"/>
      <w:divBdr>
        <w:top w:val="none" w:sz="0" w:space="0" w:color="auto"/>
        <w:left w:val="none" w:sz="0" w:space="0" w:color="auto"/>
        <w:bottom w:val="none" w:sz="0" w:space="0" w:color="auto"/>
        <w:right w:val="none" w:sz="0" w:space="0" w:color="auto"/>
      </w:divBdr>
    </w:div>
    <w:div w:id="594250">
      <w:bodyDiv w:val="1"/>
      <w:marLeft w:val="0"/>
      <w:marRight w:val="0"/>
      <w:marTop w:val="0"/>
      <w:marBottom w:val="0"/>
      <w:divBdr>
        <w:top w:val="none" w:sz="0" w:space="0" w:color="auto"/>
        <w:left w:val="none" w:sz="0" w:space="0" w:color="auto"/>
        <w:bottom w:val="none" w:sz="0" w:space="0" w:color="auto"/>
        <w:right w:val="none" w:sz="0" w:space="0" w:color="auto"/>
      </w:divBdr>
    </w:div>
    <w:div w:id="668183">
      <w:bodyDiv w:val="1"/>
      <w:marLeft w:val="0"/>
      <w:marRight w:val="0"/>
      <w:marTop w:val="0"/>
      <w:marBottom w:val="0"/>
      <w:divBdr>
        <w:top w:val="none" w:sz="0" w:space="0" w:color="auto"/>
        <w:left w:val="none" w:sz="0" w:space="0" w:color="auto"/>
        <w:bottom w:val="none" w:sz="0" w:space="0" w:color="auto"/>
        <w:right w:val="none" w:sz="0" w:space="0" w:color="auto"/>
      </w:divBdr>
    </w:div>
    <w:div w:id="1517026">
      <w:bodyDiv w:val="1"/>
      <w:marLeft w:val="0"/>
      <w:marRight w:val="0"/>
      <w:marTop w:val="0"/>
      <w:marBottom w:val="0"/>
      <w:divBdr>
        <w:top w:val="none" w:sz="0" w:space="0" w:color="auto"/>
        <w:left w:val="none" w:sz="0" w:space="0" w:color="auto"/>
        <w:bottom w:val="none" w:sz="0" w:space="0" w:color="auto"/>
        <w:right w:val="none" w:sz="0" w:space="0" w:color="auto"/>
      </w:divBdr>
    </w:div>
    <w:div w:id="4553879">
      <w:bodyDiv w:val="1"/>
      <w:marLeft w:val="0"/>
      <w:marRight w:val="0"/>
      <w:marTop w:val="0"/>
      <w:marBottom w:val="0"/>
      <w:divBdr>
        <w:top w:val="none" w:sz="0" w:space="0" w:color="auto"/>
        <w:left w:val="none" w:sz="0" w:space="0" w:color="auto"/>
        <w:bottom w:val="none" w:sz="0" w:space="0" w:color="auto"/>
        <w:right w:val="none" w:sz="0" w:space="0" w:color="auto"/>
      </w:divBdr>
    </w:div>
    <w:div w:id="6176248">
      <w:bodyDiv w:val="1"/>
      <w:marLeft w:val="0"/>
      <w:marRight w:val="0"/>
      <w:marTop w:val="0"/>
      <w:marBottom w:val="0"/>
      <w:divBdr>
        <w:top w:val="none" w:sz="0" w:space="0" w:color="auto"/>
        <w:left w:val="none" w:sz="0" w:space="0" w:color="auto"/>
        <w:bottom w:val="none" w:sz="0" w:space="0" w:color="auto"/>
        <w:right w:val="none" w:sz="0" w:space="0" w:color="auto"/>
      </w:divBdr>
    </w:div>
    <w:div w:id="6686166">
      <w:bodyDiv w:val="1"/>
      <w:marLeft w:val="0"/>
      <w:marRight w:val="0"/>
      <w:marTop w:val="0"/>
      <w:marBottom w:val="0"/>
      <w:divBdr>
        <w:top w:val="none" w:sz="0" w:space="0" w:color="auto"/>
        <w:left w:val="none" w:sz="0" w:space="0" w:color="auto"/>
        <w:bottom w:val="none" w:sz="0" w:space="0" w:color="auto"/>
        <w:right w:val="none" w:sz="0" w:space="0" w:color="auto"/>
      </w:divBdr>
    </w:div>
    <w:div w:id="7408245">
      <w:bodyDiv w:val="1"/>
      <w:marLeft w:val="0"/>
      <w:marRight w:val="0"/>
      <w:marTop w:val="0"/>
      <w:marBottom w:val="0"/>
      <w:divBdr>
        <w:top w:val="none" w:sz="0" w:space="0" w:color="auto"/>
        <w:left w:val="none" w:sz="0" w:space="0" w:color="auto"/>
        <w:bottom w:val="none" w:sz="0" w:space="0" w:color="auto"/>
        <w:right w:val="none" w:sz="0" w:space="0" w:color="auto"/>
      </w:divBdr>
    </w:div>
    <w:div w:id="8485543">
      <w:bodyDiv w:val="1"/>
      <w:marLeft w:val="0"/>
      <w:marRight w:val="0"/>
      <w:marTop w:val="0"/>
      <w:marBottom w:val="0"/>
      <w:divBdr>
        <w:top w:val="none" w:sz="0" w:space="0" w:color="auto"/>
        <w:left w:val="none" w:sz="0" w:space="0" w:color="auto"/>
        <w:bottom w:val="none" w:sz="0" w:space="0" w:color="auto"/>
        <w:right w:val="none" w:sz="0" w:space="0" w:color="auto"/>
      </w:divBdr>
    </w:div>
    <w:div w:id="9647321">
      <w:bodyDiv w:val="1"/>
      <w:marLeft w:val="0"/>
      <w:marRight w:val="0"/>
      <w:marTop w:val="0"/>
      <w:marBottom w:val="0"/>
      <w:divBdr>
        <w:top w:val="none" w:sz="0" w:space="0" w:color="auto"/>
        <w:left w:val="none" w:sz="0" w:space="0" w:color="auto"/>
        <w:bottom w:val="none" w:sz="0" w:space="0" w:color="auto"/>
        <w:right w:val="none" w:sz="0" w:space="0" w:color="auto"/>
      </w:divBdr>
    </w:div>
    <w:div w:id="9650799">
      <w:bodyDiv w:val="1"/>
      <w:marLeft w:val="0"/>
      <w:marRight w:val="0"/>
      <w:marTop w:val="0"/>
      <w:marBottom w:val="0"/>
      <w:divBdr>
        <w:top w:val="none" w:sz="0" w:space="0" w:color="auto"/>
        <w:left w:val="none" w:sz="0" w:space="0" w:color="auto"/>
        <w:bottom w:val="none" w:sz="0" w:space="0" w:color="auto"/>
        <w:right w:val="none" w:sz="0" w:space="0" w:color="auto"/>
      </w:divBdr>
    </w:div>
    <w:div w:id="9917096">
      <w:bodyDiv w:val="1"/>
      <w:marLeft w:val="0"/>
      <w:marRight w:val="0"/>
      <w:marTop w:val="0"/>
      <w:marBottom w:val="0"/>
      <w:divBdr>
        <w:top w:val="none" w:sz="0" w:space="0" w:color="auto"/>
        <w:left w:val="none" w:sz="0" w:space="0" w:color="auto"/>
        <w:bottom w:val="none" w:sz="0" w:space="0" w:color="auto"/>
        <w:right w:val="none" w:sz="0" w:space="0" w:color="auto"/>
      </w:divBdr>
    </w:div>
    <w:div w:id="10111234">
      <w:bodyDiv w:val="1"/>
      <w:marLeft w:val="0"/>
      <w:marRight w:val="0"/>
      <w:marTop w:val="0"/>
      <w:marBottom w:val="0"/>
      <w:divBdr>
        <w:top w:val="none" w:sz="0" w:space="0" w:color="auto"/>
        <w:left w:val="none" w:sz="0" w:space="0" w:color="auto"/>
        <w:bottom w:val="none" w:sz="0" w:space="0" w:color="auto"/>
        <w:right w:val="none" w:sz="0" w:space="0" w:color="auto"/>
      </w:divBdr>
    </w:div>
    <w:div w:id="10379118">
      <w:bodyDiv w:val="1"/>
      <w:marLeft w:val="0"/>
      <w:marRight w:val="0"/>
      <w:marTop w:val="0"/>
      <w:marBottom w:val="0"/>
      <w:divBdr>
        <w:top w:val="none" w:sz="0" w:space="0" w:color="auto"/>
        <w:left w:val="none" w:sz="0" w:space="0" w:color="auto"/>
        <w:bottom w:val="none" w:sz="0" w:space="0" w:color="auto"/>
        <w:right w:val="none" w:sz="0" w:space="0" w:color="auto"/>
      </w:divBdr>
    </w:div>
    <w:div w:id="10765033">
      <w:bodyDiv w:val="1"/>
      <w:marLeft w:val="0"/>
      <w:marRight w:val="0"/>
      <w:marTop w:val="0"/>
      <w:marBottom w:val="0"/>
      <w:divBdr>
        <w:top w:val="none" w:sz="0" w:space="0" w:color="auto"/>
        <w:left w:val="none" w:sz="0" w:space="0" w:color="auto"/>
        <w:bottom w:val="none" w:sz="0" w:space="0" w:color="auto"/>
        <w:right w:val="none" w:sz="0" w:space="0" w:color="auto"/>
      </w:divBdr>
    </w:div>
    <w:div w:id="11492249">
      <w:bodyDiv w:val="1"/>
      <w:marLeft w:val="0"/>
      <w:marRight w:val="0"/>
      <w:marTop w:val="0"/>
      <w:marBottom w:val="0"/>
      <w:divBdr>
        <w:top w:val="none" w:sz="0" w:space="0" w:color="auto"/>
        <w:left w:val="none" w:sz="0" w:space="0" w:color="auto"/>
        <w:bottom w:val="none" w:sz="0" w:space="0" w:color="auto"/>
        <w:right w:val="none" w:sz="0" w:space="0" w:color="auto"/>
      </w:divBdr>
    </w:div>
    <w:div w:id="12073715">
      <w:bodyDiv w:val="1"/>
      <w:marLeft w:val="0"/>
      <w:marRight w:val="0"/>
      <w:marTop w:val="0"/>
      <w:marBottom w:val="0"/>
      <w:divBdr>
        <w:top w:val="none" w:sz="0" w:space="0" w:color="auto"/>
        <w:left w:val="none" w:sz="0" w:space="0" w:color="auto"/>
        <w:bottom w:val="none" w:sz="0" w:space="0" w:color="auto"/>
        <w:right w:val="none" w:sz="0" w:space="0" w:color="auto"/>
      </w:divBdr>
    </w:div>
    <w:div w:id="16740172">
      <w:bodyDiv w:val="1"/>
      <w:marLeft w:val="0"/>
      <w:marRight w:val="0"/>
      <w:marTop w:val="0"/>
      <w:marBottom w:val="0"/>
      <w:divBdr>
        <w:top w:val="none" w:sz="0" w:space="0" w:color="auto"/>
        <w:left w:val="none" w:sz="0" w:space="0" w:color="auto"/>
        <w:bottom w:val="none" w:sz="0" w:space="0" w:color="auto"/>
        <w:right w:val="none" w:sz="0" w:space="0" w:color="auto"/>
      </w:divBdr>
    </w:div>
    <w:div w:id="17242920">
      <w:bodyDiv w:val="1"/>
      <w:marLeft w:val="0"/>
      <w:marRight w:val="0"/>
      <w:marTop w:val="0"/>
      <w:marBottom w:val="0"/>
      <w:divBdr>
        <w:top w:val="none" w:sz="0" w:space="0" w:color="auto"/>
        <w:left w:val="none" w:sz="0" w:space="0" w:color="auto"/>
        <w:bottom w:val="none" w:sz="0" w:space="0" w:color="auto"/>
        <w:right w:val="none" w:sz="0" w:space="0" w:color="auto"/>
      </w:divBdr>
    </w:div>
    <w:div w:id="18434549">
      <w:bodyDiv w:val="1"/>
      <w:marLeft w:val="0"/>
      <w:marRight w:val="0"/>
      <w:marTop w:val="0"/>
      <w:marBottom w:val="0"/>
      <w:divBdr>
        <w:top w:val="none" w:sz="0" w:space="0" w:color="auto"/>
        <w:left w:val="none" w:sz="0" w:space="0" w:color="auto"/>
        <w:bottom w:val="none" w:sz="0" w:space="0" w:color="auto"/>
        <w:right w:val="none" w:sz="0" w:space="0" w:color="auto"/>
      </w:divBdr>
    </w:div>
    <w:div w:id="18820488">
      <w:bodyDiv w:val="1"/>
      <w:marLeft w:val="0"/>
      <w:marRight w:val="0"/>
      <w:marTop w:val="0"/>
      <w:marBottom w:val="0"/>
      <w:divBdr>
        <w:top w:val="none" w:sz="0" w:space="0" w:color="auto"/>
        <w:left w:val="none" w:sz="0" w:space="0" w:color="auto"/>
        <w:bottom w:val="none" w:sz="0" w:space="0" w:color="auto"/>
        <w:right w:val="none" w:sz="0" w:space="0" w:color="auto"/>
      </w:divBdr>
    </w:div>
    <w:div w:id="19474468">
      <w:bodyDiv w:val="1"/>
      <w:marLeft w:val="0"/>
      <w:marRight w:val="0"/>
      <w:marTop w:val="0"/>
      <w:marBottom w:val="0"/>
      <w:divBdr>
        <w:top w:val="none" w:sz="0" w:space="0" w:color="auto"/>
        <w:left w:val="none" w:sz="0" w:space="0" w:color="auto"/>
        <w:bottom w:val="none" w:sz="0" w:space="0" w:color="auto"/>
        <w:right w:val="none" w:sz="0" w:space="0" w:color="auto"/>
      </w:divBdr>
    </w:div>
    <w:div w:id="20858662">
      <w:bodyDiv w:val="1"/>
      <w:marLeft w:val="0"/>
      <w:marRight w:val="0"/>
      <w:marTop w:val="0"/>
      <w:marBottom w:val="0"/>
      <w:divBdr>
        <w:top w:val="none" w:sz="0" w:space="0" w:color="auto"/>
        <w:left w:val="none" w:sz="0" w:space="0" w:color="auto"/>
        <w:bottom w:val="none" w:sz="0" w:space="0" w:color="auto"/>
        <w:right w:val="none" w:sz="0" w:space="0" w:color="auto"/>
      </w:divBdr>
    </w:div>
    <w:div w:id="21173942">
      <w:bodyDiv w:val="1"/>
      <w:marLeft w:val="0"/>
      <w:marRight w:val="0"/>
      <w:marTop w:val="0"/>
      <w:marBottom w:val="0"/>
      <w:divBdr>
        <w:top w:val="none" w:sz="0" w:space="0" w:color="auto"/>
        <w:left w:val="none" w:sz="0" w:space="0" w:color="auto"/>
        <w:bottom w:val="none" w:sz="0" w:space="0" w:color="auto"/>
        <w:right w:val="none" w:sz="0" w:space="0" w:color="auto"/>
      </w:divBdr>
    </w:div>
    <w:div w:id="22173770">
      <w:bodyDiv w:val="1"/>
      <w:marLeft w:val="0"/>
      <w:marRight w:val="0"/>
      <w:marTop w:val="0"/>
      <w:marBottom w:val="0"/>
      <w:divBdr>
        <w:top w:val="none" w:sz="0" w:space="0" w:color="auto"/>
        <w:left w:val="none" w:sz="0" w:space="0" w:color="auto"/>
        <w:bottom w:val="none" w:sz="0" w:space="0" w:color="auto"/>
        <w:right w:val="none" w:sz="0" w:space="0" w:color="auto"/>
      </w:divBdr>
    </w:div>
    <w:div w:id="22707917">
      <w:bodyDiv w:val="1"/>
      <w:marLeft w:val="0"/>
      <w:marRight w:val="0"/>
      <w:marTop w:val="0"/>
      <w:marBottom w:val="0"/>
      <w:divBdr>
        <w:top w:val="none" w:sz="0" w:space="0" w:color="auto"/>
        <w:left w:val="none" w:sz="0" w:space="0" w:color="auto"/>
        <w:bottom w:val="none" w:sz="0" w:space="0" w:color="auto"/>
        <w:right w:val="none" w:sz="0" w:space="0" w:color="auto"/>
      </w:divBdr>
    </w:div>
    <w:div w:id="23480571">
      <w:bodyDiv w:val="1"/>
      <w:marLeft w:val="0"/>
      <w:marRight w:val="0"/>
      <w:marTop w:val="0"/>
      <w:marBottom w:val="0"/>
      <w:divBdr>
        <w:top w:val="none" w:sz="0" w:space="0" w:color="auto"/>
        <w:left w:val="none" w:sz="0" w:space="0" w:color="auto"/>
        <w:bottom w:val="none" w:sz="0" w:space="0" w:color="auto"/>
        <w:right w:val="none" w:sz="0" w:space="0" w:color="auto"/>
      </w:divBdr>
    </w:div>
    <w:div w:id="24215102">
      <w:bodyDiv w:val="1"/>
      <w:marLeft w:val="0"/>
      <w:marRight w:val="0"/>
      <w:marTop w:val="0"/>
      <w:marBottom w:val="0"/>
      <w:divBdr>
        <w:top w:val="none" w:sz="0" w:space="0" w:color="auto"/>
        <w:left w:val="none" w:sz="0" w:space="0" w:color="auto"/>
        <w:bottom w:val="none" w:sz="0" w:space="0" w:color="auto"/>
        <w:right w:val="none" w:sz="0" w:space="0" w:color="auto"/>
      </w:divBdr>
    </w:div>
    <w:div w:id="27459651">
      <w:bodyDiv w:val="1"/>
      <w:marLeft w:val="0"/>
      <w:marRight w:val="0"/>
      <w:marTop w:val="0"/>
      <w:marBottom w:val="0"/>
      <w:divBdr>
        <w:top w:val="none" w:sz="0" w:space="0" w:color="auto"/>
        <w:left w:val="none" w:sz="0" w:space="0" w:color="auto"/>
        <w:bottom w:val="none" w:sz="0" w:space="0" w:color="auto"/>
        <w:right w:val="none" w:sz="0" w:space="0" w:color="auto"/>
      </w:divBdr>
    </w:div>
    <w:div w:id="27537862">
      <w:bodyDiv w:val="1"/>
      <w:marLeft w:val="0"/>
      <w:marRight w:val="0"/>
      <w:marTop w:val="0"/>
      <w:marBottom w:val="0"/>
      <w:divBdr>
        <w:top w:val="none" w:sz="0" w:space="0" w:color="auto"/>
        <w:left w:val="none" w:sz="0" w:space="0" w:color="auto"/>
        <w:bottom w:val="none" w:sz="0" w:space="0" w:color="auto"/>
        <w:right w:val="none" w:sz="0" w:space="0" w:color="auto"/>
      </w:divBdr>
    </w:div>
    <w:div w:id="27800279">
      <w:bodyDiv w:val="1"/>
      <w:marLeft w:val="0"/>
      <w:marRight w:val="0"/>
      <w:marTop w:val="0"/>
      <w:marBottom w:val="0"/>
      <w:divBdr>
        <w:top w:val="none" w:sz="0" w:space="0" w:color="auto"/>
        <w:left w:val="none" w:sz="0" w:space="0" w:color="auto"/>
        <w:bottom w:val="none" w:sz="0" w:space="0" w:color="auto"/>
        <w:right w:val="none" w:sz="0" w:space="0" w:color="auto"/>
      </w:divBdr>
    </w:div>
    <w:div w:id="28380464">
      <w:bodyDiv w:val="1"/>
      <w:marLeft w:val="0"/>
      <w:marRight w:val="0"/>
      <w:marTop w:val="0"/>
      <w:marBottom w:val="0"/>
      <w:divBdr>
        <w:top w:val="none" w:sz="0" w:space="0" w:color="auto"/>
        <w:left w:val="none" w:sz="0" w:space="0" w:color="auto"/>
        <w:bottom w:val="none" w:sz="0" w:space="0" w:color="auto"/>
        <w:right w:val="none" w:sz="0" w:space="0" w:color="auto"/>
      </w:divBdr>
    </w:div>
    <w:div w:id="29652612">
      <w:bodyDiv w:val="1"/>
      <w:marLeft w:val="0"/>
      <w:marRight w:val="0"/>
      <w:marTop w:val="0"/>
      <w:marBottom w:val="0"/>
      <w:divBdr>
        <w:top w:val="none" w:sz="0" w:space="0" w:color="auto"/>
        <w:left w:val="none" w:sz="0" w:space="0" w:color="auto"/>
        <w:bottom w:val="none" w:sz="0" w:space="0" w:color="auto"/>
        <w:right w:val="none" w:sz="0" w:space="0" w:color="auto"/>
      </w:divBdr>
    </w:div>
    <w:div w:id="30229446">
      <w:bodyDiv w:val="1"/>
      <w:marLeft w:val="0"/>
      <w:marRight w:val="0"/>
      <w:marTop w:val="0"/>
      <w:marBottom w:val="0"/>
      <w:divBdr>
        <w:top w:val="none" w:sz="0" w:space="0" w:color="auto"/>
        <w:left w:val="none" w:sz="0" w:space="0" w:color="auto"/>
        <w:bottom w:val="none" w:sz="0" w:space="0" w:color="auto"/>
        <w:right w:val="none" w:sz="0" w:space="0" w:color="auto"/>
      </w:divBdr>
    </w:div>
    <w:div w:id="30304668">
      <w:bodyDiv w:val="1"/>
      <w:marLeft w:val="0"/>
      <w:marRight w:val="0"/>
      <w:marTop w:val="0"/>
      <w:marBottom w:val="0"/>
      <w:divBdr>
        <w:top w:val="none" w:sz="0" w:space="0" w:color="auto"/>
        <w:left w:val="none" w:sz="0" w:space="0" w:color="auto"/>
        <w:bottom w:val="none" w:sz="0" w:space="0" w:color="auto"/>
        <w:right w:val="none" w:sz="0" w:space="0" w:color="auto"/>
      </w:divBdr>
    </w:div>
    <w:div w:id="30612847">
      <w:bodyDiv w:val="1"/>
      <w:marLeft w:val="0"/>
      <w:marRight w:val="0"/>
      <w:marTop w:val="0"/>
      <w:marBottom w:val="0"/>
      <w:divBdr>
        <w:top w:val="none" w:sz="0" w:space="0" w:color="auto"/>
        <w:left w:val="none" w:sz="0" w:space="0" w:color="auto"/>
        <w:bottom w:val="none" w:sz="0" w:space="0" w:color="auto"/>
        <w:right w:val="none" w:sz="0" w:space="0" w:color="auto"/>
      </w:divBdr>
    </w:div>
    <w:div w:id="33621321">
      <w:bodyDiv w:val="1"/>
      <w:marLeft w:val="0"/>
      <w:marRight w:val="0"/>
      <w:marTop w:val="0"/>
      <w:marBottom w:val="0"/>
      <w:divBdr>
        <w:top w:val="none" w:sz="0" w:space="0" w:color="auto"/>
        <w:left w:val="none" w:sz="0" w:space="0" w:color="auto"/>
        <w:bottom w:val="none" w:sz="0" w:space="0" w:color="auto"/>
        <w:right w:val="none" w:sz="0" w:space="0" w:color="auto"/>
      </w:divBdr>
    </w:div>
    <w:div w:id="33774997">
      <w:bodyDiv w:val="1"/>
      <w:marLeft w:val="0"/>
      <w:marRight w:val="0"/>
      <w:marTop w:val="0"/>
      <w:marBottom w:val="0"/>
      <w:divBdr>
        <w:top w:val="none" w:sz="0" w:space="0" w:color="auto"/>
        <w:left w:val="none" w:sz="0" w:space="0" w:color="auto"/>
        <w:bottom w:val="none" w:sz="0" w:space="0" w:color="auto"/>
        <w:right w:val="none" w:sz="0" w:space="0" w:color="auto"/>
      </w:divBdr>
    </w:div>
    <w:div w:id="34621642">
      <w:bodyDiv w:val="1"/>
      <w:marLeft w:val="0"/>
      <w:marRight w:val="0"/>
      <w:marTop w:val="0"/>
      <w:marBottom w:val="0"/>
      <w:divBdr>
        <w:top w:val="none" w:sz="0" w:space="0" w:color="auto"/>
        <w:left w:val="none" w:sz="0" w:space="0" w:color="auto"/>
        <w:bottom w:val="none" w:sz="0" w:space="0" w:color="auto"/>
        <w:right w:val="none" w:sz="0" w:space="0" w:color="auto"/>
      </w:divBdr>
    </w:div>
    <w:div w:id="34744858">
      <w:bodyDiv w:val="1"/>
      <w:marLeft w:val="0"/>
      <w:marRight w:val="0"/>
      <w:marTop w:val="0"/>
      <w:marBottom w:val="0"/>
      <w:divBdr>
        <w:top w:val="none" w:sz="0" w:space="0" w:color="auto"/>
        <w:left w:val="none" w:sz="0" w:space="0" w:color="auto"/>
        <w:bottom w:val="none" w:sz="0" w:space="0" w:color="auto"/>
        <w:right w:val="none" w:sz="0" w:space="0" w:color="auto"/>
      </w:divBdr>
    </w:div>
    <w:div w:id="34819107">
      <w:bodyDiv w:val="1"/>
      <w:marLeft w:val="0"/>
      <w:marRight w:val="0"/>
      <w:marTop w:val="0"/>
      <w:marBottom w:val="0"/>
      <w:divBdr>
        <w:top w:val="none" w:sz="0" w:space="0" w:color="auto"/>
        <w:left w:val="none" w:sz="0" w:space="0" w:color="auto"/>
        <w:bottom w:val="none" w:sz="0" w:space="0" w:color="auto"/>
        <w:right w:val="none" w:sz="0" w:space="0" w:color="auto"/>
      </w:divBdr>
    </w:div>
    <w:div w:id="35981144">
      <w:bodyDiv w:val="1"/>
      <w:marLeft w:val="0"/>
      <w:marRight w:val="0"/>
      <w:marTop w:val="0"/>
      <w:marBottom w:val="0"/>
      <w:divBdr>
        <w:top w:val="none" w:sz="0" w:space="0" w:color="auto"/>
        <w:left w:val="none" w:sz="0" w:space="0" w:color="auto"/>
        <w:bottom w:val="none" w:sz="0" w:space="0" w:color="auto"/>
        <w:right w:val="none" w:sz="0" w:space="0" w:color="auto"/>
      </w:divBdr>
    </w:div>
    <w:div w:id="36469292">
      <w:bodyDiv w:val="1"/>
      <w:marLeft w:val="0"/>
      <w:marRight w:val="0"/>
      <w:marTop w:val="0"/>
      <w:marBottom w:val="0"/>
      <w:divBdr>
        <w:top w:val="none" w:sz="0" w:space="0" w:color="auto"/>
        <w:left w:val="none" w:sz="0" w:space="0" w:color="auto"/>
        <w:bottom w:val="none" w:sz="0" w:space="0" w:color="auto"/>
        <w:right w:val="none" w:sz="0" w:space="0" w:color="auto"/>
      </w:divBdr>
    </w:div>
    <w:div w:id="37703143">
      <w:bodyDiv w:val="1"/>
      <w:marLeft w:val="0"/>
      <w:marRight w:val="0"/>
      <w:marTop w:val="0"/>
      <w:marBottom w:val="0"/>
      <w:divBdr>
        <w:top w:val="none" w:sz="0" w:space="0" w:color="auto"/>
        <w:left w:val="none" w:sz="0" w:space="0" w:color="auto"/>
        <w:bottom w:val="none" w:sz="0" w:space="0" w:color="auto"/>
        <w:right w:val="none" w:sz="0" w:space="0" w:color="auto"/>
      </w:divBdr>
    </w:div>
    <w:div w:id="38088726">
      <w:bodyDiv w:val="1"/>
      <w:marLeft w:val="0"/>
      <w:marRight w:val="0"/>
      <w:marTop w:val="0"/>
      <w:marBottom w:val="0"/>
      <w:divBdr>
        <w:top w:val="none" w:sz="0" w:space="0" w:color="auto"/>
        <w:left w:val="none" w:sz="0" w:space="0" w:color="auto"/>
        <w:bottom w:val="none" w:sz="0" w:space="0" w:color="auto"/>
        <w:right w:val="none" w:sz="0" w:space="0" w:color="auto"/>
      </w:divBdr>
    </w:div>
    <w:div w:id="38868444">
      <w:bodyDiv w:val="1"/>
      <w:marLeft w:val="0"/>
      <w:marRight w:val="0"/>
      <w:marTop w:val="0"/>
      <w:marBottom w:val="0"/>
      <w:divBdr>
        <w:top w:val="none" w:sz="0" w:space="0" w:color="auto"/>
        <w:left w:val="none" w:sz="0" w:space="0" w:color="auto"/>
        <w:bottom w:val="none" w:sz="0" w:space="0" w:color="auto"/>
        <w:right w:val="none" w:sz="0" w:space="0" w:color="auto"/>
      </w:divBdr>
    </w:div>
    <w:div w:id="39012167">
      <w:bodyDiv w:val="1"/>
      <w:marLeft w:val="0"/>
      <w:marRight w:val="0"/>
      <w:marTop w:val="0"/>
      <w:marBottom w:val="0"/>
      <w:divBdr>
        <w:top w:val="none" w:sz="0" w:space="0" w:color="auto"/>
        <w:left w:val="none" w:sz="0" w:space="0" w:color="auto"/>
        <w:bottom w:val="none" w:sz="0" w:space="0" w:color="auto"/>
        <w:right w:val="none" w:sz="0" w:space="0" w:color="auto"/>
      </w:divBdr>
    </w:div>
    <w:div w:id="39746048">
      <w:bodyDiv w:val="1"/>
      <w:marLeft w:val="0"/>
      <w:marRight w:val="0"/>
      <w:marTop w:val="0"/>
      <w:marBottom w:val="0"/>
      <w:divBdr>
        <w:top w:val="none" w:sz="0" w:space="0" w:color="auto"/>
        <w:left w:val="none" w:sz="0" w:space="0" w:color="auto"/>
        <w:bottom w:val="none" w:sz="0" w:space="0" w:color="auto"/>
        <w:right w:val="none" w:sz="0" w:space="0" w:color="auto"/>
      </w:divBdr>
    </w:div>
    <w:div w:id="41102967">
      <w:bodyDiv w:val="1"/>
      <w:marLeft w:val="0"/>
      <w:marRight w:val="0"/>
      <w:marTop w:val="0"/>
      <w:marBottom w:val="0"/>
      <w:divBdr>
        <w:top w:val="none" w:sz="0" w:space="0" w:color="auto"/>
        <w:left w:val="none" w:sz="0" w:space="0" w:color="auto"/>
        <w:bottom w:val="none" w:sz="0" w:space="0" w:color="auto"/>
        <w:right w:val="none" w:sz="0" w:space="0" w:color="auto"/>
      </w:divBdr>
    </w:div>
    <w:div w:id="41878412">
      <w:bodyDiv w:val="1"/>
      <w:marLeft w:val="0"/>
      <w:marRight w:val="0"/>
      <w:marTop w:val="0"/>
      <w:marBottom w:val="0"/>
      <w:divBdr>
        <w:top w:val="none" w:sz="0" w:space="0" w:color="auto"/>
        <w:left w:val="none" w:sz="0" w:space="0" w:color="auto"/>
        <w:bottom w:val="none" w:sz="0" w:space="0" w:color="auto"/>
        <w:right w:val="none" w:sz="0" w:space="0" w:color="auto"/>
      </w:divBdr>
    </w:div>
    <w:div w:id="45643485">
      <w:bodyDiv w:val="1"/>
      <w:marLeft w:val="0"/>
      <w:marRight w:val="0"/>
      <w:marTop w:val="0"/>
      <w:marBottom w:val="0"/>
      <w:divBdr>
        <w:top w:val="none" w:sz="0" w:space="0" w:color="auto"/>
        <w:left w:val="none" w:sz="0" w:space="0" w:color="auto"/>
        <w:bottom w:val="none" w:sz="0" w:space="0" w:color="auto"/>
        <w:right w:val="none" w:sz="0" w:space="0" w:color="auto"/>
      </w:divBdr>
    </w:div>
    <w:div w:id="46031682">
      <w:bodyDiv w:val="1"/>
      <w:marLeft w:val="0"/>
      <w:marRight w:val="0"/>
      <w:marTop w:val="0"/>
      <w:marBottom w:val="0"/>
      <w:divBdr>
        <w:top w:val="none" w:sz="0" w:space="0" w:color="auto"/>
        <w:left w:val="none" w:sz="0" w:space="0" w:color="auto"/>
        <w:bottom w:val="none" w:sz="0" w:space="0" w:color="auto"/>
        <w:right w:val="none" w:sz="0" w:space="0" w:color="auto"/>
      </w:divBdr>
    </w:div>
    <w:div w:id="46153118">
      <w:bodyDiv w:val="1"/>
      <w:marLeft w:val="0"/>
      <w:marRight w:val="0"/>
      <w:marTop w:val="0"/>
      <w:marBottom w:val="0"/>
      <w:divBdr>
        <w:top w:val="none" w:sz="0" w:space="0" w:color="auto"/>
        <w:left w:val="none" w:sz="0" w:space="0" w:color="auto"/>
        <w:bottom w:val="none" w:sz="0" w:space="0" w:color="auto"/>
        <w:right w:val="none" w:sz="0" w:space="0" w:color="auto"/>
      </w:divBdr>
    </w:div>
    <w:div w:id="47148860">
      <w:bodyDiv w:val="1"/>
      <w:marLeft w:val="0"/>
      <w:marRight w:val="0"/>
      <w:marTop w:val="0"/>
      <w:marBottom w:val="0"/>
      <w:divBdr>
        <w:top w:val="none" w:sz="0" w:space="0" w:color="auto"/>
        <w:left w:val="none" w:sz="0" w:space="0" w:color="auto"/>
        <w:bottom w:val="none" w:sz="0" w:space="0" w:color="auto"/>
        <w:right w:val="none" w:sz="0" w:space="0" w:color="auto"/>
      </w:divBdr>
    </w:div>
    <w:div w:id="47926295">
      <w:bodyDiv w:val="1"/>
      <w:marLeft w:val="0"/>
      <w:marRight w:val="0"/>
      <w:marTop w:val="0"/>
      <w:marBottom w:val="0"/>
      <w:divBdr>
        <w:top w:val="none" w:sz="0" w:space="0" w:color="auto"/>
        <w:left w:val="none" w:sz="0" w:space="0" w:color="auto"/>
        <w:bottom w:val="none" w:sz="0" w:space="0" w:color="auto"/>
        <w:right w:val="none" w:sz="0" w:space="0" w:color="auto"/>
      </w:divBdr>
    </w:div>
    <w:div w:id="48385524">
      <w:bodyDiv w:val="1"/>
      <w:marLeft w:val="0"/>
      <w:marRight w:val="0"/>
      <w:marTop w:val="0"/>
      <w:marBottom w:val="0"/>
      <w:divBdr>
        <w:top w:val="none" w:sz="0" w:space="0" w:color="auto"/>
        <w:left w:val="none" w:sz="0" w:space="0" w:color="auto"/>
        <w:bottom w:val="none" w:sz="0" w:space="0" w:color="auto"/>
        <w:right w:val="none" w:sz="0" w:space="0" w:color="auto"/>
      </w:divBdr>
    </w:div>
    <w:div w:id="49119097">
      <w:bodyDiv w:val="1"/>
      <w:marLeft w:val="0"/>
      <w:marRight w:val="0"/>
      <w:marTop w:val="0"/>
      <w:marBottom w:val="0"/>
      <w:divBdr>
        <w:top w:val="none" w:sz="0" w:space="0" w:color="auto"/>
        <w:left w:val="none" w:sz="0" w:space="0" w:color="auto"/>
        <w:bottom w:val="none" w:sz="0" w:space="0" w:color="auto"/>
        <w:right w:val="none" w:sz="0" w:space="0" w:color="auto"/>
      </w:divBdr>
    </w:div>
    <w:div w:id="49424685">
      <w:bodyDiv w:val="1"/>
      <w:marLeft w:val="0"/>
      <w:marRight w:val="0"/>
      <w:marTop w:val="0"/>
      <w:marBottom w:val="0"/>
      <w:divBdr>
        <w:top w:val="none" w:sz="0" w:space="0" w:color="auto"/>
        <w:left w:val="none" w:sz="0" w:space="0" w:color="auto"/>
        <w:bottom w:val="none" w:sz="0" w:space="0" w:color="auto"/>
        <w:right w:val="none" w:sz="0" w:space="0" w:color="auto"/>
      </w:divBdr>
    </w:div>
    <w:div w:id="49505633">
      <w:bodyDiv w:val="1"/>
      <w:marLeft w:val="0"/>
      <w:marRight w:val="0"/>
      <w:marTop w:val="0"/>
      <w:marBottom w:val="0"/>
      <w:divBdr>
        <w:top w:val="none" w:sz="0" w:space="0" w:color="auto"/>
        <w:left w:val="none" w:sz="0" w:space="0" w:color="auto"/>
        <w:bottom w:val="none" w:sz="0" w:space="0" w:color="auto"/>
        <w:right w:val="none" w:sz="0" w:space="0" w:color="auto"/>
      </w:divBdr>
    </w:div>
    <w:div w:id="51198444">
      <w:bodyDiv w:val="1"/>
      <w:marLeft w:val="0"/>
      <w:marRight w:val="0"/>
      <w:marTop w:val="0"/>
      <w:marBottom w:val="0"/>
      <w:divBdr>
        <w:top w:val="none" w:sz="0" w:space="0" w:color="auto"/>
        <w:left w:val="none" w:sz="0" w:space="0" w:color="auto"/>
        <w:bottom w:val="none" w:sz="0" w:space="0" w:color="auto"/>
        <w:right w:val="none" w:sz="0" w:space="0" w:color="auto"/>
      </w:divBdr>
    </w:div>
    <w:div w:id="51663817">
      <w:bodyDiv w:val="1"/>
      <w:marLeft w:val="0"/>
      <w:marRight w:val="0"/>
      <w:marTop w:val="0"/>
      <w:marBottom w:val="0"/>
      <w:divBdr>
        <w:top w:val="none" w:sz="0" w:space="0" w:color="auto"/>
        <w:left w:val="none" w:sz="0" w:space="0" w:color="auto"/>
        <w:bottom w:val="none" w:sz="0" w:space="0" w:color="auto"/>
        <w:right w:val="none" w:sz="0" w:space="0" w:color="auto"/>
      </w:divBdr>
    </w:div>
    <w:div w:id="52852287">
      <w:bodyDiv w:val="1"/>
      <w:marLeft w:val="0"/>
      <w:marRight w:val="0"/>
      <w:marTop w:val="0"/>
      <w:marBottom w:val="0"/>
      <w:divBdr>
        <w:top w:val="none" w:sz="0" w:space="0" w:color="auto"/>
        <w:left w:val="none" w:sz="0" w:space="0" w:color="auto"/>
        <w:bottom w:val="none" w:sz="0" w:space="0" w:color="auto"/>
        <w:right w:val="none" w:sz="0" w:space="0" w:color="auto"/>
      </w:divBdr>
    </w:div>
    <w:div w:id="54354928">
      <w:bodyDiv w:val="1"/>
      <w:marLeft w:val="0"/>
      <w:marRight w:val="0"/>
      <w:marTop w:val="0"/>
      <w:marBottom w:val="0"/>
      <w:divBdr>
        <w:top w:val="none" w:sz="0" w:space="0" w:color="auto"/>
        <w:left w:val="none" w:sz="0" w:space="0" w:color="auto"/>
        <w:bottom w:val="none" w:sz="0" w:space="0" w:color="auto"/>
        <w:right w:val="none" w:sz="0" w:space="0" w:color="auto"/>
      </w:divBdr>
    </w:div>
    <w:div w:id="54548572">
      <w:bodyDiv w:val="1"/>
      <w:marLeft w:val="0"/>
      <w:marRight w:val="0"/>
      <w:marTop w:val="0"/>
      <w:marBottom w:val="0"/>
      <w:divBdr>
        <w:top w:val="none" w:sz="0" w:space="0" w:color="auto"/>
        <w:left w:val="none" w:sz="0" w:space="0" w:color="auto"/>
        <w:bottom w:val="none" w:sz="0" w:space="0" w:color="auto"/>
        <w:right w:val="none" w:sz="0" w:space="0" w:color="auto"/>
      </w:divBdr>
    </w:div>
    <w:div w:id="55519471">
      <w:bodyDiv w:val="1"/>
      <w:marLeft w:val="0"/>
      <w:marRight w:val="0"/>
      <w:marTop w:val="0"/>
      <w:marBottom w:val="0"/>
      <w:divBdr>
        <w:top w:val="none" w:sz="0" w:space="0" w:color="auto"/>
        <w:left w:val="none" w:sz="0" w:space="0" w:color="auto"/>
        <w:bottom w:val="none" w:sz="0" w:space="0" w:color="auto"/>
        <w:right w:val="none" w:sz="0" w:space="0" w:color="auto"/>
      </w:divBdr>
    </w:div>
    <w:div w:id="56175756">
      <w:bodyDiv w:val="1"/>
      <w:marLeft w:val="0"/>
      <w:marRight w:val="0"/>
      <w:marTop w:val="0"/>
      <w:marBottom w:val="0"/>
      <w:divBdr>
        <w:top w:val="none" w:sz="0" w:space="0" w:color="auto"/>
        <w:left w:val="none" w:sz="0" w:space="0" w:color="auto"/>
        <w:bottom w:val="none" w:sz="0" w:space="0" w:color="auto"/>
        <w:right w:val="none" w:sz="0" w:space="0" w:color="auto"/>
      </w:divBdr>
    </w:div>
    <w:div w:id="56440312">
      <w:bodyDiv w:val="1"/>
      <w:marLeft w:val="0"/>
      <w:marRight w:val="0"/>
      <w:marTop w:val="0"/>
      <w:marBottom w:val="0"/>
      <w:divBdr>
        <w:top w:val="none" w:sz="0" w:space="0" w:color="auto"/>
        <w:left w:val="none" w:sz="0" w:space="0" w:color="auto"/>
        <w:bottom w:val="none" w:sz="0" w:space="0" w:color="auto"/>
        <w:right w:val="none" w:sz="0" w:space="0" w:color="auto"/>
      </w:divBdr>
    </w:div>
    <w:div w:id="57098763">
      <w:bodyDiv w:val="1"/>
      <w:marLeft w:val="0"/>
      <w:marRight w:val="0"/>
      <w:marTop w:val="0"/>
      <w:marBottom w:val="0"/>
      <w:divBdr>
        <w:top w:val="none" w:sz="0" w:space="0" w:color="auto"/>
        <w:left w:val="none" w:sz="0" w:space="0" w:color="auto"/>
        <w:bottom w:val="none" w:sz="0" w:space="0" w:color="auto"/>
        <w:right w:val="none" w:sz="0" w:space="0" w:color="auto"/>
      </w:divBdr>
    </w:div>
    <w:div w:id="58018207">
      <w:bodyDiv w:val="1"/>
      <w:marLeft w:val="0"/>
      <w:marRight w:val="0"/>
      <w:marTop w:val="0"/>
      <w:marBottom w:val="0"/>
      <w:divBdr>
        <w:top w:val="none" w:sz="0" w:space="0" w:color="auto"/>
        <w:left w:val="none" w:sz="0" w:space="0" w:color="auto"/>
        <w:bottom w:val="none" w:sz="0" w:space="0" w:color="auto"/>
        <w:right w:val="none" w:sz="0" w:space="0" w:color="auto"/>
      </w:divBdr>
    </w:div>
    <w:div w:id="58407150">
      <w:bodyDiv w:val="1"/>
      <w:marLeft w:val="0"/>
      <w:marRight w:val="0"/>
      <w:marTop w:val="0"/>
      <w:marBottom w:val="0"/>
      <w:divBdr>
        <w:top w:val="none" w:sz="0" w:space="0" w:color="auto"/>
        <w:left w:val="none" w:sz="0" w:space="0" w:color="auto"/>
        <w:bottom w:val="none" w:sz="0" w:space="0" w:color="auto"/>
        <w:right w:val="none" w:sz="0" w:space="0" w:color="auto"/>
      </w:divBdr>
    </w:div>
    <w:div w:id="59065600">
      <w:bodyDiv w:val="1"/>
      <w:marLeft w:val="0"/>
      <w:marRight w:val="0"/>
      <w:marTop w:val="0"/>
      <w:marBottom w:val="0"/>
      <w:divBdr>
        <w:top w:val="none" w:sz="0" w:space="0" w:color="auto"/>
        <w:left w:val="none" w:sz="0" w:space="0" w:color="auto"/>
        <w:bottom w:val="none" w:sz="0" w:space="0" w:color="auto"/>
        <w:right w:val="none" w:sz="0" w:space="0" w:color="auto"/>
      </w:divBdr>
    </w:div>
    <w:div w:id="61635766">
      <w:bodyDiv w:val="1"/>
      <w:marLeft w:val="0"/>
      <w:marRight w:val="0"/>
      <w:marTop w:val="0"/>
      <w:marBottom w:val="0"/>
      <w:divBdr>
        <w:top w:val="none" w:sz="0" w:space="0" w:color="auto"/>
        <w:left w:val="none" w:sz="0" w:space="0" w:color="auto"/>
        <w:bottom w:val="none" w:sz="0" w:space="0" w:color="auto"/>
        <w:right w:val="none" w:sz="0" w:space="0" w:color="auto"/>
      </w:divBdr>
    </w:div>
    <w:div w:id="62066334">
      <w:bodyDiv w:val="1"/>
      <w:marLeft w:val="0"/>
      <w:marRight w:val="0"/>
      <w:marTop w:val="0"/>
      <w:marBottom w:val="0"/>
      <w:divBdr>
        <w:top w:val="none" w:sz="0" w:space="0" w:color="auto"/>
        <w:left w:val="none" w:sz="0" w:space="0" w:color="auto"/>
        <w:bottom w:val="none" w:sz="0" w:space="0" w:color="auto"/>
        <w:right w:val="none" w:sz="0" w:space="0" w:color="auto"/>
      </w:divBdr>
    </w:div>
    <w:div w:id="63263659">
      <w:bodyDiv w:val="1"/>
      <w:marLeft w:val="0"/>
      <w:marRight w:val="0"/>
      <w:marTop w:val="0"/>
      <w:marBottom w:val="0"/>
      <w:divBdr>
        <w:top w:val="none" w:sz="0" w:space="0" w:color="auto"/>
        <w:left w:val="none" w:sz="0" w:space="0" w:color="auto"/>
        <w:bottom w:val="none" w:sz="0" w:space="0" w:color="auto"/>
        <w:right w:val="none" w:sz="0" w:space="0" w:color="auto"/>
      </w:divBdr>
    </w:div>
    <w:div w:id="63648214">
      <w:bodyDiv w:val="1"/>
      <w:marLeft w:val="0"/>
      <w:marRight w:val="0"/>
      <w:marTop w:val="0"/>
      <w:marBottom w:val="0"/>
      <w:divBdr>
        <w:top w:val="none" w:sz="0" w:space="0" w:color="auto"/>
        <w:left w:val="none" w:sz="0" w:space="0" w:color="auto"/>
        <w:bottom w:val="none" w:sz="0" w:space="0" w:color="auto"/>
        <w:right w:val="none" w:sz="0" w:space="0" w:color="auto"/>
      </w:divBdr>
    </w:div>
    <w:div w:id="64498572">
      <w:bodyDiv w:val="1"/>
      <w:marLeft w:val="0"/>
      <w:marRight w:val="0"/>
      <w:marTop w:val="0"/>
      <w:marBottom w:val="0"/>
      <w:divBdr>
        <w:top w:val="none" w:sz="0" w:space="0" w:color="auto"/>
        <w:left w:val="none" w:sz="0" w:space="0" w:color="auto"/>
        <w:bottom w:val="none" w:sz="0" w:space="0" w:color="auto"/>
        <w:right w:val="none" w:sz="0" w:space="0" w:color="auto"/>
      </w:divBdr>
    </w:div>
    <w:div w:id="65077328">
      <w:bodyDiv w:val="1"/>
      <w:marLeft w:val="0"/>
      <w:marRight w:val="0"/>
      <w:marTop w:val="0"/>
      <w:marBottom w:val="0"/>
      <w:divBdr>
        <w:top w:val="none" w:sz="0" w:space="0" w:color="auto"/>
        <w:left w:val="none" w:sz="0" w:space="0" w:color="auto"/>
        <w:bottom w:val="none" w:sz="0" w:space="0" w:color="auto"/>
        <w:right w:val="none" w:sz="0" w:space="0" w:color="auto"/>
      </w:divBdr>
    </w:div>
    <w:div w:id="65616264">
      <w:bodyDiv w:val="1"/>
      <w:marLeft w:val="0"/>
      <w:marRight w:val="0"/>
      <w:marTop w:val="0"/>
      <w:marBottom w:val="0"/>
      <w:divBdr>
        <w:top w:val="none" w:sz="0" w:space="0" w:color="auto"/>
        <w:left w:val="none" w:sz="0" w:space="0" w:color="auto"/>
        <w:bottom w:val="none" w:sz="0" w:space="0" w:color="auto"/>
        <w:right w:val="none" w:sz="0" w:space="0" w:color="auto"/>
      </w:divBdr>
    </w:div>
    <w:div w:id="65763558">
      <w:bodyDiv w:val="1"/>
      <w:marLeft w:val="0"/>
      <w:marRight w:val="0"/>
      <w:marTop w:val="0"/>
      <w:marBottom w:val="0"/>
      <w:divBdr>
        <w:top w:val="none" w:sz="0" w:space="0" w:color="auto"/>
        <w:left w:val="none" w:sz="0" w:space="0" w:color="auto"/>
        <w:bottom w:val="none" w:sz="0" w:space="0" w:color="auto"/>
        <w:right w:val="none" w:sz="0" w:space="0" w:color="auto"/>
      </w:divBdr>
    </w:div>
    <w:div w:id="66073864">
      <w:bodyDiv w:val="1"/>
      <w:marLeft w:val="0"/>
      <w:marRight w:val="0"/>
      <w:marTop w:val="0"/>
      <w:marBottom w:val="0"/>
      <w:divBdr>
        <w:top w:val="none" w:sz="0" w:space="0" w:color="auto"/>
        <w:left w:val="none" w:sz="0" w:space="0" w:color="auto"/>
        <w:bottom w:val="none" w:sz="0" w:space="0" w:color="auto"/>
        <w:right w:val="none" w:sz="0" w:space="0" w:color="auto"/>
      </w:divBdr>
    </w:div>
    <w:div w:id="66149146">
      <w:bodyDiv w:val="1"/>
      <w:marLeft w:val="0"/>
      <w:marRight w:val="0"/>
      <w:marTop w:val="0"/>
      <w:marBottom w:val="0"/>
      <w:divBdr>
        <w:top w:val="none" w:sz="0" w:space="0" w:color="auto"/>
        <w:left w:val="none" w:sz="0" w:space="0" w:color="auto"/>
        <w:bottom w:val="none" w:sz="0" w:space="0" w:color="auto"/>
        <w:right w:val="none" w:sz="0" w:space="0" w:color="auto"/>
      </w:divBdr>
    </w:div>
    <w:div w:id="67314445">
      <w:bodyDiv w:val="1"/>
      <w:marLeft w:val="0"/>
      <w:marRight w:val="0"/>
      <w:marTop w:val="0"/>
      <w:marBottom w:val="0"/>
      <w:divBdr>
        <w:top w:val="none" w:sz="0" w:space="0" w:color="auto"/>
        <w:left w:val="none" w:sz="0" w:space="0" w:color="auto"/>
        <w:bottom w:val="none" w:sz="0" w:space="0" w:color="auto"/>
        <w:right w:val="none" w:sz="0" w:space="0" w:color="auto"/>
      </w:divBdr>
    </w:div>
    <w:div w:id="67656355">
      <w:bodyDiv w:val="1"/>
      <w:marLeft w:val="0"/>
      <w:marRight w:val="0"/>
      <w:marTop w:val="0"/>
      <w:marBottom w:val="0"/>
      <w:divBdr>
        <w:top w:val="none" w:sz="0" w:space="0" w:color="auto"/>
        <w:left w:val="none" w:sz="0" w:space="0" w:color="auto"/>
        <w:bottom w:val="none" w:sz="0" w:space="0" w:color="auto"/>
        <w:right w:val="none" w:sz="0" w:space="0" w:color="auto"/>
      </w:divBdr>
    </w:div>
    <w:div w:id="67702311">
      <w:bodyDiv w:val="1"/>
      <w:marLeft w:val="0"/>
      <w:marRight w:val="0"/>
      <w:marTop w:val="0"/>
      <w:marBottom w:val="0"/>
      <w:divBdr>
        <w:top w:val="none" w:sz="0" w:space="0" w:color="auto"/>
        <w:left w:val="none" w:sz="0" w:space="0" w:color="auto"/>
        <w:bottom w:val="none" w:sz="0" w:space="0" w:color="auto"/>
        <w:right w:val="none" w:sz="0" w:space="0" w:color="auto"/>
      </w:divBdr>
    </w:div>
    <w:div w:id="67727445">
      <w:bodyDiv w:val="1"/>
      <w:marLeft w:val="0"/>
      <w:marRight w:val="0"/>
      <w:marTop w:val="0"/>
      <w:marBottom w:val="0"/>
      <w:divBdr>
        <w:top w:val="none" w:sz="0" w:space="0" w:color="auto"/>
        <w:left w:val="none" w:sz="0" w:space="0" w:color="auto"/>
        <w:bottom w:val="none" w:sz="0" w:space="0" w:color="auto"/>
        <w:right w:val="none" w:sz="0" w:space="0" w:color="auto"/>
      </w:divBdr>
    </w:div>
    <w:div w:id="69886215">
      <w:bodyDiv w:val="1"/>
      <w:marLeft w:val="0"/>
      <w:marRight w:val="0"/>
      <w:marTop w:val="0"/>
      <w:marBottom w:val="0"/>
      <w:divBdr>
        <w:top w:val="none" w:sz="0" w:space="0" w:color="auto"/>
        <w:left w:val="none" w:sz="0" w:space="0" w:color="auto"/>
        <w:bottom w:val="none" w:sz="0" w:space="0" w:color="auto"/>
        <w:right w:val="none" w:sz="0" w:space="0" w:color="auto"/>
      </w:divBdr>
    </w:div>
    <w:div w:id="70390695">
      <w:bodyDiv w:val="1"/>
      <w:marLeft w:val="0"/>
      <w:marRight w:val="0"/>
      <w:marTop w:val="0"/>
      <w:marBottom w:val="0"/>
      <w:divBdr>
        <w:top w:val="none" w:sz="0" w:space="0" w:color="auto"/>
        <w:left w:val="none" w:sz="0" w:space="0" w:color="auto"/>
        <w:bottom w:val="none" w:sz="0" w:space="0" w:color="auto"/>
        <w:right w:val="none" w:sz="0" w:space="0" w:color="auto"/>
      </w:divBdr>
    </w:div>
    <w:div w:id="70857117">
      <w:bodyDiv w:val="1"/>
      <w:marLeft w:val="0"/>
      <w:marRight w:val="0"/>
      <w:marTop w:val="0"/>
      <w:marBottom w:val="0"/>
      <w:divBdr>
        <w:top w:val="none" w:sz="0" w:space="0" w:color="auto"/>
        <w:left w:val="none" w:sz="0" w:space="0" w:color="auto"/>
        <w:bottom w:val="none" w:sz="0" w:space="0" w:color="auto"/>
        <w:right w:val="none" w:sz="0" w:space="0" w:color="auto"/>
      </w:divBdr>
    </w:div>
    <w:div w:id="72746969">
      <w:bodyDiv w:val="1"/>
      <w:marLeft w:val="0"/>
      <w:marRight w:val="0"/>
      <w:marTop w:val="0"/>
      <w:marBottom w:val="0"/>
      <w:divBdr>
        <w:top w:val="none" w:sz="0" w:space="0" w:color="auto"/>
        <w:left w:val="none" w:sz="0" w:space="0" w:color="auto"/>
        <w:bottom w:val="none" w:sz="0" w:space="0" w:color="auto"/>
        <w:right w:val="none" w:sz="0" w:space="0" w:color="auto"/>
      </w:divBdr>
    </w:div>
    <w:div w:id="73361387">
      <w:bodyDiv w:val="1"/>
      <w:marLeft w:val="0"/>
      <w:marRight w:val="0"/>
      <w:marTop w:val="0"/>
      <w:marBottom w:val="0"/>
      <w:divBdr>
        <w:top w:val="none" w:sz="0" w:space="0" w:color="auto"/>
        <w:left w:val="none" w:sz="0" w:space="0" w:color="auto"/>
        <w:bottom w:val="none" w:sz="0" w:space="0" w:color="auto"/>
        <w:right w:val="none" w:sz="0" w:space="0" w:color="auto"/>
      </w:divBdr>
    </w:div>
    <w:div w:id="76513147">
      <w:bodyDiv w:val="1"/>
      <w:marLeft w:val="0"/>
      <w:marRight w:val="0"/>
      <w:marTop w:val="0"/>
      <w:marBottom w:val="0"/>
      <w:divBdr>
        <w:top w:val="none" w:sz="0" w:space="0" w:color="auto"/>
        <w:left w:val="none" w:sz="0" w:space="0" w:color="auto"/>
        <w:bottom w:val="none" w:sz="0" w:space="0" w:color="auto"/>
        <w:right w:val="none" w:sz="0" w:space="0" w:color="auto"/>
      </w:divBdr>
    </w:div>
    <w:div w:id="76832458">
      <w:bodyDiv w:val="1"/>
      <w:marLeft w:val="0"/>
      <w:marRight w:val="0"/>
      <w:marTop w:val="0"/>
      <w:marBottom w:val="0"/>
      <w:divBdr>
        <w:top w:val="none" w:sz="0" w:space="0" w:color="auto"/>
        <w:left w:val="none" w:sz="0" w:space="0" w:color="auto"/>
        <w:bottom w:val="none" w:sz="0" w:space="0" w:color="auto"/>
        <w:right w:val="none" w:sz="0" w:space="0" w:color="auto"/>
      </w:divBdr>
    </w:div>
    <w:div w:id="77211378">
      <w:bodyDiv w:val="1"/>
      <w:marLeft w:val="0"/>
      <w:marRight w:val="0"/>
      <w:marTop w:val="0"/>
      <w:marBottom w:val="0"/>
      <w:divBdr>
        <w:top w:val="none" w:sz="0" w:space="0" w:color="auto"/>
        <w:left w:val="none" w:sz="0" w:space="0" w:color="auto"/>
        <w:bottom w:val="none" w:sz="0" w:space="0" w:color="auto"/>
        <w:right w:val="none" w:sz="0" w:space="0" w:color="auto"/>
      </w:divBdr>
    </w:div>
    <w:div w:id="78334939">
      <w:bodyDiv w:val="1"/>
      <w:marLeft w:val="0"/>
      <w:marRight w:val="0"/>
      <w:marTop w:val="0"/>
      <w:marBottom w:val="0"/>
      <w:divBdr>
        <w:top w:val="none" w:sz="0" w:space="0" w:color="auto"/>
        <w:left w:val="none" w:sz="0" w:space="0" w:color="auto"/>
        <w:bottom w:val="none" w:sz="0" w:space="0" w:color="auto"/>
        <w:right w:val="none" w:sz="0" w:space="0" w:color="auto"/>
      </w:divBdr>
    </w:div>
    <w:div w:id="79527331">
      <w:bodyDiv w:val="1"/>
      <w:marLeft w:val="0"/>
      <w:marRight w:val="0"/>
      <w:marTop w:val="0"/>
      <w:marBottom w:val="0"/>
      <w:divBdr>
        <w:top w:val="none" w:sz="0" w:space="0" w:color="auto"/>
        <w:left w:val="none" w:sz="0" w:space="0" w:color="auto"/>
        <w:bottom w:val="none" w:sz="0" w:space="0" w:color="auto"/>
        <w:right w:val="none" w:sz="0" w:space="0" w:color="auto"/>
      </w:divBdr>
    </w:div>
    <w:div w:id="79914574">
      <w:bodyDiv w:val="1"/>
      <w:marLeft w:val="0"/>
      <w:marRight w:val="0"/>
      <w:marTop w:val="0"/>
      <w:marBottom w:val="0"/>
      <w:divBdr>
        <w:top w:val="none" w:sz="0" w:space="0" w:color="auto"/>
        <w:left w:val="none" w:sz="0" w:space="0" w:color="auto"/>
        <w:bottom w:val="none" w:sz="0" w:space="0" w:color="auto"/>
        <w:right w:val="none" w:sz="0" w:space="0" w:color="auto"/>
      </w:divBdr>
    </w:div>
    <w:div w:id="80685589">
      <w:bodyDiv w:val="1"/>
      <w:marLeft w:val="0"/>
      <w:marRight w:val="0"/>
      <w:marTop w:val="0"/>
      <w:marBottom w:val="0"/>
      <w:divBdr>
        <w:top w:val="none" w:sz="0" w:space="0" w:color="auto"/>
        <w:left w:val="none" w:sz="0" w:space="0" w:color="auto"/>
        <w:bottom w:val="none" w:sz="0" w:space="0" w:color="auto"/>
        <w:right w:val="none" w:sz="0" w:space="0" w:color="auto"/>
      </w:divBdr>
    </w:div>
    <w:div w:id="80958240">
      <w:bodyDiv w:val="1"/>
      <w:marLeft w:val="0"/>
      <w:marRight w:val="0"/>
      <w:marTop w:val="0"/>
      <w:marBottom w:val="0"/>
      <w:divBdr>
        <w:top w:val="none" w:sz="0" w:space="0" w:color="auto"/>
        <w:left w:val="none" w:sz="0" w:space="0" w:color="auto"/>
        <w:bottom w:val="none" w:sz="0" w:space="0" w:color="auto"/>
        <w:right w:val="none" w:sz="0" w:space="0" w:color="auto"/>
      </w:divBdr>
    </w:div>
    <w:div w:id="81340388">
      <w:bodyDiv w:val="1"/>
      <w:marLeft w:val="0"/>
      <w:marRight w:val="0"/>
      <w:marTop w:val="0"/>
      <w:marBottom w:val="0"/>
      <w:divBdr>
        <w:top w:val="none" w:sz="0" w:space="0" w:color="auto"/>
        <w:left w:val="none" w:sz="0" w:space="0" w:color="auto"/>
        <w:bottom w:val="none" w:sz="0" w:space="0" w:color="auto"/>
        <w:right w:val="none" w:sz="0" w:space="0" w:color="auto"/>
      </w:divBdr>
    </w:div>
    <w:div w:id="82803445">
      <w:bodyDiv w:val="1"/>
      <w:marLeft w:val="0"/>
      <w:marRight w:val="0"/>
      <w:marTop w:val="0"/>
      <w:marBottom w:val="0"/>
      <w:divBdr>
        <w:top w:val="none" w:sz="0" w:space="0" w:color="auto"/>
        <w:left w:val="none" w:sz="0" w:space="0" w:color="auto"/>
        <w:bottom w:val="none" w:sz="0" w:space="0" w:color="auto"/>
        <w:right w:val="none" w:sz="0" w:space="0" w:color="auto"/>
      </w:divBdr>
    </w:div>
    <w:div w:id="83958530">
      <w:bodyDiv w:val="1"/>
      <w:marLeft w:val="0"/>
      <w:marRight w:val="0"/>
      <w:marTop w:val="0"/>
      <w:marBottom w:val="0"/>
      <w:divBdr>
        <w:top w:val="none" w:sz="0" w:space="0" w:color="auto"/>
        <w:left w:val="none" w:sz="0" w:space="0" w:color="auto"/>
        <w:bottom w:val="none" w:sz="0" w:space="0" w:color="auto"/>
        <w:right w:val="none" w:sz="0" w:space="0" w:color="auto"/>
      </w:divBdr>
    </w:div>
    <w:div w:id="86000860">
      <w:bodyDiv w:val="1"/>
      <w:marLeft w:val="0"/>
      <w:marRight w:val="0"/>
      <w:marTop w:val="0"/>
      <w:marBottom w:val="0"/>
      <w:divBdr>
        <w:top w:val="none" w:sz="0" w:space="0" w:color="auto"/>
        <w:left w:val="none" w:sz="0" w:space="0" w:color="auto"/>
        <w:bottom w:val="none" w:sz="0" w:space="0" w:color="auto"/>
        <w:right w:val="none" w:sz="0" w:space="0" w:color="auto"/>
      </w:divBdr>
    </w:div>
    <w:div w:id="87194065">
      <w:bodyDiv w:val="1"/>
      <w:marLeft w:val="0"/>
      <w:marRight w:val="0"/>
      <w:marTop w:val="0"/>
      <w:marBottom w:val="0"/>
      <w:divBdr>
        <w:top w:val="none" w:sz="0" w:space="0" w:color="auto"/>
        <w:left w:val="none" w:sz="0" w:space="0" w:color="auto"/>
        <w:bottom w:val="none" w:sz="0" w:space="0" w:color="auto"/>
        <w:right w:val="none" w:sz="0" w:space="0" w:color="auto"/>
      </w:divBdr>
    </w:div>
    <w:div w:id="87433254">
      <w:bodyDiv w:val="1"/>
      <w:marLeft w:val="0"/>
      <w:marRight w:val="0"/>
      <w:marTop w:val="0"/>
      <w:marBottom w:val="0"/>
      <w:divBdr>
        <w:top w:val="none" w:sz="0" w:space="0" w:color="auto"/>
        <w:left w:val="none" w:sz="0" w:space="0" w:color="auto"/>
        <w:bottom w:val="none" w:sz="0" w:space="0" w:color="auto"/>
        <w:right w:val="none" w:sz="0" w:space="0" w:color="auto"/>
      </w:divBdr>
    </w:div>
    <w:div w:id="88161962">
      <w:bodyDiv w:val="1"/>
      <w:marLeft w:val="0"/>
      <w:marRight w:val="0"/>
      <w:marTop w:val="0"/>
      <w:marBottom w:val="0"/>
      <w:divBdr>
        <w:top w:val="none" w:sz="0" w:space="0" w:color="auto"/>
        <w:left w:val="none" w:sz="0" w:space="0" w:color="auto"/>
        <w:bottom w:val="none" w:sz="0" w:space="0" w:color="auto"/>
        <w:right w:val="none" w:sz="0" w:space="0" w:color="auto"/>
      </w:divBdr>
    </w:div>
    <w:div w:id="89396941">
      <w:bodyDiv w:val="1"/>
      <w:marLeft w:val="0"/>
      <w:marRight w:val="0"/>
      <w:marTop w:val="0"/>
      <w:marBottom w:val="0"/>
      <w:divBdr>
        <w:top w:val="none" w:sz="0" w:space="0" w:color="auto"/>
        <w:left w:val="none" w:sz="0" w:space="0" w:color="auto"/>
        <w:bottom w:val="none" w:sz="0" w:space="0" w:color="auto"/>
        <w:right w:val="none" w:sz="0" w:space="0" w:color="auto"/>
      </w:divBdr>
    </w:div>
    <w:div w:id="90511905">
      <w:bodyDiv w:val="1"/>
      <w:marLeft w:val="0"/>
      <w:marRight w:val="0"/>
      <w:marTop w:val="0"/>
      <w:marBottom w:val="0"/>
      <w:divBdr>
        <w:top w:val="none" w:sz="0" w:space="0" w:color="auto"/>
        <w:left w:val="none" w:sz="0" w:space="0" w:color="auto"/>
        <w:bottom w:val="none" w:sz="0" w:space="0" w:color="auto"/>
        <w:right w:val="none" w:sz="0" w:space="0" w:color="auto"/>
      </w:divBdr>
    </w:div>
    <w:div w:id="91097300">
      <w:bodyDiv w:val="1"/>
      <w:marLeft w:val="0"/>
      <w:marRight w:val="0"/>
      <w:marTop w:val="0"/>
      <w:marBottom w:val="0"/>
      <w:divBdr>
        <w:top w:val="none" w:sz="0" w:space="0" w:color="auto"/>
        <w:left w:val="none" w:sz="0" w:space="0" w:color="auto"/>
        <w:bottom w:val="none" w:sz="0" w:space="0" w:color="auto"/>
        <w:right w:val="none" w:sz="0" w:space="0" w:color="auto"/>
      </w:divBdr>
    </w:div>
    <w:div w:id="92170408">
      <w:bodyDiv w:val="1"/>
      <w:marLeft w:val="0"/>
      <w:marRight w:val="0"/>
      <w:marTop w:val="0"/>
      <w:marBottom w:val="0"/>
      <w:divBdr>
        <w:top w:val="none" w:sz="0" w:space="0" w:color="auto"/>
        <w:left w:val="none" w:sz="0" w:space="0" w:color="auto"/>
        <w:bottom w:val="none" w:sz="0" w:space="0" w:color="auto"/>
        <w:right w:val="none" w:sz="0" w:space="0" w:color="auto"/>
      </w:divBdr>
    </w:div>
    <w:div w:id="93288907">
      <w:bodyDiv w:val="1"/>
      <w:marLeft w:val="0"/>
      <w:marRight w:val="0"/>
      <w:marTop w:val="0"/>
      <w:marBottom w:val="0"/>
      <w:divBdr>
        <w:top w:val="none" w:sz="0" w:space="0" w:color="auto"/>
        <w:left w:val="none" w:sz="0" w:space="0" w:color="auto"/>
        <w:bottom w:val="none" w:sz="0" w:space="0" w:color="auto"/>
        <w:right w:val="none" w:sz="0" w:space="0" w:color="auto"/>
      </w:divBdr>
    </w:div>
    <w:div w:id="93329053">
      <w:bodyDiv w:val="1"/>
      <w:marLeft w:val="0"/>
      <w:marRight w:val="0"/>
      <w:marTop w:val="0"/>
      <w:marBottom w:val="0"/>
      <w:divBdr>
        <w:top w:val="none" w:sz="0" w:space="0" w:color="auto"/>
        <w:left w:val="none" w:sz="0" w:space="0" w:color="auto"/>
        <w:bottom w:val="none" w:sz="0" w:space="0" w:color="auto"/>
        <w:right w:val="none" w:sz="0" w:space="0" w:color="auto"/>
      </w:divBdr>
    </w:div>
    <w:div w:id="93401347">
      <w:bodyDiv w:val="1"/>
      <w:marLeft w:val="0"/>
      <w:marRight w:val="0"/>
      <w:marTop w:val="0"/>
      <w:marBottom w:val="0"/>
      <w:divBdr>
        <w:top w:val="none" w:sz="0" w:space="0" w:color="auto"/>
        <w:left w:val="none" w:sz="0" w:space="0" w:color="auto"/>
        <w:bottom w:val="none" w:sz="0" w:space="0" w:color="auto"/>
        <w:right w:val="none" w:sz="0" w:space="0" w:color="auto"/>
      </w:divBdr>
    </w:div>
    <w:div w:id="94715298">
      <w:bodyDiv w:val="1"/>
      <w:marLeft w:val="0"/>
      <w:marRight w:val="0"/>
      <w:marTop w:val="0"/>
      <w:marBottom w:val="0"/>
      <w:divBdr>
        <w:top w:val="none" w:sz="0" w:space="0" w:color="auto"/>
        <w:left w:val="none" w:sz="0" w:space="0" w:color="auto"/>
        <w:bottom w:val="none" w:sz="0" w:space="0" w:color="auto"/>
        <w:right w:val="none" w:sz="0" w:space="0" w:color="auto"/>
      </w:divBdr>
    </w:div>
    <w:div w:id="94717066">
      <w:bodyDiv w:val="1"/>
      <w:marLeft w:val="0"/>
      <w:marRight w:val="0"/>
      <w:marTop w:val="0"/>
      <w:marBottom w:val="0"/>
      <w:divBdr>
        <w:top w:val="none" w:sz="0" w:space="0" w:color="auto"/>
        <w:left w:val="none" w:sz="0" w:space="0" w:color="auto"/>
        <w:bottom w:val="none" w:sz="0" w:space="0" w:color="auto"/>
        <w:right w:val="none" w:sz="0" w:space="0" w:color="auto"/>
      </w:divBdr>
    </w:div>
    <w:div w:id="95491458">
      <w:bodyDiv w:val="1"/>
      <w:marLeft w:val="0"/>
      <w:marRight w:val="0"/>
      <w:marTop w:val="0"/>
      <w:marBottom w:val="0"/>
      <w:divBdr>
        <w:top w:val="none" w:sz="0" w:space="0" w:color="auto"/>
        <w:left w:val="none" w:sz="0" w:space="0" w:color="auto"/>
        <w:bottom w:val="none" w:sz="0" w:space="0" w:color="auto"/>
        <w:right w:val="none" w:sz="0" w:space="0" w:color="auto"/>
      </w:divBdr>
    </w:div>
    <w:div w:id="96101245">
      <w:bodyDiv w:val="1"/>
      <w:marLeft w:val="0"/>
      <w:marRight w:val="0"/>
      <w:marTop w:val="0"/>
      <w:marBottom w:val="0"/>
      <w:divBdr>
        <w:top w:val="none" w:sz="0" w:space="0" w:color="auto"/>
        <w:left w:val="none" w:sz="0" w:space="0" w:color="auto"/>
        <w:bottom w:val="none" w:sz="0" w:space="0" w:color="auto"/>
        <w:right w:val="none" w:sz="0" w:space="0" w:color="auto"/>
      </w:divBdr>
    </w:div>
    <w:div w:id="96685075">
      <w:bodyDiv w:val="1"/>
      <w:marLeft w:val="0"/>
      <w:marRight w:val="0"/>
      <w:marTop w:val="0"/>
      <w:marBottom w:val="0"/>
      <w:divBdr>
        <w:top w:val="none" w:sz="0" w:space="0" w:color="auto"/>
        <w:left w:val="none" w:sz="0" w:space="0" w:color="auto"/>
        <w:bottom w:val="none" w:sz="0" w:space="0" w:color="auto"/>
        <w:right w:val="none" w:sz="0" w:space="0" w:color="auto"/>
      </w:divBdr>
    </w:div>
    <w:div w:id="97453177">
      <w:bodyDiv w:val="1"/>
      <w:marLeft w:val="0"/>
      <w:marRight w:val="0"/>
      <w:marTop w:val="0"/>
      <w:marBottom w:val="0"/>
      <w:divBdr>
        <w:top w:val="none" w:sz="0" w:space="0" w:color="auto"/>
        <w:left w:val="none" w:sz="0" w:space="0" w:color="auto"/>
        <w:bottom w:val="none" w:sz="0" w:space="0" w:color="auto"/>
        <w:right w:val="none" w:sz="0" w:space="0" w:color="auto"/>
      </w:divBdr>
    </w:div>
    <w:div w:id="98574081">
      <w:bodyDiv w:val="1"/>
      <w:marLeft w:val="0"/>
      <w:marRight w:val="0"/>
      <w:marTop w:val="0"/>
      <w:marBottom w:val="0"/>
      <w:divBdr>
        <w:top w:val="none" w:sz="0" w:space="0" w:color="auto"/>
        <w:left w:val="none" w:sz="0" w:space="0" w:color="auto"/>
        <w:bottom w:val="none" w:sz="0" w:space="0" w:color="auto"/>
        <w:right w:val="none" w:sz="0" w:space="0" w:color="auto"/>
      </w:divBdr>
    </w:div>
    <w:div w:id="98987268">
      <w:bodyDiv w:val="1"/>
      <w:marLeft w:val="0"/>
      <w:marRight w:val="0"/>
      <w:marTop w:val="0"/>
      <w:marBottom w:val="0"/>
      <w:divBdr>
        <w:top w:val="none" w:sz="0" w:space="0" w:color="auto"/>
        <w:left w:val="none" w:sz="0" w:space="0" w:color="auto"/>
        <w:bottom w:val="none" w:sz="0" w:space="0" w:color="auto"/>
        <w:right w:val="none" w:sz="0" w:space="0" w:color="auto"/>
      </w:divBdr>
    </w:div>
    <w:div w:id="99685813">
      <w:bodyDiv w:val="1"/>
      <w:marLeft w:val="0"/>
      <w:marRight w:val="0"/>
      <w:marTop w:val="0"/>
      <w:marBottom w:val="0"/>
      <w:divBdr>
        <w:top w:val="none" w:sz="0" w:space="0" w:color="auto"/>
        <w:left w:val="none" w:sz="0" w:space="0" w:color="auto"/>
        <w:bottom w:val="none" w:sz="0" w:space="0" w:color="auto"/>
        <w:right w:val="none" w:sz="0" w:space="0" w:color="auto"/>
      </w:divBdr>
    </w:div>
    <w:div w:id="101465360">
      <w:bodyDiv w:val="1"/>
      <w:marLeft w:val="0"/>
      <w:marRight w:val="0"/>
      <w:marTop w:val="0"/>
      <w:marBottom w:val="0"/>
      <w:divBdr>
        <w:top w:val="none" w:sz="0" w:space="0" w:color="auto"/>
        <w:left w:val="none" w:sz="0" w:space="0" w:color="auto"/>
        <w:bottom w:val="none" w:sz="0" w:space="0" w:color="auto"/>
        <w:right w:val="none" w:sz="0" w:space="0" w:color="auto"/>
      </w:divBdr>
    </w:div>
    <w:div w:id="101654495">
      <w:bodyDiv w:val="1"/>
      <w:marLeft w:val="0"/>
      <w:marRight w:val="0"/>
      <w:marTop w:val="0"/>
      <w:marBottom w:val="0"/>
      <w:divBdr>
        <w:top w:val="none" w:sz="0" w:space="0" w:color="auto"/>
        <w:left w:val="none" w:sz="0" w:space="0" w:color="auto"/>
        <w:bottom w:val="none" w:sz="0" w:space="0" w:color="auto"/>
        <w:right w:val="none" w:sz="0" w:space="0" w:color="auto"/>
      </w:divBdr>
    </w:div>
    <w:div w:id="101849507">
      <w:bodyDiv w:val="1"/>
      <w:marLeft w:val="0"/>
      <w:marRight w:val="0"/>
      <w:marTop w:val="0"/>
      <w:marBottom w:val="0"/>
      <w:divBdr>
        <w:top w:val="none" w:sz="0" w:space="0" w:color="auto"/>
        <w:left w:val="none" w:sz="0" w:space="0" w:color="auto"/>
        <w:bottom w:val="none" w:sz="0" w:space="0" w:color="auto"/>
        <w:right w:val="none" w:sz="0" w:space="0" w:color="auto"/>
      </w:divBdr>
    </w:div>
    <w:div w:id="102068909">
      <w:bodyDiv w:val="1"/>
      <w:marLeft w:val="0"/>
      <w:marRight w:val="0"/>
      <w:marTop w:val="0"/>
      <w:marBottom w:val="0"/>
      <w:divBdr>
        <w:top w:val="none" w:sz="0" w:space="0" w:color="auto"/>
        <w:left w:val="none" w:sz="0" w:space="0" w:color="auto"/>
        <w:bottom w:val="none" w:sz="0" w:space="0" w:color="auto"/>
        <w:right w:val="none" w:sz="0" w:space="0" w:color="auto"/>
      </w:divBdr>
    </w:div>
    <w:div w:id="102652209">
      <w:bodyDiv w:val="1"/>
      <w:marLeft w:val="0"/>
      <w:marRight w:val="0"/>
      <w:marTop w:val="0"/>
      <w:marBottom w:val="0"/>
      <w:divBdr>
        <w:top w:val="none" w:sz="0" w:space="0" w:color="auto"/>
        <w:left w:val="none" w:sz="0" w:space="0" w:color="auto"/>
        <w:bottom w:val="none" w:sz="0" w:space="0" w:color="auto"/>
        <w:right w:val="none" w:sz="0" w:space="0" w:color="auto"/>
      </w:divBdr>
    </w:div>
    <w:div w:id="102961038">
      <w:bodyDiv w:val="1"/>
      <w:marLeft w:val="0"/>
      <w:marRight w:val="0"/>
      <w:marTop w:val="0"/>
      <w:marBottom w:val="0"/>
      <w:divBdr>
        <w:top w:val="none" w:sz="0" w:space="0" w:color="auto"/>
        <w:left w:val="none" w:sz="0" w:space="0" w:color="auto"/>
        <w:bottom w:val="none" w:sz="0" w:space="0" w:color="auto"/>
        <w:right w:val="none" w:sz="0" w:space="0" w:color="auto"/>
      </w:divBdr>
    </w:div>
    <w:div w:id="103111466">
      <w:bodyDiv w:val="1"/>
      <w:marLeft w:val="0"/>
      <w:marRight w:val="0"/>
      <w:marTop w:val="0"/>
      <w:marBottom w:val="0"/>
      <w:divBdr>
        <w:top w:val="none" w:sz="0" w:space="0" w:color="auto"/>
        <w:left w:val="none" w:sz="0" w:space="0" w:color="auto"/>
        <w:bottom w:val="none" w:sz="0" w:space="0" w:color="auto"/>
        <w:right w:val="none" w:sz="0" w:space="0" w:color="auto"/>
      </w:divBdr>
    </w:div>
    <w:div w:id="104352712">
      <w:bodyDiv w:val="1"/>
      <w:marLeft w:val="0"/>
      <w:marRight w:val="0"/>
      <w:marTop w:val="0"/>
      <w:marBottom w:val="0"/>
      <w:divBdr>
        <w:top w:val="none" w:sz="0" w:space="0" w:color="auto"/>
        <w:left w:val="none" w:sz="0" w:space="0" w:color="auto"/>
        <w:bottom w:val="none" w:sz="0" w:space="0" w:color="auto"/>
        <w:right w:val="none" w:sz="0" w:space="0" w:color="auto"/>
      </w:divBdr>
    </w:div>
    <w:div w:id="104692313">
      <w:bodyDiv w:val="1"/>
      <w:marLeft w:val="0"/>
      <w:marRight w:val="0"/>
      <w:marTop w:val="0"/>
      <w:marBottom w:val="0"/>
      <w:divBdr>
        <w:top w:val="none" w:sz="0" w:space="0" w:color="auto"/>
        <w:left w:val="none" w:sz="0" w:space="0" w:color="auto"/>
        <w:bottom w:val="none" w:sz="0" w:space="0" w:color="auto"/>
        <w:right w:val="none" w:sz="0" w:space="0" w:color="auto"/>
      </w:divBdr>
    </w:div>
    <w:div w:id="105779822">
      <w:bodyDiv w:val="1"/>
      <w:marLeft w:val="0"/>
      <w:marRight w:val="0"/>
      <w:marTop w:val="0"/>
      <w:marBottom w:val="0"/>
      <w:divBdr>
        <w:top w:val="none" w:sz="0" w:space="0" w:color="auto"/>
        <w:left w:val="none" w:sz="0" w:space="0" w:color="auto"/>
        <w:bottom w:val="none" w:sz="0" w:space="0" w:color="auto"/>
        <w:right w:val="none" w:sz="0" w:space="0" w:color="auto"/>
      </w:divBdr>
    </w:div>
    <w:div w:id="105780955">
      <w:bodyDiv w:val="1"/>
      <w:marLeft w:val="0"/>
      <w:marRight w:val="0"/>
      <w:marTop w:val="0"/>
      <w:marBottom w:val="0"/>
      <w:divBdr>
        <w:top w:val="none" w:sz="0" w:space="0" w:color="auto"/>
        <w:left w:val="none" w:sz="0" w:space="0" w:color="auto"/>
        <w:bottom w:val="none" w:sz="0" w:space="0" w:color="auto"/>
        <w:right w:val="none" w:sz="0" w:space="0" w:color="auto"/>
      </w:divBdr>
    </w:div>
    <w:div w:id="106050195">
      <w:bodyDiv w:val="1"/>
      <w:marLeft w:val="0"/>
      <w:marRight w:val="0"/>
      <w:marTop w:val="0"/>
      <w:marBottom w:val="0"/>
      <w:divBdr>
        <w:top w:val="none" w:sz="0" w:space="0" w:color="auto"/>
        <w:left w:val="none" w:sz="0" w:space="0" w:color="auto"/>
        <w:bottom w:val="none" w:sz="0" w:space="0" w:color="auto"/>
        <w:right w:val="none" w:sz="0" w:space="0" w:color="auto"/>
      </w:divBdr>
    </w:div>
    <w:div w:id="106655986">
      <w:bodyDiv w:val="1"/>
      <w:marLeft w:val="0"/>
      <w:marRight w:val="0"/>
      <w:marTop w:val="0"/>
      <w:marBottom w:val="0"/>
      <w:divBdr>
        <w:top w:val="none" w:sz="0" w:space="0" w:color="auto"/>
        <w:left w:val="none" w:sz="0" w:space="0" w:color="auto"/>
        <w:bottom w:val="none" w:sz="0" w:space="0" w:color="auto"/>
        <w:right w:val="none" w:sz="0" w:space="0" w:color="auto"/>
      </w:divBdr>
    </w:div>
    <w:div w:id="107505068">
      <w:bodyDiv w:val="1"/>
      <w:marLeft w:val="0"/>
      <w:marRight w:val="0"/>
      <w:marTop w:val="0"/>
      <w:marBottom w:val="0"/>
      <w:divBdr>
        <w:top w:val="none" w:sz="0" w:space="0" w:color="auto"/>
        <w:left w:val="none" w:sz="0" w:space="0" w:color="auto"/>
        <w:bottom w:val="none" w:sz="0" w:space="0" w:color="auto"/>
        <w:right w:val="none" w:sz="0" w:space="0" w:color="auto"/>
      </w:divBdr>
    </w:div>
    <w:div w:id="107746076">
      <w:bodyDiv w:val="1"/>
      <w:marLeft w:val="0"/>
      <w:marRight w:val="0"/>
      <w:marTop w:val="0"/>
      <w:marBottom w:val="0"/>
      <w:divBdr>
        <w:top w:val="none" w:sz="0" w:space="0" w:color="auto"/>
        <w:left w:val="none" w:sz="0" w:space="0" w:color="auto"/>
        <w:bottom w:val="none" w:sz="0" w:space="0" w:color="auto"/>
        <w:right w:val="none" w:sz="0" w:space="0" w:color="auto"/>
      </w:divBdr>
    </w:div>
    <w:div w:id="109595019">
      <w:bodyDiv w:val="1"/>
      <w:marLeft w:val="0"/>
      <w:marRight w:val="0"/>
      <w:marTop w:val="0"/>
      <w:marBottom w:val="0"/>
      <w:divBdr>
        <w:top w:val="none" w:sz="0" w:space="0" w:color="auto"/>
        <w:left w:val="none" w:sz="0" w:space="0" w:color="auto"/>
        <w:bottom w:val="none" w:sz="0" w:space="0" w:color="auto"/>
        <w:right w:val="none" w:sz="0" w:space="0" w:color="auto"/>
      </w:divBdr>
    </w:div>
    <w:div w:id="109789799">
      <w:bodyDiv w:val="1"/>
      <w:marLeft w:val="0"/>
      <w:marRight w:val="0"/>
      <w:marTop w:val="0"/>
      <w:marBottom w:val="0"/>
      <w:divBdr>
        <w:top w:val="none" w:sz="0" w:space="0" w:color="auto"/>
        <w:left w:val="none" w:sz="0" w:space="0" w:color="auto"/>
        <w:bottom w:val="none" w:sz="0" w:space="0" w:color="auto"/>
        <w:right w:val="none" w:sz="0" w:space="0" w:color="auto"/>
      </w:divBdr>
    </w:div>
    <w:div w:id="111902216">
      <w:bodyDiv w:val="1"/>
      <w:marLeft w:val="0"/>
      <w:marRight w:val="0"/>
      <w:marTop w:val="0"/>
      <w:marBottom w:val="0"/>
      <w:divBdr>
        <w:top w:val="none" w:sz="0" w:space="0" w:color="auto"/>
        <w:left w:val="none" w:sz="0" w:space="0" w:color="auto"/>
        <w:bottom w:val="none" w:sz="0" w:space="0" w:color="auto"/>
        <w:right w:val="none" w:sz="0" w:space="0" w:color="auto"/>
      </w:divBdr>
    </w:div>
    <w:div w:id="113137728">
      <w:bodyDiv w:val="1"/>
      <w:marLeft w:val="0"/>
      <w:marRight w:val="0"/>
      <w:marTop w:val="0"/>
      <w:marBottom w:val="0"/>
      <w:divBdr>
        <w:top w:val="none" w:sz="0" w:space="0" w:color="auto"/>
        <w:left w:val="none" w:sz="0" w:space="0" w:color="auto"/>
        <w:bottom w:val="none" w:sz="0" w:space="0" w:color="auto"/>
        <w:right w:val="none" w:sz="0" w:space="0" w:color="auto"/>
      </w:divBdr>
    </w:div>
    <w:div w:id="113602398">
      <w:bodyDiv w:val="1"/>
      <w:marLeft w:val="0"/>
      <w:marRight w:val="0"/>
      <w:marTop w:val="0"/>
      <w:marBottom w:val="0"/>
      <w:divBdr>
        <w:top w:val="none" w:sz="0" w:space="0" w:color="auto"/>
        <w:left w:val="none" w:sz="0" w:space="0" w:color="auto"/>
        <w:bottom w:val="none" w:sz="0" w:space="0" w:color="auto"/>
        <w:right w:val="none" w:sz="0" w:space="0" w:color="auto"/>
      </w:divBdr>
    </w:div>
    <w:div w:id="113603730">
      <w:bodyDiv w:val="1"/>
      <w:marLeft w:val="0"/>
      <w:marRight w:val="0"/>
      <w:marTop w:val="0"/>
      <w:marBottom w:val="0"/>
      <w:divBdr>
        <w:top w:val="none" w:sz="0" w:space="0" w:color="auto"/>
        <w:left w:val="none" w:sz="0" w:space="0" w:color="auto"/>
        <w:bottom w:val="none" w:sz="0" w:space="0" w:color="auto"/>
        <w:right w:val="none" w:sz="0" w:space="0" w:color="auto"/>
      </w:divBdr>
    </w:div>
    <w:div w:id="113641117">
      <w:bodyDiv w:val="1"/>
      <w:marLeft w:val="0"/>
      <w:marRight w:val="0"/>
      <w:marTop w:val="0"/>
      <w:marBottom w:val="0"/>
      <w:divBdr>
        <w:top w:val="none" w:sz="0" w:space="0" w:color="auto"/>
        <w:left w:val="none" w:sz="0" w:space="0" w:color="auto"/>
        <w:bottom w:val="none" w:sz="0" w:space="0" w:color="auto"/>
        <w:right w:val="none" w:sz="0" w:space="0" w:color="auto"/>
      </w:divBdr>
    </w:div>
    <w:div w:id="113644883">
      <w:bodyDiv w:val="1"/>
      <w:marLeft w:val="0"/>
      <w:marRight w:val="0"/>
      <w:marTop w:val="0"/>
      <w:marBottom w:val="0"/>
      <w:divBdr>
        <w:top w:val="none" w:sz="0" w:space="0" w:color="auto"/>
        <w:left w:val="none" w:sz="0" w:space="0" w:color="auto"/>
        <w:bottom w:val="none" w:sz="0" w:space="0" w:color="auto"/>
        <w:right w:val="none" w:sz="0" w:space="0" w:color="auto"/>
      </w:divBdr>
    </w:div>
    <w:div w:id="113645931">
      <w:bodyDiv w:val="1"/>
      <w:marLeft w:val="0"/>
      <w:marRight w:val="0"/>
      <w:marTop w:val="0"/>
      <w:marBottom w:val="0"/>
      <w:divBdr>
        <w:top w:val="none" w:sz="0" w:space="0" w:color="auto"/>
        <w:left w:val="none" w:sz="0" w:space="0" w:color="auto"/>
        <w:bottom w:val="none" w:sz="0" w:space="0" w:color="auto"/>
        <w:right w:val="none" w:sz="0" w:space="0" w:color="auto"/>
      </w:divBdr>
    </w:div>
    <w:div w:id="115026201">
      <w:bodyDiv w:val="1"/>
      <w:marLeft w:val="0"/>
      <w:marRight w:val="0"/>
      <w:marTop w:val="0"/>
      <w:marBottom w:val="0"/>
      <w:divBdr>
        <w:top w:val="none" w:sz="0" w:space="0" w:color="auto"/>
        <w:left w:val="none" w:sz="0" w:space="0" w:color="auto"/>
        <w:bottom w:val="none" w:sz="0" w:space="0" w:color="auto"/>
        <w:right w:val="none" w:sz="0" w:space="0" w:color="auto"/>
      </w:divBdr>
    </w:div>
    <w:div w:id="116071495">
      <w:bodyDiv w:val="1"/>
      <w:marLeft w:val="0"/>
      <w:marRight w:val="0"/>
      <w:marTop w:val="0"/>
      <w:marBottom w:val="0"/>
      <w:divBdr>
        <w:top w:val="none" w:sz="0" w:space="0" w:color="auto"/>
        <w:left w:val="none" w:sz="0" w:space="0" w:color="auto"/>
        <w:bottom w:val="none" w:sz="0" w:space="0" w:color="auto"/>
        <w:right w:val="none" w:sz="0" w:space="0" w:color="auto"/>
      </w:divBdr>
    </w:div>
    <w:div w:id="117072959">
      <w:bodyDiv w:val="1"/>
      <w:marLeft w:val="0"/>
      <w:marRight w:val="0"/>
      <w:marTop w:val="0"/>
      <w:marBottom w:val="0"/>
      <w:divBdr>
        <w:top w:val="none" w:sz="0" w:space="0" w:color="auto"/>
        <w:left w:val="none" w:sz="0" w:space="0" w:color="auto"/>
        <w:bottom w:val="none" w:sz="0" w:space="0" w:color="auto"/>
        <w:right w:val="none" w:sz="0" w:space="0" w:color="auto"/>
      </w:divBdr>
    </w:div>
    <w:div w:id="117183325">
      <w:bodyDiv w:val="1"/>
      <w:marLeft w:val="0"/>
      <w:marRight w:val="0"/>
      <w:marTop w:val="0"/>
      <w:marBottom w:val="0"/>
      <w:divBdr>
        <w:top w:val="none" w:sz="0" w:space="0" w:color="auto"/>
        <w:left w:val="none" w:sz="0" w:space="0" w:color="auto"/>
        <w:bottom w:val="none" w:sz="0" w:space="0" w:color="auto"/>
        <w:right w:val="none" w:sz="0" w:space="0" w:color="auto"/>
      </w:divBdr>
    </w:div>
    <w:div w:id="117996938">
      <w:bodyDiv w:val="1"/>
      <w:marLeft w:val="0"/>
      <w:marRight w:val="0"/>
      <w:marTop w:val="0"/>
      <w:marBottom w:val="0"/>
      <w:divBdr>
        <w:top w:val="none" w:sz="0" w:space="0" w:color="auto"/>
        <w:left w:val="none" w:sz="0" w:space="0" w:color="auto"/>
        <w:bottom w:val="none" w:sz="0" w:space="0" w:color="auto"/>
        <w:right w:val="none" w:sz="0" w:space="0" w:color="auto"/>
      </w:divBdr>
    </w:div>
    <w:div w:id="118182616">
      <w:bodyDiv w:val="1"/>
      <w:marLeft w:val="0"/>
      <w:marRight w:val="0"/>
      <w:marTop w:val="0"/>
      <w:marBottom w:val="0"/>
      <w:divBdr>
        <w:top w:val="none" w:sz="0" w:space="0" w:color="auto"/>
        <w:left w:val="none" w:sz="0" w:space="0" w:color="auto"/>
        <w:bottom w:val="none" w:sz="0" w:space="0" w:color="auto"/>
        <w:right w:val="none" w:sz="0" w:space="0" w:color="auto"/>
      </w:divBdr>
    </w:div>
    <w:div w:id="119034393">
      <w:bodyDiv w:val="1"/>
      <w:marLeft w:val="0"/>
      <w:marRight w:val="0"/>
      <w:marTop w:val="0"/>
      <w:marBottom w:val="0"/>
      <w:divBdr>
        <w:top w:val="none" w:sz="0" w:space="0" w:color="auto"/>
        <w:left w:val="none" w:sz="0" w:space="0" w:color="auto"/>
        <w:bottom w:val="none" w:sz="0" w:space="0" w:color="auto"/>
        <w:right w:val="none" w:sz="0" w:space="0" w:color="auto"/>
      </w:divBdr>
    </w:div>
    <w:div w:id="119763911">
      <w:bodyDiv w:val="1"/>
      <w:marLeft w:val="0"/>
      <w:marRight w:val="0"/>
      <w:marTop w:val="0"/>
      <w:marBottom w:val="0"/>
      <w:divBdr>
        <w:top w:val="none" w:sz="0" w:space="0" w:color="auto"/>
        <w:left w:val="none" w:sz="0" w:space="0" w:color="auto"/>
        <w:bottom w:val="none" w:sz="0" w:space="0" w:color="auto"/>
        <w:right w:val="none" w:sz="0" w:space="0" w:color="auto"/>
      </w:divBdr>
    </w:div>
    <w:div w:id="121195430">
      <w:bodyDiv w:val="1"/>
      <w:marLeft w:val="0"/>
      <w:marRight w:val="0"/>
      <w:marTop w:val="0"/>
      <w:marBottom w:val="0"/>
      <w:divBdr>
        <w:top w:val="none" w:sz="0" w:space="0" w:color="auto"/>
        <w:left w:val="none" w:sz="0" w:space="0" w:color="auto"/>
        <w:bottom w:val="none" w:sz="0" w:space="0" w:color="auto"/>
        <w:right w:val="none" w:sz="0" w:space="0" w:color="auto"/>
      </w:divBdr>
    </w:div>
    <w:div w:id="121462840">
      <w:bodyDiv w:val="1"/>
      <w:marLeft w:val="0"/>
      <w:marRight w:val="0"/>
      <w:marTop w:val="0"/>
      <w:marBottom w:val="0"/>
      <w:divBdr>
        <w:top w:val="none" w:sz="0" w:space="0" w:color="auto"/>
        <w:left w:val="none" w:sz="0" w:space="0" w:color="auto"/>
        <w:bottom w:val="none" w:sz="0" w:space="0" w:color="auto"/>
        <w:right w:val="none" w:sz="0" w:space="0" w:color="auto"/>
      </w:divBdr>
    </w:div>
    <w:div w:id="121921997">
      <w:bodyDiv w:val="1"/>
      <w:marLeft w:val="0"/>
      <w:marRight w:val="0"/>
      <w:marTop w:val="0"/>
      <w:marBottom w:val="0"/>
      <w:divBdr>
        <w:top w:val="none" w:sz="0" w:space="0" w:color="auto"/>
        <w:left w:val="none" w:sz="0" w:space="0" w:color="auto"/>
        <w:bottom w:val="none" w:sz="0" w:space="0" w:color="auto"/>
        <w:right w:val="none" w:sz="0" w:space="0" w:color="auto"/>
      </w:divBdr>
    </w:div>
    <w:div w:id="123502187">
      <w:bodyDiv w:val="1"/>
      <w:marLeft w:val="0"/>
      <w:marRight w:val="0"/>
      <w:marTop w:val="0"/>
      <w:marBottom w:val="0"/>
      <w:divBdr>
        <w:top w:val="none" w:sz="0" w:space="0" w:color="auto"/>
        <w:left w:val="none" w:sz="0" w:space="0" w:color="auto"/>
        <w:bottom w:val="none" w:sz="0" w:space="0" w:color="auto"/>
        <w:right w:val="none" w:sz="0" w:space="0" w:color="auto"/>
      </w:divBdr>
    </w:div>
    <w:div w:id="124467466">
      <w:bodyDiv w:val="1"/>
      <w:marLeft w:val="0"/>
      <w:marRight w:val="0"/>
      <w:marTop w:val="0"/>
      <w:marBottom w:val="0"/>
      <w:divBdr>
        <w:top w:val="none" w:sz="0" w:space="0" w:color="auto"/>
        <w:left w:val="none" w:sz="0" w:space="0" w:color="auto"/>
        <w:bottom w:val="none" w:sz="0" w:space="0" w:color="auto"/>
        <w:right w:val="none" w:sz="0" w:space="0" w:color="auto"/>
      </w:divBdr>
    </w:div>
    <w:div w:id="124468775">
      <w:bodyDiv w:val="1"/>
      <w:marLeft w:val="0"/>
      <w:marRight w:val="0"/>
      <w:marTop w:val="0"/>
      <w:marBottom w:val="0"/>
      <w:divBdr>
        <w:top w:val="none" w:sz="0" w:space="0" w:color="auto"/>
        <w:left w:val="none" w:sz="0" w:space="0" w:color="auto"/>
        <w:bottom w:val="none" w:sz="0" w:space="0" w:color="auto"/>
        <w:right w:val="none" w:sz="0" w:space="0" w:color="auto"/>
      </w:divBdr>
    </w:div>
    <w:div w:id="125393214">
      <w:bodyDiv w:val="1"/>
      <w:marLeft w:val="0"/>
      <w:marRight w:val="0"/>
      <w:marTop w:val="0"/>
      <w:marBottom w:val="0"/>
      <w:divBdr>
        <w:top w:val="none" w:sz="0" w:space="0" w:color="auto"/>
        <w:left w:val="none" w:sz="0" w:space="0" w:color="auto"/>
        <w:bottom w:val="none" w:sz="0" w:space="0" w:color="auto"/>
        <w:right w:val="none" w:sz="0" w:space="0" w:color="auto"/>
      </w:divBdr>
    </w:div>
    <w:div w:id="125398987">
      <w:bodyDiv w:val="1"/>
      <w:marLeft w:val="0"/>
      <w:marRight w:val="0"/>
      <w:marTop w:val="0"/>
      <w:marBottom w:val="0"/>
      <w:divBdr>
        <w:top w:val="none" w:sz="0" w:space="0" w:color="auto"/>
        <w:left w:val="none" w:sz="0" w:space="0" w:color="auto"/>
        <w:bottom w:val="none" w:sz="0" w:space="0" w:color="auto"/>
        <w:right w:val="none" w:sz="0" w:space="0" w:color="auto"/>
      </w:divBdr>
    </w:div>
    <w:div w:id="126438510">
      <w:bodyDiv w:val="1"/>
      <w:marLeft w:val="0"/>
      <w:marRight w:val="0"/>
      <w:marTop w:val="0"/>
      <w:marBottom w:val="0"/>
      <w:divBdr>
        <w:top w:val="none" w:sz="0" w:space="0" w:color="auto"/>
        <w:left w:val="none" w:sz="0" w:space="0" w:color="auto"/>
        <w:bottom w:val="none" w:sz="0" w:space="0" w:color="auto"/>
        <w:right w:val="none" w:sz="0" w:space="0" w:color="auto"/>
      </w:divBdr>
    </w:div>
    <w:div w:id="127094884">
      <w:bodyDiv w:val="1"/>
      <w:marLeft w:val="0"/>
      <w:marRight w:val="0"/>
      <w:marTop w:val="0"/>
      <w:marBottom w:val="0"/>
      <w:divBdr>
        <w:top w:val="none" w:sz="0" w:space="0" w:color="auto"/>
        <w:left w:val="none" w:sz="0" w:space="0" w:color="auto"/>
        <w:bottom w:val="none" w:sz="0" w:space="0" w:color="auto"/>
        <w:right w:val="none" w:sz="0" w:space="0" w:color="auto"/>
      </w:divBdr>
    </w:div>
    <w:div w:id="127629737">
      <w:bodyDiv w:val="1"/>
      <w:marLeft w:val="0"/>
      <w:marRight w:val="0"/>
      <w:marTop w:val="0"/>
      <w:marBottom w:val="0"/>
      <w:divBdr>
        <w:top w:val="none" w:sz="0" w:space="0" w:color="auto"/>
        <w:left w:val="none" w:sz="0" w:space="0" w:color="auto"/>
        <w:bottom w:val="none" w:sz="0" w:space="0" w:color="auto"/>
        <w:right w:val="none" w:sz="0" w:space="0" w:color="auto"/>
      </w:divBdr>
    </w:div>
    <w:div w:id="128329123">
      <w:bodyDiv w:val="1"/>
      <w:marLeft w:val="0"/>
      <w:marRight w:val="0"/>
      <w:marTop w:val="0"/>
      <w:marBottom w:val="0"/>
      <w:divBdr>
        <w:top w:val="none" w:sz="0" w:space="0" w:color="auto"/>
        <w:left w:val="none" w:sz="0" w:space="0" w:color="auto"/>
        <w:bottom w:val="none" w:sz="0" w:space="0" w:color="auto"/>
        <w:right w:val="none" w:sz="0" w:space="0" w:color="auto"/>
      </w:divBdr>
    </w:div>
    <w:div w:id="128599514">
      <w:bodyDiv w:val="1"/>
      <w:marLeft w:val="0"/>
      <w:marRight w:val="0"/>
      <w:marTop w:val="0"/>
      <w:marBottom w:val="0"/>
      <w:divBdr>
        <w:top w:val="none" w:sz="0" w:space="0" w:color="auto"/>
        <w:left w:val="none" w:sz="0" w:space="0" w:color="auto"/>
        <w:bottom w:val="none" w:sz="0" w:space="0" w:color="auto"/>
        <w:right w:val="none" w:sz="0" w:space="0" w:color="auto"/>
      </w:divBdr>
    </w:div>
    <w:div w:id="128981986">
      <w:bodyDiv w:val="1"/>
      <w:marLeft w:val="0"/>
      <w:marRight w:val="0"/>
      <w:marTop w:val="0"/>
      <w:marBottom w:val="0"/>
      <w:divBdr>
        <w:top w:val="none" w:sz="0" w:space="0" w:color="auto"/>
        <w:left w:val="none" w:sz="0" w:space="0" w:color="auto"/>
        <w:bottom w:val="none" w:sz="0" w:space="0" w:color="auto"/>
        <w:right w:val="none" w:sz="0" w:space="0" w:color="auto"/>
      </w:divBdr>
    </w:div>
    <w:div w:id="130296949">
      <w:bodyDiv w:val="1"/>
      <w:marLeft w:val="0"/>
      <w:marRight w:val="0"/>
      <w:marTop w:val="0"/>
      <w:marBottom w:val="0"/>
      <w:divBdr>
        <w:top w:val="none" w:sz="0" w:space="0" w:color="auto"/>
        <w:left w:val="none" w:sz="0" w:space="0" w:color="auto"/>
        <w:bottom w:val="none" w:sz="0" w:space="0" w:color="auto"/>
        <w:right w:val="none" w:sz="0" w:space="0" w:color="auto"/>
      </w:divBdr>
    </w:div>
    <w:div w:id="133184548">
      <w:bodyDiv w:val="1"/>
      <w:marLeft w:val="0"/>
      <w:marRight w:val="0"/>
      <w:marTop w:val="0"/>
      <w:marBottom w:val="0"/>
      <w:divBdr>
        <w:top w:val="none" w:sz="0" w:space="0" w:color="auto"/>
        <w:left w:val="none" w:sz="0" w:space="0" w:color="auto"/>
        <w:bottom w:val="none" w:sz="0" w:space="0" w:color="auto"/>
        <w:right w:val="none" w:sz="0" w:space="0" w:color="auto"/>
      </w:divBdr>
    </w:div>
    <w:div w:id="133378330">
      <w:bodyDiv w:val="1"/>
      <w:marLeft w:val="0"/>
      <w:marRight w:val="0"/>
      <w:marTop w:val="0"/>
      <w:marBottom w:val="0"/>
      <w:divBdr>
        <w:top w:val="none" w:sz="0" w:space="0" w:color="auto"/>
        <w:left w:val="none" w:sz="0" w:space="0" w:color="auto"/>
        <w:bottom w:val="none" w:sz="0" w:space="0" w:color="auto"/>
        <w:right w:val="none" w:sz="0" w:space="0" w:color="auto"/>
      </w:divBdr>
    </w:div>
    <w:div w:id="133790120">
      <w:bodyDiv w:val="1"/>
      <w:marLeft w:val="0"/>
      <w:marRight w:val="0"/>
      <w:marTop w:val="0"/>
      <w:marBottom w:val="0"/>
      <w:divBdr>
        <w:top w:val="none" w:sz="0" w:space="0" w:color="auto"/>
        <w:left w:val="none" w:sz="0" w:space="0" w:color="auto"/>
        <w:bottom w:val="none" w:sz="0" w:space="0" w:color="auto"/>
        <w:right w:val="none" w:sz="0" w:space="0" w:color="auto"/>
      </w:divBdr>
    </w:div>
    <w:div w:id="133839559">
      <w:bodyDiv w:val="1"/>
      <w:marLeft w:val="0"/>
      <w:marRight w:val="0"/>
      <w:marTop w:val="0"/>
      <w:marBottom w:val="0"/>
      <w:divBdr>
        <w:top w:val="none" w:sz="0" w:space="0" w:color="auto"/>
        <w:left w:val="none" w:sz="0" w:space="0" w:color="auto"/>
        <w:bottom w:val="none" w:sz="0" w:space="0" w:color="auto"/>
        <w:right w:val="none" w:sz="0" w:space="0" w:color="auto"/>
      </w:divBdr>
    </w:div>
    <w:div w:id="134493405">
      <w:bodyDiv w:val="1"/>
      <w:marLeft w:val="0"/>
      <w:marRight w:val="0"/>
      <w:marTop w:val="0"/>
      <w:marBottom w:val="0"/>
      <w:divBdr>
        <w:top w:val="none" w:sz="0" w:space="0" w:color="auto"/>
        <w:left w:val="none" w:sz="0" w:space="0" w:color="auto"/>
        <w:bottom w:val="none" w:sz="0" w:space="0" w:color="auto"/>
        <w:right w:val="none" w:sz="0" w:space="0" w:color="auto"/>
      </w:divBdr>
    </w:div>
    <w:div w:id="135220505">
      <w:bodyDiv w:val="1"/>
      <w:marLeft w:val="0"/>
      <w:marRight w:val="0"/>
      <w:marTop w:val="0"/>
      <w:marBottom w:val="0"/>
      <w:divBdr>
        <w:top w:val="none" w:sz="0" w:space="0" w:color="auto"/>
        <w:left w:val="none" w:sz="0" w:space="0" w:color="auto"/>
        <w:bottom w:val="none" w:sz="0" w:space="0" w:color="auto"/>
        <w:right w:val="none" w:sz="0" w:space="0" w:color="auto"/>
      </w:divBdr>
    </w:div>
    <w:div w:id="135614449">
      <w:bodyDiv w:val="1"/>
      <w:marLeft w:val="0"/>
      <w:marRight w:val="0"/>
      <w:marTop w:val="0"/>
      <w:marBottom w:val="0"/>
      <w:divBdr>
        <w:top w:val="none" w:sz="0" w:space="0" w:color="auto"/>
        <w:left w:val="none" w:sz="0" w:space="0" w:color="auto"/>
        <w:bottom w:val="none" w:sz="0" w:space="0" w:color="auto"/>
        <w:right w:val="none" w:sz="0" w:space="0" w:color="auto"/>
      </w:divBdr>
    </w:div>
    <w:div w:id="136075771">
      <w:bodyDiv w:val="1"/>
      <w:marLeft w:val="0"/>
      <w:marRight w:val="0"/>
      <w:marTop w:val="0"/>
      <w:marBottom w:val="0"/>
      <w:divBdr>
        <w:top w:val="none" w:sz="0" w:space="0" w:color="auto"/>
        <w:left w:val="none" w:sz="0" w:space="0" w:color="auto"/>
        <w:bottom w:val="none" w:sz="0" w:space="0" w:color="auto"/>
        <w:right w:val="none" w:sz="0" w:space="0" w:color="auto"/>
      </w:divBdr>
    </w:div>
    <w:div w:id="136344791">
      <w:bodyDiv w:val="1"/>
      <w:marLeft w:val="0"/>
      <w:marRight w:val="0"/>
      <w:marTop w:val="0"/>
      <w:marBottom w:val="0"/>
      <w:divBdr>
        <w:top w:val="none" w:sz="0" w:space="0" w:color="auto"/>
        <w:left w:val="none" w:sz="0" w:space="0" w:color="auto"/>
        <w:bottom w:val="none" w:sz="0" w:space="0" w:color="auto"/>
        <w:right w:val="none" w:sz="0" w:space="0" w:color="auto"/>
      </w:divBdr>
    </w:div>
    <w:div w:id="136920868">
      <w:bodyDiv w:val="1"/>
      <w:marLeft w:val="0"/>
      <w:marRight w:val="0"/>
      <w:marTop w:val="0"/>
      <w:marBottom w:val="0"/>
      <w:divBdr>
        <w:top w:val="none" w:sz="0" w:space="0" w:color="auto"/>
        <w:left w:val="none" w:sz="0" w:space="0" w:color="auto"/>
        <w:bottom w:val="none" w:sz="0" w:space="0" w:color="auto"/>
        <w:right w:val="none" w:sz="0" w:space="0" w:color="auto"/>
      </w:divBdr>
    </w:div>
    <w:div w:id="137575763">
      <w:bodyDiv w:val="1"/>
      <w:marLeft w:val="0"/>
      <w:marRight w:val="0"/>
      <w:marTop w:val="0"/>
      <w:marBottom w:val="0"/>
      <w:divBdr>
        <w:top w:val="none" w:sz="0" w:space="0" w:color="auto"/>
        <w:left w:val="none" w:sz="0" w:space="0" w:color="auto"/>
        <w:bottom w:val="none" w:sz="0" w:space="0" w:color="auto"/>
        <w:right w:val="none" w:sz="0" w:space="0" w:color="auto"/>
      </w:divBdr>
    </w:div>
    <w:div w:id="138109539">
      <w:bodyDiv w:val="1"/>
      <w:marLeft w:val="0"/>
      <w:marRight w:val="0"/>
      <w:marTop w:val="0"/>
      <w:marBottom w:val="0"/>
      <w:divBdr>
        <w:top w:val="none" w:sz="0" w:space="0" w:color="auto"/>
        <w:left w:val="none" w:sz="0" w:space="0" w:color="auto"/>
        <w:bottom w:val="none" w:sz="0" w:space="0" w:color="auto"/>
        <w:right w:val="none" w:sz="0" w:space="0" w:color="auto"/>
      </w:divBdr>
    </w:div>
    <w:div w:id="140388341">
      <w:bodyDiv w:val="1"/>
      <w:marLeft w:val="0"/>
      <w:marRight w:val="0"/>
      <w:marTop w:val="0"/>
      <w:marBottom w:val="0"/>
      <w:divBdr>
        <w:top w:val="none" w:sz="0" w:space="0" w:color="auto"/>
        <w:left w:val="none" w:sz="0" w:space="0" w:color="auto"/>
        <w:bottom w:val="none" w:sz="0" w:space="0" w:color="auto"/>
        <w:right w:val="none" w:sz="0" w:space="0" w:color="auto"/>
      </w:divBdr>
    </w:div>
    <w:div w:id="140462617">
      <w:bodyDiv w:val="1"/>
      <w:marLeft w:val="0"/>
      <w:marRight w:val="0"/>
      <w:marTop w:val="0"/>
      <w:marBottom w:val="0"/>
      <w:divBdr>
        <w:top w:val="none" w:sz="0" w:space="0" w:color="auto"/>
        <w:left w:val="none" w:sz="0" w:space="0" w:color="auto"/>
        <w:bottom w:val="none" w:sz="0" w:space="0" w:color="auto"/>
        <w:right w:val="none" w:sz="0" w:space="0" w:color="auto"/>
      </w:divBdr>
    </w:div>
    <w:div w:id="141314580">
      <w:bodyDiv w:val="1"/>
      <w:marLeft w:val="0"/>
      <w:marRight w:val="0"/>
      <w:marTop w:val="0"/>
      <w:marBottom w:val="0"/>
      <w:divBdr>
        <w:top w:val="none" w:sz="0" w:space="0" w:color="auto"/>
        <w:left w:val="none" w:sz="0" w:space="0" w:color="auto"/>
        <w:bottom w:val="none" w:sz="0" w:space="0" w:color="auto"/>
        <w:right w:val="none" w:sz="0" w:space="0" w:color="auto"/>
      </w:divBdr>
    </w:div>
    <w:div w:id="141703151">
      <w:bodyDiv w:val="1"/>
      <w:marLeft w:val="0"/>
      <w:marRight w:val="0"/>
      <w:marTop w:val="0"/>
      <w:marBottom w:val="0"/>
      <w:divBdr>
        <w:top w:val="none" w:sz="0" w:space="0" w:color="auto"/>
        <w:left w:val="none" w:sz="0" w:space="0" w:color="auto"/>
        <w:bottom w:val="none" w:sz="0" w:space="0" w:color="auto"/>
        <w:right w:val="none" w:sz="0" w:space="0" w:color="auto"/>
      </w:divBdr>
    </w:div>
    <w:div w:id="142503547">
      <w:bodyDiv w:val="1"/>
      <w:marLeft w:val="0"/>
      <w:marRight w:val="0"/>
      <w:marTop w:val="0"/>
      <w:marBottom w:val="0"/>
      <w:divBdr>
        <w:top w:val="none" w:sz="0" w:space="0" w:color="auto"/>
        <w:left w:val="none" w:sz="0" w:space="0" w:color="auto"/>
        <w:bottom w:val="none" w:sz="0" w:space="0" w:color="auto"/>
        <w:right w:val="none" w:sz="0" w:space="0" w:color="auto"/>
      </w:divBdr>
    </w:div>
    <w:div w:id="142897484">
      <w:bodyDiv w:val="1"/>
      <w:marLeft w:val="0"/>
      <w:marRight w:val="0"/>
      <w:marTop w:val="0"/>
      <w:marBottom w:val="0"/>
      <w:divBdr>
        <w:top w:val="none" w:sz="0" w:space="0" w:color="auto"/>
        <w:left w:val="none" w:sz="0" w:space="0" w:color="auto"/>
        <w:bottom w:val="none" w:sz="0" w:space="0" w:color="auto"/>
        <w:right w:val="none" w:sz="0" w:space="0" w:color="auto"/>
      </w:divBdr>
    </w:div>
    <w:div w:id="144199568">
      <w:bodyDiv w:val="1"/>
      <w:marLeft w:val="0"/>
      <w:marRight w:val="0"/>
      <w:marTop w:val="0"/>
      <w:marBottom w:val="0"/>
      <w:divBdr>
        <w:top w:val="none" w:sz="0" w:space="0" w:color="auto"/>
        <w:left w:val="none" w:sz="0" w:space="0" w:color="auto"/>
        <w:bottom w:val="none" w:sz="0" w:space="0" w:color="auto"/>
        <w:right w:val="none" w:sz="0" w:space="0" w:color="auto"/>
      </w:divBdr>
    </w:div>
    <w:div w:id="145518830">
      <w:bodyDiv w:val="1"/>
      <w:marLeft w:val="0"/>
      <w:marRight w:val="0"/>
      <w:marTop w:val="0"/>
      <w:marBottom w:val="0"/>
      <w:divBdr>
        <w:top w:val="none" w:sz="0" w:space="0" w:color="auto"/>
        <w:left w:val="none" w:sz="0" w:space="0" w:color="auto"/>
        <w:bottom w:val="none" w:sz="0" w:space="0" w:color="auto"/>
        <w:right w:val="none" w:sz="0" w:space="0" w:color="auto"/>
      </w:divBdr>
    </w:div>
    <w:div w:id="146168757">
      <w:bodyDiv w:val="1"/>
      <w:marLeft w:val="0"/>
      <w:marRight w:val="0"/>
      <w:marTop w:val="0"/>
      <w:marBottom w:val="0"/>
      <w:divBdr>
        <w:top w:val="none" w:sz="0" w:space="0" w:color="auto"/>
        <w:left w:val="none" w:sz="0" w:space="0" w:color="auto"/>
        <w:bottom w:val="none" w:sz="0" w:space="0" w:color="auto"/>
        <w:right w:val="none" w:sz="0" w:space="0" w:color="auto"/>
      </w:divBdr>
    </w:div>
    <w:div w:id="146169933">
      <w:bodyDiv w:val="1"/>
      <w:marLeft w:val="0"/>
      <w:marRight w:val="0"/>
      <w:marTop w:val="0"/>
      <w:marBottom w:val="0"/>
      <w:divBdr>
        <w:top w:val="none" w:sz="0" w:space="0" w:color="auto"/>
        <w:left w:val="none" w:sz="0" w:space="0" w:color="auto"/>
        <w:bottom w:val="none" w:sz="0" w:space="0" w:color="auto"/>
        <w:right w:val="none" w:sz="0" w:space="0" w:color="auto"/>
      </w:divBdr>
    </w:div>
    <w:div w:id="147289324">
      <w:bodyDiv w:val="1"/>
      <w:marLeft w:val="0"/>
      <w:marRight w:val="0"/>
      <w:marTop w:val="0"/>
      <w:marBottom w:val="0"/>
      <w:divBdr>
        <w:top w:val="none" w:sz="0" w:space="0" w:color="auto"/>
        <w:left w:val="none" w:sz="0" w:space="0" w:color="auto"/>
        <w:bottom w:val="none" w:sz="0" w:space="0" w:color="auto"/>
        <w:right w:val="none" w:sz="0" w:space="0" w:color="auto"/>
      </w:divBdr>
    </w:div>
    <w:div w:id="147328634">
      <w:bodyDiv w:val="1"/>
      <w:marLeft w:val="0"/>
      <w:marRight w:val="0"/>
      <w:marTop w:val="0"/>
      <w:marBottom w:val="0"/>
      <w:divBdr>
        <w:top w:val="none" w:sz="0" w:space="0" w:color="auto"/>
        <w:left w:val="none" w:sz="0" w:space="0" w:color="auto"/>
        <w:bottom w:val="none" w:sz="0" w:space="0" w:color="auto"/>
        <w:right w:val="none" w:sz="0" w:space="0" w:color="auto"/>
      </w:divBdr>
    </w:div>
    <w:div w:id="147483187">
      <w:bodyDiv w:val="1"/>
      <w:marLeft w:val="0"/>
      <w:marRight w:val="0"/>
      <w:marTop w:val="0"/>
      <w:marBottom w:val="0"/>
      <w:divBdr>
        <w:top w:val="none" w:sz="0" w:space="0" w:color="auto"/>
        <w:left w:val="none" w:sz="0" w:space="0" w:color="auto"/>
        <w:bottom w:val="none" w:sz="0" w:space="0" w:color="auto"/>
        <w:right w:val="none" w:sz="0" w:space="0" w:color="auto"/>
      </w:divBdr>
    </w:div>
    <w:div w:id="147599388">
      <w:bodyDiv w:val="1"/>
      <w:marLeft w:val="0"/>
      <w:marRight w:val="0"/>
      <w:marTop w:val="0"/>
      <w:marBottom w:val="0"/>
      <w:divBdr>
        <w:top w:val="none" w:sz="0" w:space="0" w:color="auto"/>
        <w:left w:val="none" w:sz="0" w:space="0" w:color="auto"/>
        <w:bottom w:val="none" w:sz="0" w:space="0" w:color="auto"/>
        <w:right w:val="none" w:sz="0" w:space="0" w:color="auto"/>
      </w:divBdr>
    </w:div>
    <w:div w:id="147862108">
      <w:bodyDiv w:val="1"/>
      <w:marLeft w:val="0"/>
      <w:marRight w:val="0"/>
      <w:marTop w:val="0"/>
      <w:marBottom w:val="0"/>
      <w:divBdr>
        <w:top w:val="none" w:sz="0" w:space="0" w:color="auto"/>
        <w:left w:val="none" w:sz="0" w:space="0" w:color="auto"/>
        <w:bottom w:val="none" w:sz="0" w:space="0" w:color="auto"/>
        <w:right w:val="none" w:sz="0" w:space="0" w:color="auto"/>
      </w:divBdr>
    </w:div>
    <w:div w:id="148330191">
      <w:bodyDiv w:val="1"/>
      <w:marLeft w:val="0"/>
      <w:marRight w:val="0"/>
      <w:marTop w:val="0"/>
      <w:marBottom w:val="0"/>
      <w:divBdr>
        <w:top w:val="none" w:sz="0" w:space="0" w:color="auto"/>
        <w:left w:val="none" w:sz="0" w:space="0" w:color="auto"/>
        <w:bottom w:val="none" w:sz="0" w:space="0" w:color="auto"/>
        <w:right w:val="none" w:sz="0" w:space="0" w:color="auto"/>
      </w:divBdr>
    </w:div>
    <w:div w:id="148332877">
      <w:bodyDiv w:val="1"/>
      <w:marLeft w:val="0"/>
      <w:marRight w:val="0"/>
      <w:marTop w:val="0"/>
      <w:marBottom w:val="0"/>
      <w:divBdr>
        <w:top w:val="none" w:sz="0" w:space="0" w:color="auto"/>
        <w:left w:val="none" w:sz="0" w:space="0" w:color="auto"/>
        <w:bottom w:val="none" w:sz="0" w:space="0" w:color="auto"/>
        <w:right w:val="none" w:sz="0" w:space="0" w:color="auto"/>
      </w:divBdr>
    </w:div>
    <w:div w:id="148637337">
      <w:bodyDiv w:val="1"/>
      <w:marLeft w:val="0"/>
      <w:marRight w:val="0"/>
      <w:marTop w:val="0"/>
      <w:marBottom w:val="0"/>
      <w:divBdr>
        <w:top w:val="none" w:sz="0" w:space="0" w:color="auto"/>
        <w:left w:val="none" w:sz="0" w:space="0" w:color="auto"/>
        <w:bottom w:val="none" w:sz="0" w:space="0" w:color="auto"/>
        <w:right w:val="none" w:sz="0" w:space="0" w:color="auto"/>
      </w:divBdr>
    </w:div>
    <w:div w:id="149055286">
      <w:bodyDiv w:val="1"/>
      <w:marLeft w:val="0"/>
      <w:marRight w:val="0"/>
      <w:marTop w:val="0"/>
      <w:marBottom w:val="0"/>
      <w:divBdr>
        <w:top w:val="none" w:sz="0" w:space="0" w:color="auto"/>
        <w:left w:val="none" w:sz="0" w:space="0" w:color="auto"/>
        <w:bottom w:val="none" w:sz="0" w:space="0" w:color="auto"/>
        <w:right w:val="none" w:sz="0" w:space="0" w:color="auto"/>
      </w:divBdr>
    </w:div>
    <w:div w:id="149564462">
      <w:bodyDiv w:val="1"/>
      <w:marLeft w:val="0"/>
      <w:marRight w:val="0"/>
      <w:marTop w:val="0"/>
      <w:marBottom w:val="0"/>
      <w:divBdr>
        <w:top w:val="none" w:sz="0" w:space="0" w:color="auto"/>
        <w:left w:val="none" w:sz="0" w:space="0" w:color="auto"/>
        <w:bottom w:val="none" w:sz="0" w:space="0" w:color="auto"/>
        <w:right w:val="none" w:sz="0" w:space="0" w:color="auto"/>
      </w:divBdr>
    </w:div>
    <w:div w:id="150022296">
      <w:bodyDiv w:val="1"/>
      <w:marLeft w:val="0"/>
      <w:marRight w:val="0"/>
      <w:marTop w:val="0"/>
      <w:marBottom w:val="0"/>
      <w:divBdr>
        <w:top w:val="none" w:sz="0" w:space="0" w:color="auto"/>
        <w:left w:val="none" w:sz="0" w:space="0" w:color="auto"/>
        <w:bottom w:val="none" w:sz="0" w:space="0" w:color="auto"/>
        <w:right w:val="none" w:sz="0" w:space="0" w:color="auto"/>
      </w:divBdr>
    </w:div>
    <w:div w:id="150024205">
      <w:bodyDiv w:val="1"/>
      <w:marLeft w:val="0"/>
      <w:marRight w:val="0"/>
      <w:marTop w:val="0"/>
      <w:marBottom w:val="0"/>
      <w:divBdr>
        <w:top w:val="none" w:sz="0" w:space="0" w:color="auto"/>
        <w:left w:val="none" w:sz="0" w:space="0" w:color="auto"/>
        <w:bottom w:val="none" w:sz="0" w:space="0" w:color="auto"/>
        <w:right w:val="none" w:sz="0" w:space="0" w:color="auto"/>
      </w:divBdr>
    </w:div>
    <w:div w:id="151527988">
      <w:bodyDiv w:val="1"/>
      <w:marLeft w:val="0"/>
      <w:marRight w:val="0"/>
      <w:marTop w:val="0"/>
      <w:marBottom w:val="0"/>
      <w:divBdr>
        <w:top w:val="none" w:sz="0" w:space="0" w:color="auto"/>
        <w:left w:val="none" w:sz="0" w:space="0" w:color="auto"/>
        <w:bottom w:val="none" w:sz="0" w:space="0" w:color="auto"/>
        <w:right w:val="none" w:sz="0" w:space="0" w:color="auto"/>
      </w:divBdr>
    </w:div>
    <w:div w:id="152453440">
      <w:bodyDiv w:val="1"/>
      <w:marLeft w:val="0"/>
      <w:marRight w:val="0"/>
      <w:marTop w:val="0"/>
      <w:marBottom w:val="0"/>
      <w:divBdr>
        <w:top w:val="none" w:sz="0" w:space="0" w:color="auto"/>
        <w:left w:val="none" w:sz="0" w:space="0" w:color="auto"/>
        <w:bottom w:val="none" w:sz="0" w:space="0" w:color="auto"/>
        <w:right w:val="none" w:sz="0" w:space="0" w:color="auto"/>
      </w:divBdr>
    </w:div>
    <w:div w:id="153452470">
      <w:bodyDiv w:val="1"/>
      <w:marLeft w:val="0"/>
      <w:marRight w:val="0"/>
      <w:marTop w:val="0"/>
      <w:marBottom w:val="0"/>
      <w:divBdr>
        <w:top w:val="none" w:sz="0" w:space="0" w:color="auto"/>
        <w:left w:val="none" w:sz="0" w:space="0" w:color="auto"/>
        <w:bottom w:val="none" w:sz="0" w:space="0" w:color="auto"/>
        <w:right w:val="none" w:sz="0" w:space="0" w:color="auto"/>
      </w:divBdr>
    </w:div>
    <w:div w:id="154347790">
      <w:bodyDiv w:val="1"/>
      <w:marLeft w:val="0"/>
      <w:marRight w:val="0"/>
      <w:marTop w:val="0"/>
      <w:marBottom w:val="0"/>
      <w:divBdr>
        <w:top w:val="none" w:sz="0" w:space="0" w:color="auto"/>
        <w:left w:val="none" w:sz="0" w:space="0" w:color="auto"/>
        <w:bottom w:val="none" w:sz="0" w:space="0" w:color="auto"/>
        <w:right w:val="none" w:sz="0" w:space="0" w:color="auto"/>
      </w:divBdr>
    </w:div>
    <w:div w:id="155153908">
      <w:bodyDiv w:val="1"/>
      <w:marLeft w:val="0"/>
      <w:marRight w:val="0"/>
      <w:marTop w:val="0"/>
      <w:marBottom w:val="0"/>
      <w:divBdr>
        <w:top w:val="none" w:sz="0" w:space="0" w:color="auto"/>
        <w:left w:val="none" w:sz="0" w:space="0" w:color="auto"/>
        <w:bottom w:val="none" w:sz="0" w:space="0" w:color="auto"/>
        <w:right w:val="none" w:sz="0" w:space="0" w:color="auto"/>
      </w:divBdr>
    </w:div>
    <w:div w:id="155460201">
      <w:bodyDiv w:val="1"/>
      <w:marLeft w:val="0"/>
      <w:marRight w:val="0"/>
      <w:marTop w:val="0"/>
      <w:marBottom w:val="0"/>
      <w:divBdr>
        <w:top w:val="none" w:sz="0" w:space="0" w:color="auto"/>
        <w:left w:val="none" w:sz="0" w:space="0" w:color="auto"/>
        <w:bottom w:val="none" w:sz="0" w:space="0" w:color="auto"/>
        <w:right w:val="none" w:sz="0" w:space="0" w:color="auto"/>
      </w:divBdr>
    </w:div>
    <w:div w:id="156382035">
      <w:bodyDiv w:val="1"/>
      <w:marLeft w:val="0"/>
      <w:marRight w:val="0"/>
      <w:marTop w:val="0"/>
      <w:marBottom w:val="0"/>
      <w:divBdr>
        <w:top w:val="none" w:sz="0" w:space="0" w:color="auto"/>
        <w:left w:val="none" w:sz="0" w:space="0" w:color="auto"/>
        <w:bottom w:val="none" w:sz="0" w:space="0" w:color="auto"/>
        <w:right w:val="none" w:sz="0" w:space="0" w:color="auto"/>
      </w:divBdr>
    </w:div>
    <w:div w:id="156579698">
      <w:bodyDiv w:val="1"/>
      <w:marLeft w:val="0"/>
      <w:marRight w:val="0"/>
      <w:marTop w:val="0"/>
      <w:marBottom w:val="0"/>
      <w:divBdr>
        <w:top w:val="none" w:sz="0" w:space="0" w:color="auto"/>
        <w:left w:val="none" w:sz="0" w:space="0" w:color="auto"/>
        <w:bottom w:val="none" w:sz="0" w:space="0" w:color="auto"/>
        <w:right w:val="none" w:sz="0" w:space="0" w:color="auto"/>
      </w:divBdr>
    </w:div>
    <w:div w:id="157229926">
      <w:bodyDiv w:val="1"/>
      <w:marLeft w:val="0"/>
      <w:marRight w:val="0"/>
      <w:marTop w:val="0"/>
      <w:marBottom w:val="0"/>
      <w:divBdr>
        <w:top w:val="none" w:sz="0" w:space="0" w:color="auto"/>
        <w:left w:val="none" w:sz="0" w:space="0" w:color="auto"/>
        <w:bottom w:val="none" w:sz="0" w:space="0" w:color="auto"/>
        <w:right w:val="none" w:sz="0" w:space="0" w:color="auto"/>
      </w:divBdr>
    </w:div>
    <w:div w:id="158279069">
      <w:bodyDiv w:val="1"/>
      <w:marLeft w:val="0"/>
      <w:marRight w:val="0"/>
      <w:marTop w:val="0"/>
      <w:marBottom w:val="0"/>
      <w:divBdr>
        <w:top w:val="none" w:sz="0" w:space="0" w:color="auto"/>
        <w:left w:val="none" w:sz="0" w:space="0" w:color="auto"/>
        <w:bottom w:val="none" w:sz="0" w:space="0" w:color="auto"/>
        <w:right w:val="none" w:sz="0" w:space="0" w:color="auto"/>
      </w:divBdr>
    </w:div>
    <w:div w:id="160321076">
      <w:bodyDiv w:val="1"/>
      <w:marLeft w:val="0"/>
      <w:marRight w:val="0"/>
      <w:marTop w:val="0"/>
      <w:marBottom w:val="0"/>
      <w:divBdr>
        <w:top w:val="none" w:sz="0" w:space="0" w:color="auto"/>
        <w:left w:val="none" w:sz="0" w:space="0" w:color="auto"/>
        <w:bottom w:val="none" w:sz="0" w:space="0" w:color="auto"/>
        <w:right w:val="none" w:sz="0" w:space="0" w:color="auto"/>
      </w:divBdr>
    </w:div>
    <w:div w:id="160586919">
      <w:bodyDiv w:val="1"/>
      <w:marLeft w:val="0"/>
      <w:marRight w:val="0"/>
      <w:marTop w:val="0"/>
      <w:marBottom w:val="0"/>
      <w:divBdr>
        <w:top w:val="none" w:sz="0" w:space="0" w:color="auto"/>
        <w:left w:val="none" w:sz="0" w:space="0" w:color="auto"/>
        <w:bottom w:val="none" w:sz="0" w:space="0" w:color="auto"/>
        <w:right w:val="none" w:sz="0" w:space="0" w:color="auto"/>
      </w:divBdr>
    </w:div>
    <w:div w:id="160660450">
      <w:bodyDiv w:val="1"/>
      <w:marLeft w:val="0"/>
      <w:marRight w:val="0"/>
      <w:marTop w:val="0"/>
      <w:marBottom w:val="0"/>
      <w:divBdr>
        <w:top w:val="none" w:sz="0" w:space="0" w:color="auto"/>
        <w:left w:val="none" w:sz="0" w:space="0" w:color="auto"/>
        <w:bottom w:val="none" w:sz="0" w:space="0" w:color="auto"/>
        <w:right w:val="none" w:sz="0" w:space="0" w:color="auto"/>
      </w:divBdr>
    </w:div>
    <w:div w:id="160699926">
      <w:bodyDiv w:val="1"/>
      <w:marLeft w:val="0"/>
      <w:marRight w:val="0"/>
      <w:marTop w:val="0"/>
      <w:marBottom w:val="0"/>
      <w:divBdr>
        <w:top w:val="none" w:sz="0" w:space="0" w:color="auto"/>
        <w:left w:val="none" w:sz="0" w:space="0" w:color="auto"/>
        <w:bottom w:val="none" w:sz="0" w:space="0" w:color="auto"/>
        <w:right w:val="none" w:sz="0" w:space="0" w:color="auto"/>
      </w:divBdr>
    </w:div>
    <w:div w:id="161438521">
      <w:bodyDiv w:val="1"/>
      <w:marLeft w:val="0"/>
      <w:marRight w:val="0"/>
      <w:marTop w:val="0"/>
      <w:marBottom w:val="0"/>
      <w:divBdr>
        <w:top w:val="none" w:sz="0" w:space="0" w:color="auto"/>
        <w:left w:val="none" w:sz="0" w:space="0" w:color="auto"/>
        <w:bottom w:val="none" w:sz="0" w:space="0" w:color="auto"/>
        <w:right w:val="none" w:sz="0" w:space="0" w:color="auto"/>
      </w:divBdr>
    </w:div>
    <w:div w:id="162206677">
      <w:bodyDiv w:val="1"/>
      <w:marLeft w:val="0"/>
      <w:marRight w:val="0"/>
      <w:marTop w:val="0"/>
      <w:marBottom w:val="0"/>
      <w:divBdr>
        <w:top w:val="none" w:sz="0" w:space="0" w:color="auto"/>
        <w:left w:val="none" w:sz="0" w:space="0" w:color="auto"/>
        <w:bottom w:val="none" w:sz="0" w:space="0" w:color="auto"/>
        <w:right w:val="none" w:sz="0" w:space="0" w:color="auto"/>
      </w:divBdr>
    </w:div>
    <w:div w:id="162405251">
      <w:bodyDiv w:val="1"/>
      <w:marLeft w:val="0"/>
      <w:marRight w:val="0"/>
      <w:marTop w:val="0"/>
      <w:marBottom w:val="0"/>
      <w:divBdr>
        <w:top w:val="none" w:sz="0" w:space="0" w:color="auto"/>
        <w:left w:val="none" w:sz="0" w:space="0" w:color="auto"/>
        <w:bottom w:val="none" w:sz="0" w:space="0" w:color="auto"/>
        <w:right w:val="none" w:sz="0" w:space="0" w:color="auto"/>
      </w:divBdr>
    </w:div>
    <w:div w:id="162933507">
      <w:bodyDiv w:val="1"/>
      <w:marLeft w:val="0"/>
      <w:marRight w:val="0"/>
      <w:marTop w:val="0"/>
      <w:marBottom w:val="0"/>
      <w:divBdr>
        <w:top w:val="none" w:sz="0" w:space="0" w:color="auto"/>
        <w:left w:val="none" w:sz="0" w:space="0" w:color="auto"/>
        <w:bottom w:val="none" w:sz="0" w:space="0" w:color="auto"/>
        <w:right w:val="none" w:sz="0" w:space="0" w:color="auto"/>
      </w:divBdr>
    </w:div>
    <w:div w:id="163279442">
      <w:bodyDiv w:val="1"/>
      <w:marLeft w:val="0"/>
      <w:marRight w:val="0"/>
      <w:marTop w:val="0"/>
      <w:marBottom w:val="0"/>
      <w:divBdr>
        <w:top w:val="none" w:sz="0" w:space="0" w:color="auto"/>
        <w:left w:val="none" w:sz="0" w:space="0" w:color="auto"/>
        <w:bottom w:val="none" w:sz="0" w:space="0" w:color="auto"/>
        <w:right w:val="none" w:sz="0" w:space="0" w:color="auto"/>
      </w:divBdr>
    </w:div>
    <w:div w:id="163714756">
      <w:bodyDiv w:val="1"/>
      <w:marLeft w:val="0"/>
      <w:marRight w:val="0"/>
      <w:marTop w:val="0"/>
      <w:marBottom w:val="0"/>
      <w:divBdr>
        <w:top w:val="none" w:sz="0" w:space="0" w:color="auto"/>
        <w:left w:val="none" w:sz="0" w:space="0" w:color="auto"/>
        <w:bottom w:val="none" w:sz="0" w:space="0" w:color="auto"/>
        <w:right w:val="none" w:sz="0" w:space="0" w:color="auto"/>
      </w:divBdr>
    </w:div>
    <w:div w:id="163859065">
      <w:bodyDiv w:val="1"/>
      <w:marLeft w:val="0"/>
      <w:marRight w:val="0"/>
      <w:marTop w:val="0"/>
      <w:marBottom w:val="0"/>
      <w:divBdr>
        <w:top w:val="none" w:sz="0" w:space="0" w:color="auto"/>
        <w:left w:val="none" w:sz="0" w:space="0" w:color="auto"/>
        <w:bottom w:val="none" w:sz="0" w:space="0" w:color="auto"/>
        <w:right w:val="none" w:sz="0" w:space="0" w:color="auto"/>
      </w:divBdr>
    </w:div>
    <w:div w:id="163860936">
      <w:bodyDiv w:val="1"/>
      <w:marLeft w:val="0"/>
      <w:marRight w:val="0"/>
      <w:marTop w:val="0"/>
      <w:marBottom w:val="0"/>
      <w:divBdr>
        <w:top w:val="none" w:sz="0" w:space="0" w:color="auto"/>
        <w:left w:val="none" w:sz="0" w:space="0" w:color="auto"/>
        <w:bottom w:val="none" w:sz="0" w:space="0" w:color="auto"/>
        <w:right w:val="none" w:sz="0" w:space="0" w:color="auto"/>
      </w:divBdr>
    </w:div>
    <w:div w:id="165095969">
      <w:bodyDiv w:val="1"/>
      <w:marLeft w:val="0"/>
      <w:marRight w:val="0"/>
      <w:marTop w:val="0"/>
      <w:marBottom w:val="0"/>
      <w:divBdr>
        <w:top w:val="none" w:sz="0" w:space="0" w:color="auto"/>
        <w:left w:val="none" w:sz="0" w:space="0" w:color="auto"/>
        <w:bottom w:val="none" w:sz="0" w:space="0" w:color="auto"/>
        <w:right w:val="none" w:sz="0" w:space="0" w:color="auto"/>
      </w:divBdr>
    </w:div>
    <w:div w:id="165244964">
      <w:bodyDiv w:val="1"/>
      <w:marLeft w:val="0"/>
      <w:marRight w:val="0"/>
      <w:marTop w:val="0"/>
      <w:marBottom w:val="0"/>
      <w:divBdr>
        <w:top w:val="none" w:sz="0" w:space="0" w:color="auto"/>
        <w:left w:val="none" w:sz="0" w:space="0" w:color="auto"/>
        <w:bottom w:val="none" w:sz="0" w:space="0" w:color="auto"/>
        <w:right w:val="none" w:sz="0" w:space="0" w:color="auto"/>
      </w:divBdr>
    </w:div>
    <w:div w:id="165750932">
      <w:bodyDiv w:val="1"/>
      <w:marLeft w:val="0"/>
      <w:marRight w:val="0"/>
      <w:marTop w:val="0"/>
      <w:marBottom w:val="0"/>
      <w:divBdr>
        <w:top w:val="none" w:sz="0" w:space="0" w:color="auto"/>
        <w:left w:val="none" w:sz="0" w:space="0" w:color="auto"/>
        <w:bottom w:val="none" w:sz="0" w:space="0" w:color="auto"/>
        <w:right w:val="none" w:sz="0" w:space="0" w:color="auto"/>
      </w:divBdr>
    </w:div>
    <w:div w:id="165755260">
      <w:bodyDiv w:val="1"/>
      <w:marLeft w:val="0"/>
      <w:marRight w:val="0"/>
      <w:marTop w:val="0"/>
      <w:marBottom w:val="0"/>
      <w:divBdr>
        <w:top w:val="none" w:sz="0" w:space="0" w:color="auto"/>
        <w:left w:val="none" w:sz="0" w:space="0" w:color="auto"/>
        <w:bottom w:val="none" w:sz="0" w:space="0" w:color="auto"/>
        <w:right w:val="none" w:sz="0" w:space="0" w:color="auto"/>
      </w:divBdr>
    </w:div>
    <w:div w:id="166100520">
      <w:bodyDiv w:val="1"/>
      <w:marLeft w:val="0"/>
      <w:marRight w:val="0"/>
      <w:marTop w:val="0"/>
      <w:marBottom w:val="0"/>
      <w:divBdr>
        <w:top w:val="none" w:sz="0" w:space="0" w:color="auto"/>
        <w:left w:val="none" w:sz="0" w:space="0" w:color="auto"/>
        <w:bottom w:val="none" w:sz="0" w:space="0" w:color="auto"/>
        <w:right w:val="none" w:sz="0" w:space="0" w:color="auto"/>
      </w:divBdr>
    </w:div>
    <w:div w:id="166143712">
      <w:bodyDiv w:val="1"/>
      <w:marLeft w:val="0"/>
      <w:marRight w:val="0"/>
      <w:marTop w:val="0"/>
      <w:marBottom w:val="0"/>
      <w:divBdr>
        <w:top w:val="none" w:sz="0" w:space="0" w:color="auto"/>
        <w:left w:val="none" w:sz="0" w:space="0" w:color="auto"/>
        <w:bottom w:val="none" w:sz="0" w:space="0" w:color="auto"/>
        <w:right w:val="none" w:sz="0" w:space="0" w:color="auto"/>
      </w:divBdr>
    </w:div>
    <w:div w:id="167910313">
      <w:bodyDiv w:val="1"/>
      <w:marLeft w:val="0"/>
      <w:marRight w:val="0"/>
      <w:marTop w:val="0"/>
      <w:marBottom w:val="0"/>
      <w:divBdr>
        <w:top w:val="none" w:sz="0" w:space="0" w:color="auto"/>
        <w:left w:val="none" w:sz="0" w:space="0" w:color="auto"/>
        <w:bottom w:val="none" w:sz="0" w:space="0" w:color="auto"/>
        <w:right w:val="none" w:sz="0" w:space="0" w:color="auto"/>
      </w:divBdr>
    </w:div>
    <w:div w:id="168641834">
      <w:bodyDiv w:val="1"/>
      <w:marLeft w:val="0"/>
      <w:marRight w:val="0"/>
      <w:marTop w:val="0"/>
      <w:marBottom w:val="0"/>
      <w:divBdr>
        <w:top w:val="none" w:sz="0" w:space="0" w:color="auto"/>
        <w:left w:val="none" w:sz="0" w:space="0" w:color="auto"/>
        <w:bottom w:val="none" w:sz="0" w:space="0" w:color="auto"/>
        <w:right w:val="none" w:sz="0" w:space="0" w:color="auto"/>
      </w:divBdr>
    </w:div>
    <w:div w:id="169877859">
      <w:bodyDiv w:val="1"/>
      <w:marLeft w:val="0"/>
      <w:marRight w:val="0"/>
      <w:marTop w:val="0"/>
      <w:marBottom w:val="0"/>
      <w:divBdr>
        <w:top w:val="none" w:sz="0" w:space="0" w:color="auto"/>
        <w:left w:val="none" w:sz="0" w:space="0" w:color="auto"/>
        <w:bottom w:val="none" w:sz="0" w:space="0" w:color="auto"/>
        <w:right w:val="none" w:sz="0" w:space="0" w:color="auto"/>
      </w:divBdr>
    </w:div>
    <w:div w:id="170218515">
      <w:bodyDiv w:val="1"/>
      <w:marLeft w:val="0"/>
      <w:marRight w:val="0"/>
      <w:marTop w:val="0"/>
      <w:marBottom w:val="0"/>
      <w:divBdr>
        <w:top w:val="none" w:sz="0" w:space="0" w:color="auto"/>
        <w:left w:val="none" w:sz="0" w:space="0" w:color="auto"/>
        <w:bottom w:val="none" w:sz="0" w:space="0" w:color="auto"/>
        <w:right w:val="none" w:sz="0" w:space="0" w:color="auto"/>
      </w:divBdr>
    </w:div>
    <w:div w:id="170412180">
      <w:bodyDiv w:val="1"/>
      <w:marLeft w:val="0"/>
      <w:marRight w:val="0"/>
      <w:marTop w:val="0"/>
      <w:marBottom w:val="0"/>
      <w:divBdr>
        <w:top w:val="none" w:sz="0" w:space="0" w:color="auto"/>
        <w:left w:val="none" w:sz="0" w:space="0" w:color="auto"/>
        <w:bottom w:val="none" w:sz="0" w:space="0" w:color="auto"/>
        <w:right w:val="none" w:sz="0" w:space="0" w:color="auto"/>
      </w:divBdr>
    </w:div>
    <w:div w:id="170950622">
      <w:bodyDiv w:val="1"/>
      <w:marLeft w:val="0"/>
      <w:marRight w:val="0"/>
      <w:marTop w:val="0"/>
      <w:marBottom w:val="0"/>
      <w:divBdr>
        <w:top w:val="none" w:sz="0" w:space="0" w:color="auto"/>
        <w:left w:val="none" w:sz="0" w:space="0" w:color="auto"/>
        <w:bottom w:val="none" w:sz="0" w:space="0" w:color="auto"/>
        <w:right w:val="none" w:sz="0" w:space="0" w:color="auto"/>
      </w:divBdr>
    </w:div>
    <w:div w:id="171998310">
      <w:bodyDiv w:val="1"/>
      <w:marLeft w:val="0"/>
      <w:marRight w:val="0"/>
      <w:marTop w:val="0"/>
      <w:marBottom w:val="0"/>
      <w:divBdr>
        <w:top w:val="none" w:sz="0" w:space="0" w:color="auto"/>
        <w:left w:val="none" w:sz="0" w:space="0" w:color="auto"/>
        <w:bottom w:val="none" w:sz="0" w:space="0" w:color="auto"/>
        <w:right w:val="none" w:sz="0" w:space="0" w:color="auto"/>
      </w:divBdr>
    </w:div>
    <w:div w:id="172574805">
      <w:bodyDiv w:val="1"/>
      <w:marLeft w:val="0"/>
      <w:marRight w:val="0"/>
      <w:marTop w:val="0"/>
      <w:marBottom w:val="0"/>
      <w:divBdr>
        <w:top w:val="none" w:sz="0" w:space="0" w:color="auto"/>
        <w:left w:val="none" w:sz="0" w:space="0" w:color="auto"/>
        <w:bottom w:val="none" w:sz="0" w:space="0" w:color="auto"/>
        <w:right w:val="none" w:sz="0" w:space="0" w:color="auto"/>
      </w:divBdr>
    </w:div>
    <w:div w:id="173154823">
      <w:bodyDiv w:val="1"/>
      <w:marLeft w:val="0"/>
      <w:marRight w:val="0"/>
      <w:marTop w:val="0"/>
      <w:marBottom w:val="0"/>
      <w:divBdr>
        <w:top w:val="none" w:sz="0" w:space="0" w:color="auto"/>
        <w:left w:val="none" w:sz="0" w:space="0" w:color="auto"/>
        <w:bottom w:val="none" w:sz="0" w:space="0" w:color="auto"/>
        <w:right w:val="none" w:sz="0" w:space="0" w:color="auto"/>
      </w:divBdr>
    </w:div>
    <w:div w:id="173350738">
      <w:bodyDiv w:val="1"/>
      <w:marLeft w:val="0"/>
      <w:marRight w:val="0"/>
      <w:marTop w:val="0"/>
      <w:marBottom w:val="0"/>
      <w:divBdr>
        <w:top w:val="none" w:sz="0" w:space="0" w:color="auto"/>
        <w:left w:val="none" w:sz="0" w:space="0" w:color="auto"/>
        <w:bottom w:val="none" w:sz="0" w:space="0" w:color="auto"/>
        <w:right w:val="none" w:sz="0" w:space="0" w:color="auto"/>
      </w:divBdr>
    </w:div>
    <w:div w:id="174005274">
      <w:bodyDiv w:val="1"/>
      <w:marLeft w:val="0"/>
      <w:marRight w:val="0"/>
      <w:marTop w:val="0"/>
      <w:marBottom w:val="0"/>
      <w:divBdr>
        <w:top w:val="none" w:sz="0" w:space="0" w:color="auto"/>
        <w:left w:val="none" w:sz="0" w:space="0" w:color="auto"/>
        <w:bottom w:val="none" w:sz="0" w:space="0" w:color="auto"/>
        <w:right w:val="none" w:sz="0" w:space="0" w:color="auto"/>
      </w:divBdr>
    </w:div>
    <w:div w:id="174928347">
      <w:bodyDiv w:val="1"/>
      <w:marLeft w:val="0"/>
      <w:marRight w:val="0"/>
      <w:marTop w:val="0"/>
      <w:marBottom w:val="0"/>
      <w:divBdr>
        <w:top w:val="none" w:sz="0" w:space="0" w:color="auto"/>
        <w:left w:val="none" w:sz="0" w:space="0" w:color="auto"/>
        <w:bottom w:val="none" w:sz="0" w:space="0" w:color="auto"/>
        <w:right w:val="none" w:sz="0" w:space="0" w:color="auto"/>
      </w:divBdr>
    </w:div>
    <w:div w:id="175121779">
      <w:bodyDiv w:val="1"/>
      <w:marLeft w:val="0"/>
      <w:marRight w:val="0"/>
      <w:marTop w:val="0"/>
      <w:marBottom w:val="0"/>
      <w:divBdr>
        <w:top w:val="none" w:sz="0" w:space="0" w:color="auto"/>
        <w:left w:val="none" w:sz="0" w:space="0" w:color="auto"/>
        <w:bottom w:val="none" w:sz="0" w:space="0" w:color="auto"/>
        <w:right w:val="none" w:sz="0" w:space="0" w:color="auto"/>
      </w:divBdr>
    </w:div>
    <w:div w:id="176039600">
      <w:bodyDiv w:val="1"/>
      <w:marLeft w:val="0"/>
      <w:marRight w:val="0"/>
      <w:marTop w:val="0"/>
      <w:marBottom w:val="0"/>
      <w:divBdr>
        <w:top w:val="none" w:sz="0" w:space="0" w:color="auto"/>
        <w:left w:val="none" w:sz="0" w:space="0" w:color="auto"/>
        <w:bottom w:val="none" w:sz="0" w:space="0" w:color="auto"/>
        <w:right w:val="none" w:sz="0" w:space="0" w:color="auto"/>
      </w:divBdr>
    </w:div>
    <w:div w:id="176232830">
      <w:bodyDiv w:val="1"/>
      <w:marLeft w:val="0"/>
      <w:marRight w:val="0"/>
      <w:marTop w:val="0"/>
      <w:marBottom w:val="0"/>
      <w:divBdr>
        <w:top w:val="none" w:sz="0" w:space="0" w:color="auto"/>
        <w:left w:val="none" w:sz="0" w:space="0" w:color="auto"/>
        <w:bottom w:val="none" w:sz="0" w:space="0" w:color="auto"/>
        <w:right w:val="none" w:sz="0" w:space="0" w:color="auto"/>
      </w:divBdr>
    </w:div>
    <w:div w:id="178008617">
      <w:bodyDiv w:val="1"/>
      <w:marLeft w:val="0"/>
      <w:marRight w:val="0"/>
      <w:marTop w:val="0"/>
      <w:marBottom w:val="0"/>
      <w:divBdr>
        <w:top w:val="none" w:sz="0" w:space="0" w:color="auto"/>
        <w:left w:val="none" w:sz="0" w:space="0" w:color="auto"/>
        <w:bottom w:val="none" w:sz="0" w:space="0" w:color="auto"/>
        <w:right w:val="none" w:sz="0" w:space="0" w:color="auto"/>
      </w:divBdr>
    </w:div>
    <w:div w:id="178398351">
      <w:bodyDiv w:val="1"/>
      <w:marLeft w:val="0"/>
      <w:marRight w:val="0"/>
      <w:marTop w:val="0"/>
      <w:marBottom w:val="0"/>
      <w:divBdr>
        <w:top w:val="none" w:sz="0" w:space="0" w:color="auto"/>
        <w:left w:val="none" w:sz="0" w:space="0" w:color="auto"/>
        <w:bottom w:val="none" w:sz="0" w:space="0" w:color="auto"/>
        <w:right w:val="none" w:sz="0" w:space="0" w:color="auto"/>
      </w:divBdr>
    </w:div>
    <w:div w:id="179324077">
      <w:bodyDiv w:val="1"/>
      <w:marLeft w:val="0"/>
      <w:marRight w:val="0"/>
      <w:marTop w:val="0"/>
      <w:marBottom w:val="0"/>
      <w:divBdr>
        <w:top w:val="none" w:sz="0" w:space="0" w:color="auto"/>
        <w:left w:val="none" w:sz="0" w:space="0" w:color="auto"/>
        <w:bottom w:val="none" w:sz="0" w:space="0" w:color="auto"/>
        <w:right w:val="none" w:sz="0" w:space="0" w:color="auto"/>
      </w:divBdr>
    </w:div>
    <w:div w:id="179442448">
      <w:bodyDiv w:val="1"/>
      <w:marLeft w:val="0"/>
      <w:marRight w:val="0"/>
      <w:marTop w:val="0"/>
      <w:marBottom w:val="0"/>
      <w:divBdr>
        <w:top w:val="none" w:sz="0" w:space="0" w:color="auto"/>
        <w:left w:val="none" w:sz="0" w:space="0" w:color="auto"/>
        <w:bottom w:val="none" w:sz="0" w:space="0" w:color="auto"/>
        <w:right w:val="none" w:sz="0" w:space="0" w:color="auto"/>
      </w:divBdr>
    </w:div>
    <w:div w:id="179508526">
      <w:bodyDiv w:val="1"/>
      <w:marLeft w:val="0"/>
      <w:marRight w:val="0"/>
      <w:marTop w:val="0"/>
      <w:marBottom w:val="0"/>
      <w:divBdr>
        <w:top w:val="none" w:sz="0" w:space="0" w:color="auto"/>
        <w:left w:val="none" w:sz="0" w:space="0" w:color="auto"/>
        <w:bottom w:val="none" w:sz="0" w:space="0" w:color="auto"/>
        <w:right w:val="none" w:sz="0" w:space="0" w:color="auto"/>
      </w:divBdr>
    </w:div>
    <w:div w:id="179635365">
      <w:bodyDiv w:val="1"/>
      <w:marLeft w:val="0"/>
      <w:marRight w:val="0"/>
      <w:marTop w:val="0"/>
      <w:marBottom w:val="0"/>
      <w:divBdr>
        <w:top w:val="none" w:sz="0" w:space="0" w:color="auto"/>
        <w:left w:val="none" w:sz="0" w:space="0" w:color="auto"/>
        <w:bottom w:val="none" w:sz="0" w:space="0" w:color="auto"/>
        <w:right w:val="none" w:sz="0" w:space="0" w:color="auto"/>
      </w:divBdr>
    </w:div>
    <w:div w:id="179780749">
      <w:bodyDiv w:val="1"/>
      <w:marLeft w:val="0"/>
      <w:marRight w:val="0"/>
      <w:marTop w:val="0"/>
      <w:marBottom w:val="0"/>
      <w:divBdr>
        <w:top w:val="none" w:sz="0" w:space="0" w:color="auto"/>
        <w:left w:val="none" w:sz="0" w:space="0" w:color="auto"/>
        <w:bottom w:val="none" w:sz="0" w:space="0" w:color="auto"/>
        <w:right w:val="none" w:sz="0" w:space="0" w:color="auto"/>
      </w:divBdr>
    </w:div>
    <w:div w:id="179858497">
      <w:bodyDiv w:val="1"/>
      <w:marLeft w:val="0"/>
      <w:marRight w:val="0"/>
      <w:marTop w:val="0"/>
      <w:marBottom w:val="0"/>
      <w:divBdr>
        <w:top w:val="none" w:sz="0" w:space="0" w:color="auto"/>
        <w:left w:val="none" w:sz="0" w:space="0" w:color="auto"/>
        <w:bottom w:val="none" w:sz="0" w:space="0" w:color="auto"/>
        <w:right w:val="none" w:sz="0" w:space="0" w:color="auto"/>
      </w:divBdr>
    </w:div>
    <w:div w:id="180703048">
      <w:bodyDiv w:val="1"/>
      <w:marLeft w:val="0"/>
      <w:marRight w:val="0"/>
      <w:marTop w:val="0"/>
      <w:marBottom w:val="0"/>
      <w:divBdr>
        <w:top w:val="none" w:sz="0" w:space="0" w:color="auto"/>
        <w:left w:val="none" w:sz="0" w:space="0" w:color="auto"/>
        <w:bottom w:val="none" w:sz="0" w:space="0" w:color="auto"/>
        <w:right w:val="none" w:sz="0" w:space="0" w:color="auto"/>
      </w:divBdr>
    </w:div>
    <w:div w:id="180976960">
      <w:bodyDiv w:val="1"/>
      <w:marLeft w:val="0"/>
      <w:marRight w:val="0"/>
      <w:marTop w:val="0"/>
      <w:marBottom w:val="0"/>
      <w:divBdr>
        <w:top w:val="none" w:sz="0" w:space="0" w:color="auto"/>
        <w:left w:val="none" w:sz="0" w:space="0" w:color="auto"/>
        <w:bottom w:val="none" w:sz="0" w:space="0" w:color="auto"/>
        <w:right w:val="none" w:sz="0" w:space="0" w:color="auto"/>
      </w:divBdr>
    </w:div>
    <w:div w:id="181630137">
      <w:bodyDiv w:val="1"/>
      <w:marLeft w:val="0"/>
      <w:marRight w:val="0"/>
      <w:marTop w:val="0"/>
      <w:marBottom w:val="0"/>
      <w:divBdr>
        <w:top w:val="none" w:sz="0" w:space="0" w:color="auto"/>
        <w:left w:val="none" w:sz="0" w:space="0" w:color="auto"/>
        <w:bottom w:val="none" w:sz="0" w:space="0" w:color="auto"/>
        <w:right w:val="none" w:sz="0" w:space="0" w:color="auto"/>
      </w:divBdr>
    </w:div>
    <w:div w:id="182327796">
      <w:bodyDiv w:val="1"/>
      <w:marLeft w:val="0"/>
      <w:marRight w:val="0"/>
      <w:marTop w:val="0"/>
      <w:marBottom w:val="0"/>
      <w:divBdr>
        <w:top w:val="none" w:sz="0" w:space="0" w:color="auto"/>
        <w:left w:val="none" w:sz="0" w:space="0" w:color="auto"/>
        <w:bottom w:val="none" w:sz="0" w:space="0" w:color="auto"/>
        <w:right w:val="none" w:sz="0" w:space="0" w:color="auto"/>
      </w:divBdr>
    </w:div>
    <w:div w:id="182521697">
      <w:bodyDiv w:val="1"/>
      <w:marLeft w:val="0"/>
      <w:marRight w:val="0"/>
      <w:marTop w:val="0"/>
      <w:marBottom w:val="0"/>
      <w:divBdr>
        <w:top w:val="none" w:sz="0" w:space="0" w:color="auto"/>
        <w:left w:val="none" w:sz="0" w:space="0" w:color="auto"/>
        <w:bottom w:val="none" w:sz="0" w:space="0" w:color="auto"/>
        <w:right w:val="none" w:sz="0" w:space="0" w:color="auto"/>
      </w:divBdr>
    </w:div>
    <w:div w:id="183059106">
      <w:bodyDiv w:val="1"/>
      <w:marLeft w:val="0"/>
      <w:marRight w:val="0"/>
      <w:marTop w:val="0"/>
      <w:marBottom w:val="0"/>
      <w:divBdr>
        <w:top w:val="none" w:sz="0" w:space="0" w:color="auto"/>
        <w:left w:val="none" w:sz="0" w:space="0" w:color="auto"/>
        <w:bottom w:val="none" w:sz="0" w:space="0" w:color="auto"/>
        <w:right w:val="none" w:sz="0" w:space="0" w:color="auto"/>
      </w:divBdr>
    </w:div>
    <w:div w:id="183834342">
      <w:bodyDiv w:val="1"/>
      <w:marLeft w:val="0"/>
      <w:marRight w:val="0"/>
      <w:marTop w:val="0"/>
      <w:marBottom w:val="0"/>
      <w:divBdr>
        <w:top w:val="none" w:sz="0" w:space="0" w:color="auto"/>
        <w:left w:val="none" w:sz="0" w:space="0" w:color="auto"/>
        <w:bottom w:val="none" w:sz="0" w:space="0" w:color="auto"/>
        <w:right w:val="none" w:sz="0" w:space="0" w:color="auto"/>
      </w:divBdr>
    </w:div>
    <w:div w:id="184516317">
      <w:bodyDiv w:val="1"/>
      <w:marLeft w:val="0"/>
      <w:marRight w:val="0"/>
      <w:marTop w:val="0"/>
      <w:marBottom w:val="0"/>
      <w:divBdr>
        <w:top w:val="none" w:sz="0" w:space="0" w:color="auto"/>
        <w:left w:val="none" w:sz="0" w:space="0" w:color="auto"/>
        <w:bottom w:val="none" w:sz="0" w:space="0" w:color="auto"/>
        <w:right w:val="none" w:sz="0" w:space="0" w:color="auto"/>
      </w:divBdr>
    </w:div>
    <w:div w:id="184561465">
      <w:bodyDiv w:val="1"/>
      <w:marLeft w:val="0"/>
      <w:marRight w:val="0"/>
      <w:marTop w:val="0"/>
      <w:marBottom w:val="0"/>
      <w:divBdr>
        <w:top w:val="none" w:sz="0" w:space="0" w:color="auto"/>
        <w:left w:val="none" w:sz="0" w:space="0" w:color="auto"/>
        <w:bottom w:val="none" w:sz="0" w:space="0" w:color="auto"/>
        <w:right w:val="none" w:sz="0" w:space="0" w:color="auto"/>
      </w:divBdr>
    </w:div>
    <w:div w:id="185675684">
      <w:bodyDiv w:val="1"/>
      <w:marLeft w:val="0"/>
      <w:marRight w:val="0"/>
      <w:marTop w:val="0"/>
      <w:marBottom w:val="0"/>
      <w:divBdr>
        <w:top w:val="none" w:sz="0" w:space="0" w:color="auto"/>
        <w:left w:val="none" w:sz="0" w:space="0" w:color="auto"/>
        <w:bottom w:val="none" w:sz="0" w:space="0" w:color="auto"/>
        <w:right w:val="none" w:sz="0" w:space="0" w:color="auto"/>
      </w:divBdr>
    </w:div>
    <w:div w:id="185868038">
      <w:bodyDiv w:val="1"/>
      <w:marLeft w:val="0"/>
      <w:marRight w:val="0"/>
      <w:marTop w:val="0"/>
      <w:marBottom w:val="0"/>
      <w:divBdr>
        <w:top w:val="none" w:sz="0" w:space="0" w:color="auto"/>
        <w:left w:val="none" w:sz="0" w:space="0" w:color="auto"/>
        <w:bottom w:val="none" w:sz="0" w:space="0" w:color="auto"/>
        <w:right w:val="none" w:sz="0" w:space="0" w:color="auto"/>
      </w:divBdr>
    </w:div>
    <w:div w:id="186144827">
      <w:bodyDiv w:val="1"/>
      <w:marLeft w:val="0"/>
      <w:marRight w:val="0"/>
      <w:marTop w:val="0"/>
      <w:marBottom w:val="0"/>
      <w:divBdr>
        <w:top w:val="none" w:sz="0" w:space="0" w:color="auto"/>
        <w:left w:val="none" w:sz="0" w:space="0" w:color="auto"/>
        <w:bottom w:val="none" w:sz="0" w:space="0" w:color="auto"/>
        <w:right w:val="none" w:sz="0" w:space="0" w:color="auto"/>
      </w:divBdr>
    </w:div>
    <w:div w:id="186258550">
      <w:bodyDiv w:val="1"/>
      <w:marLeft w:val="0"/>
      <w:marRight w:val="0"/>
      <w:marTop w:val="0"/>
      <w:marBottom w:val="0"/>
      <w:divBdr>
        <w:top w:val="none" w:sz="0" w:space="0" w:color="auto"/>
        <w:left w:val="none" w:sz="0" w:space="0" w:color="auto"/>
        <w:bottom w:val="none" w:sz="0" w:space="0" w:color="auto"/>
        <w:right w:val="none" w:sz="0" w:space="0" w:color="auto"/>
      </w:divBdr>
    </w:div>
    <w:div w:id="187372713">
      <w:bodyDiv w:val="1"/>
      <w:marLeft w:val="0"/>
      <w:marRight w:val="0"/>
      <w:marTop w:val="0"/>
      <w:marBottom w:val="0"/>
      <w:divBdr>
        <w:top w:val="none" w:sz="0" w:space="0" w:color="auto"/>
        <w:left w:val="none" w:sz="0" w:space="0" w:color="auto"/>
        <w:bottom w:val="none" w:sz="0" w:space="0" w:color="auto"/>
        <w:right w:val="none" w:sz="0" w:space="0" w:color="auto"/>
      </w:divBdr>
    </w:div>
    <w:div w:id="188222875">
      <w:bodyDiv w:val="1"/>
      <w:marLeft w:val="0"/>
      <w:marRight w:val="0"/>
      <w:marTop w:val="0"/>
      <w:marBottom w:val="0"/>
      <w:divBdr>
        <w:top w:val="none" w:sz="0" w:space="0" w:color="auto"/>
        <w:left w:val="none" w:sz="0" w:space="0" w:color="auto"/>
        <w:bottom w:val="none" w:sz="0" w:space="0" w:color="auto"/>
        <w:right w:val="none" w:sz="0" w:space="0" w:color="auto"/>
      </w:divBdr>
    </w:div>
    <w:div w:id="188564794">
      <w:bodyDiv w:val="1"/>
      <w:marLeft w:val="0"/>
      <w:marRight w:val="0"/>
      <w:marTop w:val="0"/>
      <w:marBottom w:val="0"/>
      <w:divBdr>
        <w:top w:val="none" w:sz="0" w:space="0" w:color="auto"/>
        <w:left w:val="none" w:sz="0" w:space="0" w:color="auto"/>
        <w:bottom w:val="none" w:sz="0" w:space="0" w:color="auto"/>
        <w:right w:val="none" w:sz="0" w:space="0" w:color="auto"/>
      </w:divBdr>
    </w:div>
    <w:div w:id="189072656">
      <w:bodyDiv w:val="1"/>
      <w:marLeft w:val="0"/>
      <w:marRight w:val="0"/>
      <w:marTop w:val="0"/>
      <w:marBottom w:val="0"/>
      <w:divBdr>
        <w:top w:val="none" w:sz="0" w:space="0" w:color="auto"/>
        <w:left w:val="none" w:sz="0" w:space="0" w:color="auto"/>
        <w:bottom w:val="none" w:sz="0" w:space="0" w:color="auto"/>
        <w:right w:val="none" w:sz="0" w:space="0" w:color="auto"/>
      </w:divBdr>
    </w:div>
    <w:div w:id="190535712">
      <w:bodyDiv w:val="1"/>
      <w:marLeft w:val="0"/>
      <w:marRight w:val="0"/>
      <w:marTop w:val="0"/>
      <w:marBottom w:val="0"/>
      <w:divBdr>
        <w:top w:val="none" w:sz="0" w:space="0" w:color="auto"/>
        <w:left w:val="none" w:sz="0" w:space="0" w:color="auto"/>
        <w:bottom w:val="none" w:sz="0" w:space="0" w:color="auto"/>
        <w:right w:val="none" w:sz="0" w:space="0" w:color="auto"/>
      </w:divBdr>
    </w:div>
    <w:div w:id="191308757">
      <w:bodyDiv w:val="1"/>
      <w:marLeft w:val="0"/>
      <w:marRight w:val="0"/>
      <w:marTop w:val="0"/>
      <w:marBottom w:val="0"/>
      <w:divBdr>
        <w:top w:val="none" w:sz="0" w:space="0" w:color="auto"/>
        <w:left w:val="none" w:sz="0" w:space="0" w:color="auto"/>
        <w:bottom w:val="none" w:sz="0" w:space="0" w:color="auto"/>
        <w:right w:val="none" w:sz="0" w:space="0" w:color="auto"/>
      </w:divBdr>
    </w:div>
    <w:div w:id="192764462">
      <w:bodyDiv w:val="1"/>
      <w:marLeft w:val="0"/>
      <w:marRight w:val="0"/>
      <w:marTop w:val="0"/>
      <w:marBottom w:val="0"/>
      <w:divBdr>
        <w:top w:val="none" w:sz="0" w:space="0" w:color="auto"/>
        <w:left w:val="none" w:sz="0" w:space="0" w:color="auto"/>
        <w:bottom w:val="none" w:sz="0" w:space="0" w:color="auto"/>
        <w:right w:val="none" w:sz="0" w:space="0" w:color="auto"/>
      </w:divBdr>
    </w:div>
    <w:div w:id="192966536">
      <w:bodyDiv w:val="1"/>
      <w:marLeft w:val="0"/>
      <w:marRight w:val="0"/>
      <w:marTop w:val="0"/>
      <w:marBottom w:val="0"/>
      <w:divBdr>
        <w:top w:val="none" w:sz="0" w:space="0" w:color="auto"/>
        <w:left w:val="none" w:sz="0" w:space="0" w:color="auto"/>
        <w:bottom w:val="none" w:sz="0" w:space="0" w:color="auto"/>
        <w:right w:val="none" w:sz="0" w:space="0" w:color="auto"/>
      </w:divBdr>
    </w:div>
    <w:div w:id="194661775">
      <w:bodyDiv w:val="1"/>
      <w:marLeft w:val="0"/>
      <w:marRight w:val="0"/>
      <w:marTop w:val="0"/>
      <w:marBottom w:val="0"/>
      <w:divBdr>
        <w:top w:val="none" w:sz="0" w:space="0" w:color="auto"/>
        <w:left w:val="none" w:sz="0" w:space="0" w:color="auto"/>
        <w:bottom w:val="none" w:sz="0" w:space="0" w:color="auto"/>
        <w:right w:val="none" w:sz="0" w:space="0" w:color="auto"/>
      </w:divBdr>
    </w:div>
    <w:div w:id="195239556">
      <w:bodyDiv w:val="1"/>
      <w:marLeft w:val="0"/>
      <w:marRight w:val="0"/>
      <w:marTop w:val="0"/>
      <w:marBottom w:val="0"/>
      <w:divBdr>
        <w:top w:val="none" w:sz="0" w:space="0" w:color="auto"/>
        <w:left w:val="none" w:sz="0" w:space="0" w:color="auto"/>
        <w:bottom w:val="none" w:sz="0" w:space="0" w:color="auto"/>
        <w:right w:val="none" w:sz="0" w:space="0" w:color="auto"/>
      </w:divBdr>
    </w:div>
    <w:div w:id="195776575">
      <w:bodyDiv w:val="1"/>
      <w:marLeft w:val="0"/>
      <w:marRight w:val="0"/>
      <w:marTop w:val="0"/>
      <w:marBottom w:val="0"/>
      <w:divBdr>
        <w:top w:val="none" w:sz="0" w:space="0" w:color="auto"/>
        <w:left w:val="none" w:sz="0" w:space="0" w:color="auto"/>
        <w:bottom w:val="none" w:sz="0" w:space="0" w:color="auto"/>
        <w:right w:val="none" w:sz="0" w:space="0" w:color="auto"/>
      </w:divBdr>
    </w:div>
    <w:div w:id="197397166">
      <w:bodyDiv w:val="1"/>
      <w:marLeft w:val="0"/>
      <w:marRight w:val="0"/>
      <w:marTop w:val="0"/>
      <w:marBottom w:val="0"/>
      <w:divBdr>
        <w:top w:val="none" w:sz="0" w:space="0" w:color="auto"/>
        <w:left w:val="none" w:sz="0" w:space="0" w:color="auto"/>
        <w:bottom w:val="none" w:sz="0" w:space="0" w:color="auto"/>
        <w:right w:val="none" w:sz="0" w:space="0" w:color="auto"/>
      </w:divBdr>
    </w:div>
    <w:div w:id="198200325">
      <w:bodyDiv w:val="1"/>
      <w:marLeft w:val="0"/>
      <w:marRight w:val="0"/>
      <w:marTop w:val="0"/>
      <w:marBottom w:val="0"/>
      <w:divBdr>
        <w:top w:val="none" w:sz="0" w:space="0" w:color="auto"/>
        <w:left w:val="none" w:sz="0" w:space="0" w:color="auto"/>
        <w:bottom w:val="none" w:sz="0" w:space="0" w:color="auto"/>
        <w:right w:val="none" w:sz="0" w:space="0" w:color="auto"/>
      </w:divBdr>
    </w:div>
    <w:div w:id="199586292">
      <w:bodyDiv w:val="1"/>
      <w:marLeft w:val="0"/>
      <w:marRight w:val="0"/>
      <w:marTop w:val="0"/>
      <w:marBottom w:val="0"/>
      <w:divBdr>
        <w:top w:val="none" w:sz="0" w:space="0" w:color="auto"/>
        <w:left w:val="none" w:sz="0" w:space="0" w:color="auto"/>
        <w:bottom w:val="none" w:sz="0" w:space="0" w:color="auto"/>
        <w:right w:val="none" w:sz="0" w:space="0" w:color="auto"/>
      </w:divBdr>
    </w:div>
    <w:div w:id="200871611">
      <w:bodyDiv w:val="1"/>
      <w:marLeft w:val="0"/>
      <w:marRight w:val="0"/>
      <w:marTop w:val="0"/>
      <w:marBottom w:val="0"/>
      <w:divBdr>
        <w:top w:val="none" w:sz="0" w:space="0" w:color="auto"/>
        <w:left w:val="none" w:sz="0" w:space="0" w:color="auto"/>
        <w:bottom w:val="none" w:sz="0" w:space="0" w:color="auto"/>
        <w:right w:val="none" w:sz="0" w:space="0" w:color="auto"/>
      </w:divBdr>
    </w:div>
    <w:div w:id="201285246">
      <w:bodyDiv w:val="1"/>
      <w:marLeft w:val="0"/>
      <w:marRight w:val="0"/>
      <w:marTop w:val="0"/>
      <w:marBottom w:val="0"/>
      <w:divBdr>
        <w:top w:val="none" w:sz="0" w:space="0" w:color="auto"/>
        <w:left w:val="none" w:sz="0" w:space="0" w:color="auto"/>
        <w:bottom w:val="none" w:sz="0" w:space="0" w:color="auto"/>
        <w:right w:val="none" w:sz="0" w:space="0" w:color="auto"/>
      </w:divBdr>
    </w:div>
    <w:div w:id="201331837">
      <w:bodyDiv w:val="1"/>
      <w:marLeft w:val="0"/>
      <w:marRight w:val="0"/>
      <w:marTop w:val="0"/>
      <w:marBottom w:val="0"/>
      <w:divBdr>
        <w:top w:val="none" w:sz="0" w:space="0" w:color="auto"/>
        <w:left w:val="none" w:sz="0" w:space="0" w:color="auto"/>
        <w:bottom w:val="none" w:sz="0" w:space="0" w:color="auto"/>
        <w:right w:val="none" w:sz="0" w:space="0" w:color="auto"/>
      </w:divBdr>
    </w:div>
    <w:div w:id="201982999">
      <w:bodyDiv w:val="1"/>
      <w:marLeft w:val="0"/>
      <w:marRight w:val="0"/>
      <w:marTop w:val="0"/>
      <w:marBottom w:val="0"/>
      <w:divBdr>
        <w:top w:val="none" w:sz="0" w:space="0" w:color="auto"/>
        <w:left w:val="none" w:sz="0" w:space="0" w:color="auto"/>
        <w:bottom w:val="none" w:sz="0" w:space="0" w:color="auto"/>
        <w:right w:val="none" w:sz="0" w:space="0" w:color="auto"/>
      </w:divBdr>
    </w:div>
    <w:div w:id="202640554">
      <w:bodyDiv w:val="1"/>
      <w:marLeft w:val="0"/>
      <w:marRight w:val="0"/>
      <w:marTop w:val="0"/>
      <w:marBottom w:val="0"/>
      <w:divBdr>
        <w:top w:val="none" w:sz="0" w:space="0" w:color="auto"/>
        <w:left w:val="none" w:sz="0" w:space="0" w:color="auto"/>
        <w:bottom w:val="none" w:sz="0" w:space="0" w:color="auto"/>
        <w:right w:val="none" w:sz="0" w:space="0" w:color="auto"/>
      </w:divBdr>
    </w:div>
    <w:div w:id="203564474">
      <w:bodyDiv w:val="1"/>
      <w:marLeft w:val="0"/>
      <w:marRight w:val="0"/>
      <w:marTop w:val="0"/>
      <w:marBottom w:val="0"/>
      <w:divBdr>
        <w:top w:val="none" w:sz="0" w:space="0" w:color="auto"/>
        <w:left w:val="none" w:sz="0" w:space="0" w:color="auto"/>
        <w:bottom w:val="none" w:sz="0" w:space="0" w:color="auto"/>
        <w:right w:val="none" w:sz="0" w:space="0" w:color="auto"/>
      </w:divBdr>
    </w:div>
    <w:div w:id="204101809">
      <w:bodyDiv w:val="1"/>
      <w:marLeft w:val="0"/>
      <w:marRight w:val="0"/>
      <w:marTop w:val="0"/>
      <w:marBottom w:val="0"/>
      <w:divBdr>
        <w:top w:val="none" w:sz="0" w:space="0" w:color="auto"/>
        <w:left w:val="none" w:sz="0" w:space="0" w:color="auto"/>
        <w:bottom w:val="none" w:sz="0" w:space="0" w:color="auto"/>
        <w:right w:val="none" w:sz="0" w:space="0" w:color="auto"/>
      </w:divBdr>
    </w:div>
    <w:div w:id="204561338">
      <w:bodyDiv w:val="1"/>
      <w:marLeft w:val="0"/>
      <w:marRight w:val="0"/>
      <w:marTop w:val="0"/>
      <w:marBottom w:val="0"/>
      <w:divBdr>
        <w:top w:val="none" w:sz="0" w:space="0" w:color="auto"/>
        <w:left w:val="none" w:sz="0" w:space="0" w:color="auto"/>
        <w:bottom w:val="none" w:sz="0" w:space="0" w:color="auto"/>
        <w:right w:val="none" w:sz="0" w:space="0" w:color="auto"/>
      </w:divBdr>
    </w:div>
    <w:div w:id="204950848">
      <w:bodyDiv w:val="1"/>
      <w:marLeft w:val="0"/>
      <w:marRight w:val="0"/>
      <w:marTop w:val="0"/>
      <w:marBottom w:val="0"/>
      <w:divBdr>
        <w:top w:val="none" w:sz="0" w:space="0" w:color="auto"/>
        <w:left w:val="none" w:sz="0" w:space="0" w:color="auto"/>
        <w:bottom w:val="none" w:sz="0" w:space="0" w:color="auto"/>
        <w:right w:val="none" w:sz="0" w:space="0" w:color="auto"/>
      </w:divBdr>
    </w:div>
    <w:div w:id="205917352">
      <w:bodyDiv w:val="1"/>
      <w:marLeft w:val="0"/>
      <w:marRight w:val="0"/>
      <w:marTop w:val="0"/>
      <w:marBottom w:val="0"/>
      <w:divBdr>
        <w:top w:val="none" w:sz="0" w:space="0" w:color="auto"/>
        <w:left w:val="none" w:sz="0" w:space="0" w:color="auto"/>
        <w:bottom w:val="none" w:sz="0" w:space="0" w:color="auto"/>
        <w:right w:val="none" w:sz="0" w:space="0" w:color="auto"/>
      </w:divBdr>
    </w:div>
    <w:div w:id="205990898">
      <w:bodyDiv w:val="1"/>
      <w:marLeft w:val="0"/>
      <w:marRight w:val="0"/>
      <w:marTop w:val="0"/>
      <w:marBottom w:val="0"/>
      <w:divBdr>
        <w:top w:val="none" w:sz="0" w:space="0" w:color="auto"/>
        <w:left w:val="none" w:sz="0" w:space="0" w:color="auto"/>
        <w:bottom w:val="none" w:sz="0" w:space="0" w:color="auto"/>
        <w:right w:val="none" w:sz="0" w:space="0" w:color="auto"/>
      </w:divBdr>
    </w:div>
    <w:div w:id="206920407">
      <w:bodyDiv w:val="1"/>
      <w:marLeft w:val="0"/>
      <w:marRight w:val="0"/>
      <w:marTop w:val="0"/>
      <w:marBottom w:val="0"/>
      <w:divBdr>
        <w:top w:val="none" w:sz="0" w:space="0" w:color="auto"/>
        <w:left w:val="none" w:sz="0" w:space="0" w:color="auto"/>
        <w:bottom w:val="none" w:sz="0" w:space="0" w:color="auto"/>
        <w:right w:val="none" w:sz="0" w:space="0" w:color="auto"/>
      </w:divBdr>
    </w:div>
    <w:div w:id="208036213">
      <w:bodyDiv w:val="1"/>
      <w:marLeft w:val="0"/>
      <w:marRight w:val="0"/>
      <w:marTop w:val="0"/>
      <w:marBottom w:val="0"/>
      <w:divBdr>
        <w:top w:val="none" w:sz="0" w:space="0" w:color="auto"/>
        <w:left w:val="none" w:sz="0" w:space="0" w:color="auto"/>
        <w:bottom w:val="none" w:sz="0" w:space="0" w:color="auto"/>
        <w:right w:val="none" w:sz="0" w:space="0" w:color="auto"/>
      </w:divBdr>
    </w:div>
    <w:div w:id="208692912">
      <w:bodyDiv w:val="1"/>
      <w:marLeft w:val="0"/>
      <w:marRight w:val="0"/>
      <w:marTop w:val="0"/>
      <w:marBottom w:val="0"/>
      <w:divBdr>
        <w:top w:val="none" w:sz="0" w:space="0" w:color="auto"/>
        <w:left w:val="none" w:sz="0" w:space="0" w:color="auto"/>
        <w:bottom w:val="none" w:sz="0" w:space="0" w:color="auto"/>
        <w:right w:val="none" w:sz="0" w:space="0" w:color="auto"/>
      </w:divBdr>
    </w:div>
    <w:div w:id="209417026">
      <w:bodyDiv w:val="1"/>
      <w:marLeft w:val="0"/>
      <w:marRight w:val="0"/>
      <w:marTop w:val="0"/>
      <w:marBottom w:val="0"/>
      <w:divBdr>
        <w:top w:val="none" w:sz="0" w:space="0" w:color="auto"/>
        <w:left w:val="none" w:sz="0" w:space="0" w:color="auto"/>
        <w:bottom w:val="none" w:sz="0" w:space="0" w:color="auto"/>
        <w:right w:val="none" w:sz="0" w:space="0" w:color="auto"/>
      </w:divBdr>
    </w:div>
    <w:div w:id="209808809">
      <w:bodyDiv w:val="1"/>
      <w:marLeft w:val="0"/>
      <w:marRight w:val="0"/>
      <w:marTop w:val="0"/>
      <w:marBottom w:val="0"/>
      <w:divBdr>
        <w:top w:val="none" w:sz="0" w:space="0" w:color="auto"/>
        <w:left w:val="none" w:sz="0" w:space="0" w:color="auto"/>
        <w:bottom w:val="none" w:sz="0" w:space="0" w:color="auto"/>
        <w:right w:val="none" w:sz="0" w:space="0" w:color="auto"/>
      </w:divBdr>
    </w:div>
    <w:div w:id="209927639">
      <w:bodyDiv w:val="1"/>
      <w:marLeft w:val="0"/>
      <w:marRight w:val="0"/>
      <w:marTop w:val="0"/>
      <w:marBottom w:val="0"/>
      <w:divBdr>
        <w:top w:val="none" w:sz="0" w:space="0" w:color="auto"/>
        <w:left w:val="none" w:sz="0" w:space="0" w:color="auto"/>
        <w:bottom w:val="none" w:sz="0" w:space="0" w:color="auto"/>
        <w:right w:val="none" w:sz="0" w:space="0" w:color="auto"/>
      </w:divBdr>
    </w:div>
    <w:div w:id="210578370">
      <w:bodyDiv w:val="1"/>
      <w:marLeft w:val="0"/>
      <w:marRight w:val="0"/>
      <w:marTop w:val="0"/>
      <w:marBottom w:val="0"/>
      <w:divBdr>
        <w:top w:val="none" w:sz="0" w:space="0" w:color="auto"/>
        <w:left w:val="none" w:sz="0" w:space="0" w:color="auto"/>
        <w:bottom w:val="none" w:sz="0" w:space="0" w:color="auto"/>
        <w:right w:val="none" w:sz="0" w:space="0" w:color="auto"/>
      </w:divBdr>
    </w:div>
    <w:div w:id="211623927">
      <w:bodyDiv w:val="1"/>
      <w:marLeft w:val="0"/>
      <w:marRight w:val="0"/>
      <w:marTop w:val="0"/>
      <w:marBottom w:val="0"/>
      <w:divBdr>
        <w:top w:val="none" w:sz="0" w:space="0" w:color="auto"/>
        <w:left w:val="none" w:sz="0" w:space="0" w:color="auto"/>
        <w:bottom w:val="none" w:sz="0" w:space="0" w:color="auto"/>
        <w:right w:val="none" w:sz="0" w:space="0" w:color="auto"/>
      </w:divBdr>
    </w:div>
    <w:div w:id="211697706">
      <w:bodyDiv w:val="1"/>
      <w:marLeft w:val="0"/>
      <w:marRight w:val="0"/>
      <w:marTop w:val="0"/>
      <w:marBottom w:val="0"/>
      <w:divBdr>
        <w:top w:val="none" w:sz="0" w:space="0" w:color="auto"/>
        <w:left w:val="none" w:sz="0" w:space="0" w:color="auto"/>
        <w:bottom w:val="none" w:sz="0" w:space="0" w:color="auto"/>
        <w:right w:val="none" w:sz="0" w:space="0" w:color="auto"/>
      </w:divBdr>
    </w:div>
    <w:div w:id="212012152">
      <w:bodyDiv w:val="1"/>
      <w:marLeft w:val="0"/>
      <w:marRight w:val="0"/>
      <w:marTop w:val="0"/>
      <w:marBottom w:val="0"/>
      <w:divBdr>
        <w:top w:val="none" w:sz="0" w:space="0" w:color="auto"/>
        <w:left w:val="none" w:sz="0" w:space="0" w:color="auto"/>
        <w:bottom w:val="none" w:sz="0" w:space="0" w:color="auto"/>
        <w:right w:val="none" w:sz="0" w:space="0" w:color="auto"/>
      </w:divBdr>
    </w:div>
    <w:div w:id="212936171">
      <w:bodyDiv w:val="1"/>
      <w:marLeft w:val="0"/>
      <w:marRight w:val="0"/>
      <w:marTop w:val="0"/>
      <w:marBottom w:val="0"/>
      <w:divBdr>
        <w:top w:val="none" w:sz="0" w:space="0" w:color="auto"/>
        <w:left w:val="none" w:sz="0" w:space="0" w:color="auto"/>
        <w:bottom w:val="none" w:sz="0" w:space="0" w:color="auto"/>
        <w:right w:val="none" w:sz="0" w:space="0" w:color="auto"/>
      </w:divBdr>
    </w:div>
    <w:div w:id="213658560">
      <w:bodyDiv w:val="1"/>
      <w:marLeft w:val="0"/>
      <w:marRight w:val="0"/>
      <w:marTop w:val="0"/>
      <w:marBottom w:val="0"/>
      <w:divBdr>
        <w:top w:val="none" w:sz="0" w:space="0" w:color="auto"/>
        <w:left w:val="none" w:sz="0" w:space="0" w:color="auto"/>
        <w:bottom w:val="none" w:sz="0" w:space="0" w:color="auto"/>
        <w:right w:val="none" w:sz="0" w:space="0" w:color="auto"/>
      </w:divBdr>
    </w:div>
    <w:div w:id="215043449">
      <w:bodyDiv w:val="1"/>
      <w:marLeft w:val="0"/>
      <w:marRight w:val="0"/>
      <w:marTop w:val="0"/>
      <w:marBottom w:val="0"/>
      <w:divBdr>
        <w:top w:val="none" w:sz="0" w:space="0" w:color="auto"/>
        <w:left w:val="none" w:sz="0" w:space="0" w:color="auto"/>
        <w:bottom w:val="none" w:sz="0" w:space="0" w:color="auto"/>
        <w:right w:val="none" w:sz="0" w:space="0" w:color="auto"/>
      </w:divBdr>
    </w:div>
    <w:div w:id="217203626">
      <w:bodyDiv w:val="1"/>
      <w:marLeft w:val="0"/>
      <w:marRight w:val="0"/>
      <w:marTop w:val="0"/>
      <w:marBottom w:val="0"/>
      <w:divBdr>
        <w:top w:val="none" w:sz="0" w:space="0" w:color="auto"/>
        <w:left w:val="none" w:sz="0" w:space="0" w:color="auto"/>
        <w:bottom w:val="none" w:sz="0" w:space="0" w:color="auto"/>
        <w:right w:val="none" w:sz="0" w:space="0" w:color="auto"/>
      </w:divBdr>
    </w:div>
    <w:div w:id="218592809">
      <w:bodyDiv w:val="1"/>
      <w:marLeft w:val="0"/>
      <w:marRight w:val="0"/>
      <w:marTop w:val="0"/>
      <w:marBottom w:val="0"/>
      <w:divBdr>
        <w:top w:val="none" w:sz="0" w:space="0" w:color="auto"/>
        <w:left w:val="none" w:sz="0" w:space="0" w:color="auto"/>
        <w:bottom w:val="none" w:sz="0" w:space="0" w:color="auto"/>
        <w:right w:val="none" w:sz="0" w:space="0" w:color="auto"/>
      </w:divBdr>
    </w:div>
    <w:div w:id="219632133">
      <w:bodyDiv w:val="1"/>
      <w:marLeft w:val="0"/>
      <w:marRight w:val="0"/>
      <w:marTop w:val="0"/>
      <w:marBottom w:val="0"/>
      <w:divBdr>
        <w:top w:val="none" w:sz="0" w:space="0" w:color="auto"/>
        <w:left w:val="none" w:sz="0" w:space="0" w:color="auto"/>
        <w:bottom w:val="none" w:sz="0" w:space="0" w:color="auto"/>
        <w:right w:val="none" w:sz="0" w:space="0" w:color="auto"/>
      </w:divBdr>
    </w:div>
    <w:div w:id="219750727">
      <w:bodyDiv w:val="1"/>
      <w:marLeft w:val="0"/>
      <w:marRight w:val="0"/>
      <w:marTop w:val="0"/>
      <w:marBottom w:val="0"/>
      <w:divBdr>
        <w:top w:val="none" w:sz="0" w:space="0" w:color="auto"/>
        <w:left w:val="none" w:sz="0" w:space="0" w:color="auto"/>
        <w:bottom w:val="none" w:sz="0" w:space="0" w:color="auto"/>
        <w:right w:val="none" w:sz="0" w:space="0" w:color="auto"/>
      </w:divBdr>
    </w:div>
    <w:div w:id="223415398">
      <w:bodyDiv w:val="1"/>
      <w:marLeft w:val="0"/>
      <w:marRight w:val="0"/>
      <w:marTop w:val="0"/>
      <w:marBottom w:val="0"/>
      <w:divBdr>
        <w:top w:val="none" w:sz="0" w:space="0" w:color="auto"/>
        <w:left w:val="none" w:sz="0" w:space="0" w:color="auto"/>
        <w:bottom w:val="none" w:sz="0" w:space="0" w:color="auto"/>
        <w:right w:val="none" w:sz="0" w:space="0" w:color="auto"/>
      </w:divBdr>
    </w:div>
    <w:div w:id="223949668">
      <w:bodyDiv w:val="1"/>
      <w:marLeft w:val="0"/>
      <w:marRight w:val="0"/>
      <w:marTop w:val="0"/>
      <w:marBottom w:val="0"/>
      <w:divBdr>
        <w:top w:val="none" w:sz="0" w:space="0" w:color="auto"/>
        <w:left w:val="none" w:sz="0" w:space="0" w:color="auto"/>
        <w:bottom w:val="none" w:sz="0" w:space="0" w:color="auto"/>
        <w:right w:val="none" w:sz="0" w:space="0" w:color="auto"/>
      </w:divBdr>
    </w:div>
    <w:div w:id="224338253">
      <w:bodyDiv w:val="1"/>
      <w:marLeft w:val="0"/>
      <w:marRight w:val="0"/>
      <w:marTop w:val="0"/>
      <w:marBottom w:val="0"/>
      <w:divBdr>
        <w:top w:val="none" w:sz="0" w:space="0" w:color="auto"/>
        <w:left w:val="none" w:sz="0" w:space="0" w:color="auto"/>
        <w:bottom w:val="none" w:sz="0" w:space="0" w:color="auto"/>
        <w:right w:val="none" w:sz="0" w:space="0" w:color="auto"/>
      </w:divBdr>
    </w:div>
    <w:div w:id="225460783">
      <w:bodyDiv w:val="1"/>
      <w:marLeft w:val="0"/>
      <w:marRight w:val="0"/>
      <w:marTop w:val="0"/>
      <w:marBottom w:val="0"/>
      <w:divBdr>
        <w:top w:val="none" w:sz="0" w:space="0" w:color="auto"/>
        <w:left w:val="none" w:sz="0" w:space="0" w:color="auto"/>
        <w:bottom w:val="none" w:sz="0" w:space="0" w:color="auto"/>
        <w:right w:val="none" w:sz="0" w:space="0" w:color="auto"/>
      </w:divBdr>
    </w:div>
    <w:div w:id="228200693">
      <w:bodyDiv w:val="1"/>
      <w:marLeft w:val="0"/>
      <w:marRight w:val="0"/>
      <w:marTop w:val="0"/>
      <w:marBottom w:val="0"/>
      <w:divBdr>
        <w:top w:val="none" w:sz="0" w:space="0" w:color="auto"/>
        <w:left w:val="none" w:sz="0" w:space="0" w:color="auto"/>
        <w:bottom w:val="none" w:sz="0" w:space="0" w:color="auto"/>
        <w:right w:val="none" w:sz="0" w:space="0" w:color="auto"/>
      </w:divBdr>
    </w:div>
    <w:div w:id="229847290">
      <w:bodyDiv w:val="1"/>
      <w:marLeft w:val="0"/>
      <w:marRight w:val="0"/>
      <w:marTop w:val="0"/>
      <w:marBottom w:val="0"/>
      <w:divBdr>
        <w:top w:val="none" w:sz="0" w:space="0" w:color="auto"/>
        <w:left w:val="none" w:sz="0" w:space="0" w:color="auto"/>
        <w:bottom w:val="none" w:sz="0" w:space="0" w:color="auto"/>
        <w:right w:val="none" w:sz="0" w:space="0" w:color="auto"/>
      </w:divBdr>
    </w:div>
    <w:div w:id="230116296">
      <w:bodyDiv w:val="1"/>
      <w:marLeft w:val="0"/>
      <w:marRight w:val="0"/>
      <w:marTop w:val="0"/>
      <w:marBottom w:val="0"/>
      <w:divBdr>
        <w:top w:val="none" w:sz="0" w:space="0" w:color="auto"/>
        <w:left w:val="none" w:sz="0" w:space="0" w:color="auto"/>
        <w:bottom w:val="none" w:sz="0" w:space="0" w:color="auto"/>
        <w:right w:val="none" w:sz="0" w:space="0" w:color="auto"/>
      </w:divBdr>
    </w:div>
    <w:div w:id="230190198">
      <w:bodyDiv w:val="1"/>
      <w:marLeft w:val="0"/>
      <w:marRight w:val="0"/>
      <w:marTop w:val="0"/>
      <w:marBottom w:val="0"/>
      <w:divBdr>
        <w:top w:val="none" w:sz="0" w:space="0" w:color="auto"/>
        <w:left w:val="none" w:sz="0" w:space="0" w:color="auto"/>
        <w:bottom w:val="none" w:sz="0" w:space="0" w:color="auto"/>
        <w:right w:val="none" w:sz="0" w:space="0" w:color="auto"/>
      </w:divBdr>
    </w:div>
    <w:div w:id="230233927">
      <w:bodyDiv w:val="1"/>
      <w:marLeft w:val="0"/>
      <w:marRight w:val="0"/>
      <w:marTop w:val="0"/>
      <w:marBottom w:val="0"/>
      <w:divBdr>
        <w:top w:val="none" w:sz="0" w:space="0" w:color="auto"/>
        <w:left w:val="none" w:sz="0" w:space="0" w:color="auto"/>
        <w:bottom w:val="none" w:sz="0" w:space="0" w:color="auto"/>
        <w:right w:val="none" w:sz="0" w:space="0" w:color="auto"/>
      </w:divBdr>
    </w:div>
    <w:div w:id="231046822">
      <w:bodyDiv w:val="1"/>
      <w:marLeft w:val="0"/>
      <w:marRight w:val="0"/>
      <w:marTop w:val="0"/>
      <w:marBottom w:val="0"/>
      <w:divBdr>
        <w:top w:val="none" w:sz="0" w:space="0" w:color="auto"/>
        <w:left w:val="none" w:sz="0" w:space="0" w:color="auto"/>
        <w:bottom w:val="none" w:sz="0" w:space="0" w:color="auto"/>
        <w:right w:val="none" w:sz="0" w:space="0" w:color="auto"/>
      </w:divBdr>
    </w:div>
    <w:div w:id="232810994">
      <w:bodyDiv w:val="1"/>
      <w:marLeft w:val="0"/>
      <w:marRight w:val="0"/>
      <w:marTop w:val="0"/>
      <w:marBottom w:val="0"/>
      <w:divBdr>
        <w:top w:val="none" w:sz="0" w:space="0" w:color="auto"/>
        <w:left w:val="none" w:sz="0" w:space="0" w:color="auto"/>
        <w:bottom w:val="none" w:sz="0" w:space="0" w:color="auto"/>
        <w:right w:val="none" w:sz="0" w:space="0" w:color="auto"/>
      </w:divBdr>
    </w:div>
    <w:div w:id="233391444">
      <w:bodyDiv w:val="1"/>
      <w:marLeft w:val="0"/>
      <w:marRight w:val="0"/>
      <w:marTop w:val="0"/>
      <w:marBottom w:val="0"/>
      <w:divBdr>
        <w:top w:val="none" w:sz="0" w:space="0" w:color="auto"/>
        <w:left w:val="none" w:sz="0" w:space="0" w:color="auto"/>
        <w:bottom w:val="none" w:sz="0" w:space="0" w:color="auto"/>
        <w:right w:val="none" w:sz="0" w:space="0" w:color="auto"/>
      </w:divBdr>
    </w:div>
    <w:div w:id="233585328">
      <w:bodyDiv w:val="1"/>
      <w:marLeft w:val="0"/>
      <w:marRight w:val="0"/>
      <w:marTop w:val="0"/>
      <w:marBottom w:val="0"/>
      <w:divBdr>
        <w:top w:val="none" w:sz="0" w:space="0" w:color="auto"/>
        <w:left w:val="none" w:sz="0" w:space="0" w:color="auto"/>
        <w:bottom w:val="none" w:sz="0" w:space="0" w:color="auto"/>
        <w:right w:val="none" w:sz="0" w:space="0" w:color="auto"/>
      </w:divBdr>
    </w:div>
    <w:div w:id="234173421">
      <w:bodyDiv w:val="1"/>
      <w:marLeft w:val="0"/>
      <w:marRight w:val="0"/>
      <w:marTop w:val="0"/>
      <w:marBottom w:val="0"/>
      <w:divBdr>
        <w:top w:val="none" w:sz="0" w:space="0" w:color="auto"/>
        <w:left w:val="none" w:sz="0" w:space="0" w:color="auto"/>
        <w:bottom w:val="none" w:sz="0" w:space="0" w:color="auto"/>
        <w:right w:val="none" w:sz="0" w:space="0" w:color="auto"/>
      </w:divBdr>
    </w:div>
    <w:div w:id="234630583">
      <w:bodyDiv w:val="1"/>
      <w:marLeft w:val="0"/>
      <w:marRight w:val="0"/>
      <w:marTop w:val="0"/>
      <w:marBottom w:val="0"/>
      <w:divBdr>
        <w:top w:val="none" w:sz="0" w:space="0" w:color="auto"/>
        <w:left w:val="none" w:sz="0" w:space="0" w:color="auto"/>
        <w:bottom w:val="none" w:sz="0" w:space="0" w:color="auto"/>
        <w:right w:val="none" w:sz="0" w:space="0" w:color="auto"/>
      </w:divBdr>
    </w:div>
    <w:div w:id="235482509">
      <w:bodyDiv w:val="1"/>
      <w:marLeft w:val="0"/>
      <w:marRight w:val="0"/>
      <w:marTop w:val="0"/>
      <w:marBottom w:val="0"/>
      <w:divBdr>
        <w:top w:val="none" w:sz="0" w:space="0" w:color="auto"/>
        <w:left w:val="none" w:sz="0" w:space="0" w:color="auto"/>
        <w:bottom w:val="none" w:sz="0" w:space="0" w:color="auto"/>
        <w:right w:val="none" w:sz="0" w:space="0" w:color="auto"/>
      </w:divBdr>
    </w:div>
    <w:div w:id="235550199">
      <w:bodyDiv w:val="1"/>
      <w:marLeft w:val="0"/>
      <w:marRight w:val="0"/>
      <w:marTop w:val="0"/>
      <w:marBottom w:val="0"/>
      <w:divBdr>
        <w:top w:val="none" w:sz="0" w:space="0" w:color="auto"/>
        <w:left w:val="none" w:sz="0" w:space="0" w:color="auto"/>
        <w:bottom w:val="none" w:sz="0" w:space="0" w:color="auto"/>
        <w:right w:val="none" w:sz="0" w:space="0" w:color="auto"/>
      </w:divBdr>
    </w:div>
    <w:div w:id="239145858">
      <w:bodyDiv w:val="1"/>
      <w:marLeft w:val="0"/>
      <w:marRight w:val="0"/>
      <w:marTop w:val="0"/>
      <w:marBottom w:val="0"/>
      <w:divBdr>
        <w:top w:val="none" w:sz="0" w:space="0" w:color="auto"/>
        <w:left w:val="none" w:sz="0" w:space="0" w:color="auto"/>
        <w:bottom w:val="none" w:sz="0" w:space="0" w:color="auto"/>
        <w:right w:val="none" w:sz="0" w:space="0" w:color="auto"/>
      </w:divBdr>
    </w:div>
    <w:div w:id="239216460">
      <w:bodyDiv w:val="1"/>
      <w:marLeft w:val="0"/>
      <w:marRight w:val="0"/>
      <w:marTop w:val="0"/>
      <w:marBottom w:val="0"/>
      <w:divBdr>
        <w:top w:val="none" w:sz="0" w:space="0" w:color="auto"/>
        <w:left w:val="none" w:sz="0" w:space="0" w:color="auto"/>
        <w:bottom w:val="none" w:sz="0" w:space="0" w:color="auto"/>
        <w:right w:val="none" w:sz="0" w:space="0" w:color="auto"/>
      </w:divBdr>
    </w:div>
    <w:div w:id="239408328">
      <w:bodyDiv w:val="1"/>
      <w:marLeft w:val="0"/>
      <w:marRight w:val="0"/>
      <w:marTop w:val="0"/>
      <w:marBottom w:val="0"/>
      <w:divBdr>
        <w:top w:val="none" w:sz="0" w:space="0" w:color="auto"/>
        <w:left w:val="none" w:sz="0" w:space="0" w:color="auto"/>
        <w:bottom w:val="none" w:sz="0" w:space="0" w:color="auto"/>
        <w:right w:val="none" w:sz="0" w:space="0" w:color="auto"/>
      </w:divBdr>
    </w:div>
    <w:div w:id="241376877">
      <w:bodyDiv w:val="1"/>
      <w:marLeft w:val="0"/>
      <w:marRight w:val="0"/>
      <w:marTop w:val="0"/>
      <w:marBottom w:val="0"/>
      <w:divBdr>
        <w:top w:val="none" w:sz="0" w:space="0" w:color="auto"/>
        <w:left w:val="none" w:sz="0" w:space="0" w:color="auto"/>
        <w:bottom w:val="none" w:sz="0" w:space="0" w:color="auto"/>
        <w:right w:val="none" w:sz="0" w:space="0" w:color="auto"/>
      </w:divBdr>
    </w:div>
    <w:div w:id="241723357">
      <w:bodyDiv w:val="1"/>
      <w:marLeft w:val="0"/>
      <w:marRight w:val="0"/>
      <w:marTop w:val="0"/>
      <w:marBottom w:val="0"/>
      <w:divBdr>
        <w:top w:val="none" w:sz="0" w:space="0" w:color="auto"/>
        <w:left w:val="none" w:sz="0" w:space="0" w:color="auto"/>
        <w:bottom w:val="none" w:sz="0" w:space="0" w:color="auto"/>
        <w:right w:val="none" w:sz="0" w:space="0" w:color="auto"/>
      </w:divBdr>
    </w:div>
    <w:div w:id="241839394">
      <w:bodyDiv w:val="1"/>
      <w:marLeft w:val="0"/>
      <w:marRight w:val="0"/>
      <w:marTop w:val="0"/>
      <w:marBottom w:val="0"/>
      <w:divBdr>
        <w:top w:val="none" w:sz="0" w:space="0" w:color="auto"/>
        <w:left w:val="none" w:sz="0" w:space="0" w:color="auto"/>
        <w:bottom w:val="none" w:sz="0" w:space="0" w:color="auto"/>
        <w:right w:val="none" w:sz="0" w:space="0" w:color="auto"/>
      </w:divBdr>
    </w:div>
    <w:div w:id="243345634">
      <w:bodyDiv w:val="1"/>
      <w:marLeft w:val="0"/>
      <w:marRight w:val="0"/>
      <w:marTop w:val="0"/>
      <w:marBottom w:val="0"/>
      <w:divBdr>
        <w:top w:val="none" w:sz="0" w:space="0" w:color="auto"/>
        <w:left w:val="none" w:sz="0" w:space="0" w:color="auto"/>
        <w:bottom w:val="none" w:sz="0" w:space="0" w:color="auto"/>
        <w:right w:val="none" w:sz="0" w:space="0" w:color="auto"/>
      </w:divBdr>
    </w:div>
    <w:div w:id="243345919">
      <w:bodyDiv w:val="1"/>
      <w:marLeft w:val="0"/>
      <w:marRight w:val="0"/>
      <w:marTop w:val="0"/>
      <w:marBottom w:val="0"/>
      <w:divBdr>
        <w:top w:val="none" w:sz="0" w:space="0" w:color="auto"/>
        <w:left w:val="none" w:sz="0" w:space="0" w:color="auto"/>
        <w:bottom w:val="none" w:sz="0" w:space="0" w:color="auto"/>
        <w:right w:val="none" w:sz="0" w:space="0" w:color="auto"/>
      </w:divBdr>
    </w:div>
    <w:div w:id="243802083">
      <w:bodyDiv w:val="1"/>
      <w:marLeft w:val="0"/>
      <w:marRight w:val="0"/>
      <w:marTop w:val="0"/>
      <w:marBottom w:val="0"/>
      <w:divBdr>
        <w:top w:val="none" w:sz="0" w:space="0" w:color="auto"/>
        <w:left w:val="none" w:sz="0" w:space="0" w:color="auto"/>
        <w:bottom w:val="none" w:sz="0" w:space="0" w:color="auto"/>
        <w:right w:val="none" w:sz="0" w:space="0" w:color="auto"/>
      </w:divBdr>
    </w:div>
    <w:div w:id="244384860">
      <w:bodyDiv w:val="1"/>
      <w:marLeft w:val="0"/>
      <w:marRight w:val="0"/>
      <w:marTop w:val="0"/>
      <w:marBottom w:val="0"/>
      <w:divBdr>
        <w:top w:val="none" w:sz="0" w:space="0" w:color="auto"/>
        <w:left w:val="none" w:sz="0" w:space="0" w:color="auto"/>
        <w:bottom w:val="none" w:sz="0" w:space="0" w:color="auto"/>
        <w:right w:val="none" w:sz="0" w:space="0" w:color="auto"/>
      </w:divBdr>
    </w:div>
    <w:div w:id="244847781">
      <w:bodyDiv w:val="1"/>
      <w:marLeft w:val="0"/>
      <w:marRight w:val="0"/>
      <w:marTop w:val="0"/>
      <w:marBottom w:val="0"/>
      <w:divBdr>
        <w:top w:val="none" w:sz="0" w:space="0" w:color="auto"/>
        <w:left w:val="none" w:sz="0" w:space="0" w:color="auto"/>
        <w:bottom w:val="none" w:sz="0" w:space="0" w:color="auto"/>
        <w:right w:val="none" w:sz="0" w:space="0" w:color="auto"/>
      </w:divBdr>
    </w:div>
    <w:div w:id="246502224">
      <w:bodyDiv w:val="1"/>
      <w:marLeft w:val="0"/>
      <w:marRight w:val="0"/>
      <w:marTop w:val="0"/>
      <w:marBottom w:val="0"/>
      <w:divBdr>
        <w:top w:val="none" w:sz="0" w:space="0" w:color="auto"/>
        <w:left w:val="none" w:sz="0" w:space="0" w:color="auto"/>
        <w:bottom w:val="none" w:sz="0" w:space="0" w:color="auto"/>
        <w:right w:val="none" w:sz="0" w:space="0" w:color="auto"/>
      </w:divBdr>
    </w:div>
    <w:div w:id="247425039">
      <w:bodyDiv w:val="1"/>
      <w:marLeft w:val="0"/>
      <w:marRight w:val="0"/>
      <w:marTop w:val="0"/>
      <w:marBottom w:val="0"/>
      <w:divBdr>
        <w:top w:val="none" w:sz="0" w:space="0" w:color="auto"/>
        <w:left w:val="none" w:sz="0" w:space="0" w:color="auto"/>
        <w:bottom w:val="none" w:sz="0" w:space="0" w:color="auto"/>
        <w:right w:val="none" w:sz="0" w:space="0" w:color="auto"/>
      </w:divBdr>
    </w:div>
    <w:div w:id="247662536">
      <w:bodyDiv w:val="1"/>
      <w:marLeft w:val="0"/>
      <w:marRight w:val="0"/>
      <w:marTop w:val="0"/>
      <w:marBottom w:val="0"/>
      <w:divBdr>
        <w:top w:val="none" w:sz="0" w:space="0" w:color="auto"/>
        <w:left w:val="none" w:sz="0" w:space="0" w:color="auto"/>
        <w:bottom w:val="none" w:sz="0" w:space="0" w:color="auto"/>
        <w:right w:val="none" w:sz="0" w:space="0" w:color="auto"/>
      </w:divBdr>
    </w:div>
    <w:div w:id="247732706">
      <w:bodyDiv w:val="1"/>
      <w:marLeft w:val="0"/>
      <w:marRight w:val="0"/>
      <w:marTop w:val="0"/>
      <w:marBottom w:val="0"/>
      <w:divBdr>
        <w:top w:val="none" w:sz="0" w:space="0" w:color="auto"/>
        <w:left w:val="none" w:sz="0" w:space="0" w:color="auto"/>
        <w:bottom w:val="none" w:sz="0" w:space="0" w:color="auto"/>
        <w:right w:val="none" w:sz="0" w:space="0" w:color="auto"/>
      </w:divBdr>
    </w:div>
    <w:div w:id="247810231">
      <w:bodyDiv w:val="1"/>
      <w:marLeft w:val="0"/>
      <w:marRight w:val="0"/>
      <w:marTop w:val="0"/>
      <w:marBottom w:val="0"/>
      <w:divBdr>
        <w:top w:val="none" w:sz="0" w:space="0" w:color="auto"/>
        <w:left w:val="none" w:sz="0" w:space="0" w:color="auto"/>
        <w:bottom w:val="none" w:sz="0" w:space="0" w:color="auto"/>
        <w:right w:val="none" w:sz="0" w:space="0" w:color="auto"/>
      </w:divBdr>
    </w:div>
    <w:div w:id="249050006">
      <w:bodyDiv w:val="1"/>
      <w:marLeft w:val="0"/>
      <w:marRight w:val="0"/>
      <w:marTop w:val="0"/>
      <w:marBottom w:val="0"/>
      <w:divBdr>
        <w:top w:val="none" w:sz="0" w:space="0" w:color="auto"/>
        <w:left w:val="none" w:sz="0" w:space="0" w:color="auto"/>
        <w:bottom w:val="none" w:sz="0" w:space="0" w:color="auto"/>
        <w:right w:val="none" w:sz="0" w:space="0" w:color="auto"/>
      </w:divBdr>
    </w:div>
    <w:div w:id="249123885">
      <w:bodyDiv w:val="1"/>
      <w:marLeft w:val="0"/>
      <w:marRight w:val="0"/>
      <w:marTop w:val="0"/>
      <w:marBottom w:val="0"/>
      <w:divBdr>
        <w:top w:val="none" w:sz="0" w:space="0" w:color="auto"/>
        <w:left w:val="none" w:sz="0" w:space="0" w:color="auto"/>
        <w:bottom w:val="none" w:sz="0" w:space="0" w:color="auto"/>
        <w:right w:val="none" w:sz="0" w:space="0" w:color="auto"/>
      </w:divBdr>
    </w:div>
    <w:div w:id="250892013">
      <w:bodyDiv w:val="1"/>
      <w:marLeft w:val="0"/>
      <w:marRight w:val="0"/>
      <w:marTop w:val="0"/>
      <w:marBottom w:val="0"/>
      <w:divBdr>
        <w:top w:val="none" w:sz="0" w:space="0" w:color="auto"/>
        <w:left w:val="none" w:sz="0" w:space="0" w:color="auto"/>
        <w:bottom w:val="none" w:sz="0" w:space="0" w:color="auto"/>
        <w:right w:val="none" w:sz="0" w:space="0" w:color="auto"/>
      </w:divBdr>
    </w:div>
    <w:div w:id="251668836">
      <w:bodyDiv w:val="1"/>
      <w:marLeft w:val="0"/>
      <w:marRight w:val="0"/>
      <w:marTop w:val="0"/>
      <w:marBottom w:val="0"/>
      <w:divBdr>
        <w:top w:val="none" w:sz="0" w:space="0" w:color="auto"/>
        <w:left w:val="none" w:sz="0" w:space="0" w:color="auto"/>
        <w:bottom w:val="none" w:sz="0" w:space="0" w:color="auto"/>
        <w:right w:val="none" w:sz="0" w:space="0" w:color="auto"/>
      </w:divBdr>
    </w:div>
    <w:div w:id="252319014">
      <w:bodyDiv w:val="1"/>
      <w:marLeft w:val="0"/>
      <w:marRight w:val="0"/>
      <w:marTop w:val="0"/>
      <w:marBottom w:val="0"/>
      <w:divBdr>
        <w:top w:val="none" w:sz="0" w:space="0" w:color="auto"/>
        <w:left w:val="none" w:sz="0" w:space="0" w:color="auto"/>
        <w:bottom w:val="none" w:sz="0" w:space="0" w:color="auto"/>
        <w:right w:val="none" w:sz="0" w:space="0" w:color="auto"/>
      </w:divBdr>
    </w:div>
    <w:div w:id="252588822">
      <w:bodyDiv w:val="1"/>
      <w:marLeft w:val="0"/>
      <w:marRight w:val="0"/>
      <w:marTop w:val="0"/>
      <w:marBottom w:val="0"/>
      <w:divBdr>
        <w:top w:val="none" w:sz="0" w:space="0" w:color="auto"/>
        <w:left w:val="none" w:sz="0" w:space="0" w:color="auto"/>
        <w:bottom w:val="none" w:sz="0" w:space="0" w:color="auto"/>
        <w:right w:val="none" w:sz="0" w:space="0" w:color="auto"/>
      </w:divBdr>
    </w:div>
    <w:div w:id="252856269">
      <w:bodyDiv w:val="1"/>
      <w:marLeft w:val="0"/>
      <w:marRight w:val="0"/>
      <w:marTop w:val="0"/>
      <w:marBottom w:val="0"/>
      <w:divBdr>
        <w:top w:val="none" w:sz="0" w:space="0" w:color="auto"/>
        <w:left w:val="none" w:sz="0" w:space="0" w:color="auto"/>
        <w:bottom w:val="none" w:sz="0" w:space="0" w:color="auto"/>
        <w:right w:val="none" w:sz="0" w:space="0" w:color="auto"/>
      </w:divBdr>
    </w:div>
    <w:div w:id="253053891">
      <w:bodyDiv w:val="1"/>
      <w:marLeft w:val="0"/>
      <w:marRight w:val="0"/>
      <w:marTop w:val="0"/>
      <w:marBottom w:val="0"/>
      <w:divBdr>
        <w:top w:val="none" w:sz="0" w:space="0" w:color="auto"/>
        <w:left w:val="none" w:sz="0" w:space="0" w:color="auto"/>
        <w:bottom w:val="none" w:sz="0" w:space="0" w:color="auto"/>
        <w:right w:val="none" w:sz="0" w:space="0" w:color="auto"/>
      </w:divBdr>
    </w:div>
    <w:div w:id="253588188">
      <w:bodyDiv w:val="1"/>
      <w:marLeft w:val="0"/>
      <w:marRight w:val="0"/>
      <w:marTop w:val="0"/>
      <w:marBottom w:val="0"/>
      <w:divBdr>
        <w:top w:val="none" w:sz="0" w:space="0" w:color="auto"/>
        <w:left w:val="none" w:sz="0" w:space="0" w:color="auto"/>
        <w:bottom w:val="none" w:sz="0" w:space="0" w:color="auto"/>
        <w:right w:val="none" w:sz="0" w:space="0" w:color="auto"/>
      </w:divBdr>
    </w:div>
    <w:div w:id="253781753">
      <w:bodyDiv w:val="1"/>
      <w:marLeft w:val="0"/>
      <w:marRight w:val="0"/>
      <w:marTop w:val="0"/>
      <w:marBottom w:val="0"/>
      <w:divBdr>
        <w:top w:val="none" w:sz="0" w:space="0" w:color="auto"/>
        <w:left w:val="none" w:sz="0" w:space="0" w:color="auto"/>
        <w:bottom w:val="none" w:sz="0" w:space="0" w:color="auto"/>
        <w:right w:val="none" w:sz="0" w:space="0" w:color="auto"/>
      </w:divBdr>
    </w:div>
    <w:div w:id="254023540">
      <w:bodyDiv w:val="1"/>
      <w:marLeft w:val="0"/>
      <w:marRight w:val="0"/>
      <w:marTop w:val="0"/>
      <w:marBottom w:val="0"/>
      <w:divBdr>
        <w:top w:val="none" w:sz="0" w:space="0" w:color="auto"/>
        <w:left w:val="none" w:sz="0" w:space="0" w:color="auto"/>
        <w:bottom w:val="none" w:sz="0" w:space="0" w:color="auto"/>
        <w:right w:val="none" w:sz="0" w:space="0" w:color="auto"/>
      </w:divBdr>
    </w:div>
    <w:div w:id="255095735">
      <w:bodyDiv w:val="1"/>
      <w:marLeft w:val="0"/>
      <w:marRight w:val="0"/>
      <w:marTop w:val="0"/>
      <w:marBottom w:val="0"/>
      <w:divBdr>
        <w:top w:val="none" w:sz="0" w:space="0" w:color="auto"/>
        <w:left w:val="none" w:sz="0" w:space="0" w:color="auto"/>
        <w:bottom w:val="none" w:sz="0" w:space="0" w:color="auto"/>
        <w:right w:val="none" w:sz="0" w:space="0" w:color="auto"/>
      </w:divBdr>
    </w:div>
    <w:div w:id="255526231">
      <w:bodyDiv w:val="1"/>
      <w:marLeft w:val="0"/>
      <w:marRight w:val="0"/>
      <w:marTop w:val="0"/>
      <w:marBottom w:val="0"/>
      <w:divBdr>
        <w:top w:val="none" w:sz="0" w:space="0" w:color="auto"/>
        <w:left w:val="none" w:sz="0" w:space="0" w:color="auto"/>
        <w:bottom w:val="none" w:sz="0" w:space="0" w:color="auto"/>
        <w:right w:val="none" w:sz="0" w:space="0" w:color="auto"/>
      </w:divBdr>
    </w:div>
    <w:div w:id="256066366">
      <w:bodyDiv w:val="1"/>
      <w:marLeft w:val="0"/>
      <w:marRight w:val="0"/>
      <w:marTop w:val="0"/>
      <w:marBottom w:val="0"/>
      <w:divBdr>
        <w:top w:val="none" w:sz="0" w:space="0" w:color="auto"/>
        <w:left w:val="none" w:sz="0" w:space="0" w:color="auto"/>
        <w:bottom w:val="none" w:sz="0" w:space="0" w:color="auto"/>
        <w:right w:val="none" w:sz="0" w:space="0" w:color="auto"/>
      </w:divBdr>
    </w:div>
    <w:div w:id="256254758">
      <w:bodyDiv w:val="1"/>
      <w:marLeft w:val="0"/>
      <w:marRight w:val="0"/>
      <w:marTop w:val="0"/>
      <w:marBottom w:val="0"/>
      <w:divBdr>
        <w:top w:val="none" w:sz="0" w:space="0" w:color="auto"/>
        <w:left w:val="none" w:sz="0" w:space="0" w:color="auto"/>
        <w:bottom w:val="none" w:sz="0" w:space="0" w:color="auto"/>
        <w:right w:val="none" w:sz="0" w:space="0" w:color="auto"/>
      </w:divBdr>
    </w:div>
    <w:div w:id="256594360">
      <w:bodyDiv w:val="1"/>
      <w:marLeft w:val="0"/>
      <w:marRight w:val="0"/>
      <w:marTop w:val="0"/>
      <w:marBottom w:val="0"/>
      <w:divBdr>
        <w:top w:val="none" w:sz="0" w:space="0" w:color="auto"/>
        <w:left w:val="none" w:sz="0" w:space="0" w:color="auto"/>
        <w:bottom w:val="none" w:sz="0" w:space="0" w:color="auto"/>
        <w:right w:val="none" w:sz="0" w:space="0" w:color="auto"/>
      </w:divBdr>
    </w:div>
    <w:div w:id="259139895">
      <w:bodyDiv w:val="1"/>
      <w:marLeft w:val="0"/>
      <w:marRight w:val="0"/>
      <w:marTop w:val="0"/>
      <w:marBottom w:val="0"/>
      <w:divBdr>
        <w:top w:val="none" w:sz="0" w:space="0" w:color="auto"/>
        <w:left w:val="none" w:sz="0" w:space="0" w:color="auto"/>
        <w:bottom w:val="none" w:sz="0" w:space="0" w:color="auto"/>
        <w:right w:val="none" w:sz="0" w:space="0" w:color="auto"/>
      </w:divBdr>
    </w:div>
    <w:div w:id="259415612">
      <w:bodyDiv w:val="1"/>
      <w:marLeft w:val="0"/>
      <w:marRight w:val="0"/>
      <w:marTop w:val="0"/>
      <w:marBottom w:val="0"/>
      <w:divBdr>
        <w:top w:val="none" w:sz="0" w:space="0" w:color="auto"/>
        <w:left w:val="none" w:sz="0" w:space="0" w:color="auto"/>
        <w:bottom w:val="none" w:sz="0" w:space="0" w:color="auto"/>
        <w:right w:val="none" w:sz="0" w:space="0" w:color="auto"/>
      </w:divBdr>
    </w:div>
    <w:div w:id="259916542">
      <w:bodyDiv w:val="1"/>
      <w:marLeft w:val="0"/>
      <w:marRight w:val="0"/>
      <w:marTop w:val="0"/>
      <w:marBottom w:val="0"/>
      <w:divBdr>
        <w:top w:val="none" w:sz="0" w:space="0" w:color="auto"/>
        <w:left w:val="none" w:sz="0" w:space="0" w:color="auto"/>
        <w:bottom w:val="none" w:sz="0" w:space="0" w:color="auto"/>
        <w:right w:val="none" w:sz="0" w:space="0" w:color="auto"/>
      </w:divBdr>
    </w:div>
    <w:div w:id="259922628">
      <w:bodyDiv w:val="1"/>
      <w:marLeft w:val="0"/>
      <w:marRight w:val="0"/>
      <w:marTop w:val="0"/>
      <w:marBottom w:val="0"/>
      <w:divBdr>
        <w:top w:val="none" w:sz="0" w:space="0" w:color="auto"/>
        <w:left w:val="none" w:sz="0" w:space="0" w:color="auto"/>
        <w:bottom w:val="none" w:sz="0" w:space="0" w:color="auto"/>
        <w:right w:val="none" w:sz="0" w:space="0" w:color="auto"/>
      </w:divBdr>
    </w:div>
    <w:div w:id="262150991">
      <w:bodyDiv w:val="1"/>
      <w:marLeft w:val="0"/>
      <w:marRight w:val="0"/>
      <w:marTop w:val="0"/>
      <w:marBottom w:val="0"/>
      <w:divBdr>
        <w:top w:val="none" w:sz="0" w:space="0" w:color="auto"/>
        <w:left w:val="none" w:sz="0" w:space="0" w:color="auto"/>
        <w:bottom w:val="none" w:sz="0" w:space="0" w:color="auto"/>
        <w:right w:val="none" w:sz="0" w:space="0" w:color="auto"/>
      </w:divBdr>
    </w:div>
    <w:div w:id="263196934">
      <w:bodyDiv w:val="1"/>
      <w:marLeft w:val="0"/>
      <w:marRight w:val="0"/>
      <w:marTop w:val="0"/>
      <w:marBottom w:val="0"/>
      <w:divBdr>
        <w:top w:val="none" w:sz="0" w:space="0" w:color="auto"/>
        <w:left w:val="none" w:sz="0" w:space="0" w:color="auto"/>
        <w:bottom w:val="none" w:sz="0" w:space="0" w:color="auto"/>
        <w:right w:val="none" w:sz="0" w:space="0" w:color="auto"/>
      </w:divBdr>
    </w:div>
    <w:div w:id="266275959">
      <w:bodyDiv w:val="1"/>
      <w:marLeft w:val="0"/>
      <w:marRight w:val="0"/>
      <w:marTop w:val="0"/>
      <w:marBottom w:val="0"/>
      <w:divBdr>
        <w:top w:val="none" w:sz="0" w:space="0" w:color="auto"/>
        <w:left w:val="none" w:sz="0" w:space="0" w:color="auto"/>
        <w:bottom w:val="none" w:sz="0" w:space="0" w:color="auto"/>
        <w:right w:val="none" w:sz="0" w:space="0" w:color="auto"/>
      </w:divBdr>
    </w:div>
    <w:div w:id="266616249">
      <w:bodyDiv w:val="1"/>
      <w:marLeft w:val="0"/>
      <w:marRight w:val="0"/>
      <w:marTop w:val="0"/>
      <w:marBottom w:val="0"/>
      <w:divBdr>
        <w:top w:val="none" w:sz="0" w:space="0" w:color="auto"/>
        <w:left w:val="none" w:sz="0" w:space="0" w:color="auto"/>
        <w:bottom w:val="none" w:sz="0" w:space="0" w:color="auto"/>
        <w:right w:val="none" w:sz="0" w:space="0" w:color="auto"/>
      </w:divBdr>
    </w:div>
    <w:div w:id="267395026">
      <w:bodyDiv w:val="1"/>
      <w:marLeft w:val="0"/>
      <w:marRight w:val="0"/>
      <w:marTop w:val="0"/>
      <w:marBottom w:val="0"/>
      <w:divBdr>
        <w:top w:val="none" w:sz="0" w:space="0" w:color="auto"/>
        <w:left w:val="none" w:sz="0" w:space="0" w:color="auto"/>
        <w:bottom w:val="none" w:sz="0" w:space="0" w:color="auto"/>
        <w:right w:val="none" w:sz="0" w:space="0" w:color="auto"/>
      </w:divBdr>
    </w:div>
    <w:div w:id="267855501">
      <w:bodyDiv w:val="1"/>
      <w:marLeft w:val="0"/>
      <w:marRight w:val="0"/>
      <w:marTop w:val="0"/>
      <w:marBottom w:val="0"/>
      <w:divBdr>
        <w:top w:val="none" w:sz="0" w:space="0" w:color="auto"/>
        <w:left w:val="none" w:sz="0" w:space="0" w:color="auto"/>
        <w:bottom w:val="none" w:sz="0" w:space="0" w:color="auto"/>
        <w:right w:val="none" w:sz="0" w:space="0" w:color="auto"/>
      </w:divBdr>
    </w:div>
    <w:div w:id="271018187">
      <w:bodyDiv w:val="1"/>
      <w:marLeft w:val="0"/>
      <w:marRight w:val="0"/>
      <w:marTop w:val="0"/>
      <w:marBottom w:val="0"/>
      <w:divBdr>
        <w:top w:val="none" w:sz="0" w:space="0" w:color="auto"/>
        <w:left w:val="none" w:sz="0" w:space="0" w:color="auto"/>
        <w:bottom w:val="none" w:sz="0" w:space="0" w:color="auto"/>
        <w:right w:val="none" w:sz="0" w:space="0" w:color="auto"/>
      </w:divBdr>
    </w:div>
    <w:div w:id="271057721">
      <w:bodyDiv w:val="1"/>
      <w:marLeft w:val="0"/>
      <w:marRight w:val="0"/>
      <w:marTop w:val="0"/>
      <w:marBottom w:val="0"/>
      <w:divBdr>
        <w:top w:val="none" w:sz="0" w:space="0" w:color="auto"/>
        <w:left w:val="none" w:sz="0" w:space="0" w:color="auto"/>
        <w:bottom w:val="none" w:sz="0" w:space="0" w:color="auto"/>
        <w:right w:val="none" w:sz="0" w:space="0" w:color="auto"/>
      </w:divBdr>
    </w:div>
    <w:div w:id="271208113">
      <w:bodyDiv w:val="1"/>
      <w:marLeft w:val="0"/>
      <w:marRight w:val="0"/>
      <w:marTop w:val="0"/>
      <w:marBottom w:val="0"/>
      <w:divBdr>
        <w:top w:val="none" w:sz="0" w:space="0" w:color="auto"/>
        <w:left w:val="none" w:sz="0" w:space="0" w:color="auto"/>
        <w:bottom w:val="none" w:sz="0" w:space="0" w:color="auto"/>
        <w:right w:val="none" w:sz="0" w:space="0" w:color="auto"/>
      </w:divBdr>
    </w:div>
    <w:div w:id="272328627">
      <w:bodyDiv w:val="1"/>
      <w:marLeft w:val="0"/>
      <w:marRight w:val="0"/>
      <w:marTop w:val="0"/>
      <w:marBottom w:val="0"/>
      <w:divBdr>
        <w:top w:val="none" w:sz="0" w:space="0" w:color="auto"/>
        <w:left w:val="none" w:sz="0" w:space="0" w:color="auto"/>
        <w:bottom w:val="none" w:sz="0" w:space="0" w:color="auto"/>
        <w:right w:val="none" w:sz="0" w:space="0" w:color="auto"/>
      </w:divBdr>
    </w:div>
    <w:div w:id="272834060">
      <w:bodyDiv w:val="1"/>
      <w:marLeft w:val="0"/>
      <w:marRight w:val="0"/>
      <w:marTop w:val="0"/>
      <w:marBottom w:val="0"/>
      <w:divBdr>
        <w:top w:val="none" w:sz="0" w:space="0" w:color="auto"/>
        <w:left w:val="none" w:sz="0" w:space="0" w:color="auto"/>
        <w:bottom w:val="none" w:sz="0" w:space="0" w:color="auto"/>
        <w:right w:val="none" w:sz="0" w:space="0" w:color="auto"/>
      </w:divBdr>
    </w:div>
    <w:div w:id="273483045">
      <w:bodyDiv w:val="1"/>
      <w:marLeft w:val="0"/>
      <w:marRight w:val="0"/>
      <w:marTop w:val="0"/>
      <w:marBottom w:val="0"/>
      <w:divBdr>
        <w:top w:val="none" w:sz="0" w:space="0" w:color="auto"/>
        <w:left w:val="none" w:sz="0" w:space="0" w:color="auto"/>
        <w:bottom w:val="none" w:sz="0" w:space="0" w:color="auto"/>
        <w:right w:val="none" w:sz="0" w:space="0" w:color="auto"/>
      </w:divBdr>
    </w:div>
    <w:div w:id="277957748">
      <w:bodyDiv w:val="1"/>
      <w:marLeft w:val="0"/>
      <w:marRight w:val="0"/>
      <w:marTop w:val="0"/>
      <w:marBottom w:val="0"/>
      <w:divBdr>
        <w:top w:val="none" w:sz="0" w:space="0" w:color="auto"/>
        <w:left w:val="none" w:sz="0" w:space="0" w:color="auto"/>
        <w:bottom w:val="none" w:sz="0" w:space="0" w:color="auto"/>
        <w:right w:val="none" w:sz="0" w:space="0" w:color="auto"/>
      </w:divBdr>
    </w:div>
    <w:div w:id="278296879">
      <w:bodyDiv w:val="1"/>
      <w:marLeft w:val="0"/>
      <w:marRight w:val="0"/>
      <w:marTop w:val="0"/>
      <w:marBottom w:val="0"/>
      <w:divBdr>
        <w:top w:val="none" w:sz="0" w:space="0" w:color="auto"/>
        <w:left w:val="none" w:sz="0" w:space="0" w:color="auto"/>
        <w:bottom w:val="none" w:sz="0" w:space="0" w:color="auto"/>
        <w:right w:val="none" w:sz="0" w:space="0" w:color="auto"/>
      </w:divBdr>
    </w:div>
    <w:div w:id="278681900">
      <w:bodyDiv w:val="1"/>
      <w:marLeft w:val="0"/>
      <w:marRight w:val="0"/>
      <w:marTop w:val="0"/>
      <w:marBottom w:val="0"/>
      <w:divBdr>
        <w:top w:val="none" w:sz="0" w:space="0" w:color="auto"/>
        <w:left w:val="none" w:sz="0" w:space="0" w:color="auto"/>
        <w:bottom w:val="none" w:sz="0" w:space="0" w:color="auto"/>
        <w:right w:val="none" w:sz="0" w:space="0" w:color="auto"/>
      </w:divBdr>
    </w:div>
    <w:div w:id="280648543">
      <w:bodyDiv w:val="1"/>
      <w:marLeft w:val="0"/>
      <w:marRight w:val="0"/>
      <w:marTop w:val="0"/>
      <w:marBottom w:val="0"/>
      <w:divBdr>
        <w:top w:val="none" w:sz="0" w:space="0" w:color="auto"/>
        <w:left w:val="none" w:sz="0" w:space="0" w:color="auto"/>
        <w:bottom w:val="none" w:sz="0" w:space="0" w:color="auto"/>
        <w:right w:val="none" w:sz="0" w:space="0" w:color="auto"/>
      </w:divBdr>
    </w:div>
    <w:div w:id="282201023">
      <w:bodyDiv w:val="1"/>
      <w:marLeft w:val="0"/>
      <w:marRight w:val="0"/>
      <w:marTop w:val="0"/>
      <w:marBottom w:val="0"/>
      <w:divBdr>
        <w:top w:val="none" w:sz="0" w:space="0" w:color="auto"/>
        <w:left w:val="none" w:sz="0" w:space="0" w:color="auto"/>
        <w:bottom w:val="none" w:sz="0" w:space="0" w:color="auto"/>
        <w:right w:val="none" w:sz="0" w:space="0" w:color="auto"/>
      </w:divBdr>
    </w:div>
    <w:div w:id="284240970">
      <w:bodyDiv w:val="1"/>
      <w:marLeft w:val="0"/>
      <w:marRight w:val="0"/>
      <w:marTop w:val="0"/>
      <w:marBottom w:val="0"/>
      <w:divBdr>
        <w:top w:val="none" w:sz="0" w:space="0" w:color="auto"/>
        <w:left w:val="none" w:sz="0" w:space="0" w:color="auto"/>
        <w:bottom w:val="none" w:sz="0" w:space="0" w:color="auto"/>
        <w:right w:val="none" w:sz="0" w:space="0" w:color="auto"/>
      </w:divBdr>
    </w:div>
    <w:div w:id="284502696">
      <w:bodyDiv w:val="1"/>
      <w:marLeft w:val="0"/>
      <w:marRight w:val="0"/>
      <w:marTop w:val="0"/>
      <w:marBottom w:val="0"/>
      <w:divBdr>
        <w:top w:val="none" w:sz="0" w:space="0" w:color="auto"/>
        <w:left w:val="none" w:sz="0" w:space="0" w:color="auto"/>
        <w:bottom w:val="none" w:sz="0" w:space="0" w:color="auto"/>
        <w:right w:val="none" w:sz="0" w:space="0" w:color="auto"/>
      </w:divBdr>
    </w:div>
    <w:div w:id="285237005">
      <w:bodyDiv w:val="1"/>
      <w:marLeft w:val="0"/>
      <w:marRight w:val="0"/>
      <w:marTop w:val="0"/>
      <w:marBottom w:val="0"/>
      <w:divBdr>
        <w:top w:val="none" w:sz="0" w:space="0" w:color="auto"/>
        <w:left w:val="none" w:sz="0" w:space="0" w:color="auto"/>
        <w:bottom w:val="none" w:sz="0" w:space="0" w:color="auto"/>
        <w:right w:val="none" w:sz="0" w:space="0" w:color="auto"/>
      </w:divBdr>
    </w:div>
    <w:div w:id="286546235">
      <w:bodyDiv w:val="1"/>
      <w:marLeft w:val="0"/>
      <w:marRight w:val="0"/>
      <w:marTop w:val="0"/>
      <w:marBottom w:val="0"/>
      <w:divBdr>
        <w:top w:val="none" w:sz="0" w:space="0" w:color="auto"/>
        <w:left w:val="none" w:sz="0" w:space="0" w:color="auto"/>
        <w:bottom w:val="none" w:sz="0" w:space="0" w:color="auto"/>
        <w:right w:val="none" w:sz="0" w:space="0" w:color="auto"/>
      </w:divBdr>
    </w:div>
    <w:div w:id="287129560">
      <w:bodyDiv w:val="1"/>
      <w:marLeft w:val="0"/>
      <w:marRight w:val="0"/>
      <w:marTop w:val="0"/>
      <w:marBottom w:val="0"/>
      <w:divBdr>
        <w:top w:val="none" w:sz="0" w:space="0" w:color="auto"/>
        <w:left w:val="none" w:sz="0" w:space="0" w:color="auto"/>
        <w:bottom w:val="none" w:sz="0" w:space="0" w:color="auto"/>
        <w:right w:val="none" w:sz="0" w:space="0" w:color="auto"/>
      </w:divBdr>
    </w:div>
    <w:div w:id="288821443">
      <w:bodyDiv w:val="1"/>
      <w:marLeft w:val="0"/>
      <w:marRight w:val="0"/>
      <w:marTop w:val="0"/>
      <w:marBottom w:val="0"/>
      <w:divBdr>
        <w:top w:val="none" w:sz="0" w:space="0" w:color="auto"/>
        <w:left w:val="none" w:sz="0" w:space="0" w:color="auto"/>
        <w:bottom w:val="none" w:sz="0" w:space="0" w:color="auto"/>
        <w:right w:val="none" w:sz="0" w:space="0" w:color="auto"/>
      </w:divBdr>
    </w:div>
    <w:div w:id="289559925">
      <w:bodyDiv w:val="1"/>
      <w:marLeft w:val="0"/>
      <w:marRight w:val="0"/>
      <w:marTop w:val="0"/>
      <w:marBottom w:val="0"/>
      <w:divBdr>
        <w:top w:val="none" w:sz="0" w:space="0" w:color="auto"/>
        <w:left w:val="none" w:sz="0" w:space="0" w:color="auto"/>
        <w:bottom w:val="none" w:sz="0" w:space="0" w:color="auto"/>
        <w:right w:val="none" w:sz="0" w:space="0" w:color="auto"/>
      </w:divBdr>
    </w:div>
    <w:div w:id="289752834">
      <w:bodyDiv w:val="1"/>
      <w:marLeft w:val="0"/>
      <w:marRight w:val="0"/>
      <w:marTop w:val="0"/>
      <w:marBottom w:val="0"/>
      <w:divBdr>
        <w:top w:val="none" w:sz="0" w:space="0" w:color="auto"/>
        <w:left w:val="none" w:sz="0" w:space="0" w:color="auto"/>
        <w:bottom w:val="none" w:sz="0" w:space="0" w:color="auto"/>
        <w:right w:val="none" w:sz="0" w:space="0" w:color="auto"/>
      </w:divBdr>
    </w:div>
    <w:div w:id="290483135">
      <w:bodyDiv w:val="1"/>
      <w:marLeft w:val="0"/>
      <w:marRight w:val="0"/>
      <w:marTop w:val="0"/>
      <w:marBottom w:val="0"/>
      <w:divBdr>
        <w:top w:val="none" w:sz="0" w:space="0" w:color="auto"/>
        <w:left w:val="none" w:sz="0" w:space="0" w:color="auto"/>
        <w:bottom w:val="none" w:sz="0" w:space="0" w:color="auto"/>
        <w:right w:val="none" w:sz="0" w:space="0" w:color="auto"/>
      </w:divBdr>
    </w:div>
    <w:div w:id="291249901">
      <w:bodyDiv w:val="1"/>
      <w:marLeft w:val="0"/>
      <w:marRight w:val="0"/>
      <w:marTop w:val="0"/>
      <w:marBottom w:val="0"/>
      <w:divBdr>
        <w:top w:val="none" w:sz="0" w:space="0" w:color="auto"/>
        <w:left w:val="none" w:sz="0" w:space="0" w:color="auto"/>
        <w:bottom w:val="none" w:sz="0" w:space="0" w:color="auto"/>
        <w:right w:val="none" w:sz="0" w:space="0" w:color="auto"/>
      </w:divBdr>
    </w:div>
    <w:div w:id="292487616">
      <w:bodyDiv w:val="1"/>
      <w:marLeft w:val="0"/>
      <w:marRight w:val="0"/>
      <w:marTop w:val="0"/>
      <w:marBottom w:val="0"/>
      <w:divBdr>
        <w:top w:val="none" w:sz="0" w:space="0" w:color="auto"/>
        <w:left w:val="none" w:sz="0" w:space="0" w:color="auto"/>
        <w:bottom w:val="none" w:sz="0" w:space="0" w:color="auto"/>
        <w:right w:val="none" w:sz="0" w:space="0" w:color="auto"/>
      </w:divBdr>
    </w:div>
    <w:div w:id="293872700">
      <w:bodyDiv w:val="1"/>
      <w:marLeft w:val="0"/>
      <w:marRight w:val="0"/>
      <w:marTop w:val="0"/>
      <w:marBottom w:val="0"/>
      <w:divBdr>
        <w:top w:val="none" w:sz="0" w:space="0" w:color="auto"/>
        <w:left w:val="none" w:sz="0" w:space="0" w:color="auto"/>
        <w:bottom w:val="none" w:sz="0" w:space="0" w:color="auto"/>
        <w:right w:val="none" w:sz="0" w:space="0" w:color="auto"/>
      </w:divBdr>
    </w:div>
    <w:div w:id="294260699">
      <w:bodyDiv w:val="1"/>
      <w:marLeft w:val="0"/>
      <w:marRight w:val="0"/>
      <w:marTop w:val="0"/>
      <w:marBottom w:val="0"/>
      <w:divBdr>
        <w:top w:val="none" w:sz="0" w:space="0" w:color="auto"/>
        <w:left w:val="none" w:sz="0" w:space="0" w:color="auto"/>
        <w:bottom w:val="none" w:sz="0" w:space="0" w:color="auto"/>
        <w:right w:val="none" w:sz="0" w:space="0" w:color="auto"/>
      </w:divBdr>
    </w:div>
    <w:div w:id="295723023">
      <w:bodyDiv w:val="1"/>
      <w:marLeft w:val="0"/>
      <w:marRight w:val="0"/>
      <w:marTop w:val="0"/>
      <w:marBottom w:val="0"/>
      <w:divBdr>
        <w:top w:val="none" w:sz="0" w:space="0" w:color="auto"/>
        <w:left w:val="none" w:sz="0" w:space="0" w:color="auto"/>
        <w:bottom w:val="none" w:sz="0" w:space="0" w:color="auto"/>
        <w:right w:val="none" w:sz="0" w:space="0" w:color="auto"/>
      </w:divBdr>
    </w:div>
    <w:div w:id="295837738">
      <w:bodyDiv w:val="1"/>
      <w:marLeft w:val="0"/>
      <w:marRight w:val="0"/>
      <w:marTop w:val="0"/>
      <w:marBottom w:val="0"/>
      <w:divBdr>
        <w:top w:val="none" w:sz="0" w:space="0" w:color="auto"/>
        <w:left w:val="none" w:sz="0" w:space="0" w:color="auto"/>
        <w:bottom w:val="none" w:sz="0" w:space="0" w:color="auto"/>
        <w:right w:val="none" w:sz="0" w:space="0" w:color="auto"/>
      </w:divBdr>
    </w:div>
    <w:div w:id="295919047">
      <w:bodyDiv w:val="1"/>
      <w:marLeft w:val="0"/>
      <w:marRight w:val="0"/>
      <w:marTop w:val="0"/>
      <w:marBottom w:val="0"/>
      <w:divBdr>
        <w:top w:val="none" w:sz="0" w:space="0" w:color="auto"/>
        <w:left w:val="none" w:sz="0" w:space="0" w:color="auto"/>
        <w:bottom w:val="none" w:sz="0" w:space="0" w:color="auto"/>
        <w:right w:val="none" w:sz="0" w:space="0" w:color="auto"/>
      </w:divBdr>
    </w:div>
    <w:div w:id="296298833">
      <w:bodyDiv w:val="1"/>
      <w:marLeft w:val="0"/>
      <w:marRight w:val="0"/>
      <w:marTop w:val="0"/>
      <w:marBottom w:val="0"/>
      <w:divBdr>
        <w:top w:val="none" w:sz="0" w:space="0" w:color="auto"/>
        <w:left w:val="none" w:sz="0" w:space="0" w:color="auto"/>
        <w:bottom w:val="none" w:sz="0" w:space="0" w:color="auto"/>
        <w:right w:val="none" w:sz="0" w:space="0" w:color="auto"/>
      </w:divBdr>
    </w:div>
    <w:div w:id="296374189">
      <w:bodyDiv w:val="1"/>
      <w:marLeft w:val="0"/>
      <w:marRight w:val="0"/>
      <w:marTop w:val="0"/>
      <w:marBottom w:val="0"/>
      <w:divBdr>
        <w:top w:val="none" w:sz="0" w:space="0" w:color="auto"/>
        <w:left w:val="none" w:sz="0" w:space="0" w:color="auto"/>
        <w:bottom w:val="none" w:sz="0" w:space="0" w:color="auto"/>
        <w:right w:val="none" w:sz="0" w:space="0" w:color="auto"/>
      </w:divBdr>
    </w:div>
    <w:div w:id="297342849">
      <w:bodyDiv w:val="1"/>
      <w:marLeft w:val="0"/>
      <w:marRight w:val="0"/>
      <w:marTop w:val="0"/>
      <w:marBottom w:val="0"/>
      <w:divBdr>
        <w:top w:val="none" w:sz="0" w:space="0" w:color="auto"/>
        <w:left w:val="none" w:sz="0" w:space="0" w:color="auto"/>
        <w:bottom w:val="none" w:sz="0" w:space="0" w:color="auto"/>
        <w:right w:val="none" w:sz="0" w:space="0" w:color="auto"/>
      </w:divBdr>
    </w:div>
    <w:div w:id="299773950">
      <w:bodyDiv w:val="1"/>
      <w:marLeft w:val="0"/>
      <w:marRight w:val="0"/>
      <w:marTop w:val="0"/>
      <w:marBottom w:val="0"/>
      <w:divBdr>
        <w:top w:val="none" w:sz="0" w:space="0" w:color="auto"/>
        <w:left w:val="none" w:sz="0" w:space="0" w:color="auto"/>
        <w:bottom w:val="none" w:sz="0" w:space="0" w:color="auto"/>
        <w:right w:val="none" w:sz="0" w:space="0" w:color="auto"/>
      </w:divBdr>
    </w:div>
    <w:div w:id="300307149">
      <w:bodyDiv w:val="1"/>
      <w:marLeft w:val="0"/>
      <w:marRight w:val="0"/>
      <w:marTop w:val="0"/>
      <w:marBottom w:val="0"/>
      <w:divBdr>
        <w:top w:val="none" w:sz="0" w:space="0" w:color="auto"/>
        <w:left w:val="none" w:sz="0" w:space="0" w:color="auto"/>
        <w:bottom w:val="none" w:sz="0" w:space="0" w:color="auto"/>
        <w:right w:val="none" w:sz="0" w:space="0" w:color="auto"/>
      </w:divBdr>
    </w:div>
    <w:div w:id="301932763">
      <w:bodyDiv w:val="1"/>
      <w:marLeft w:val="0"/>
      <w:marRight w:val="0"/>
      <w:marTop w:val="0"/>
      <w:marBottom w:val="0"/>
      <w:divBdr>
        <w:top w:val="none" w:sz="0" w:space="0" w:color="auto"/>
        <w:left w:val="none" w:sz="0" w:space="0" w:color="auto"/>
        <w:bottom w:val="none" w:sz="0" w:space="0" w:color="auto"/>
        <w:right w:val="none" w:sz="0" w:space="0" w:color="auto"/>
      </w:divBdr>
    </w:div>
    <w:div w:id="301933921">
      <w:bodyDiv w:val="1"/>
      <w:marLeft w:val="0"/>
      <w:marRight w:val="0"/>
      <w:marTop w:val="0"/>
      <w:marBottom w:val="0"/>
      <w:divBdr>
        <w:top w:val="none" w:sz="0" w:space="0" w:color="auto"/>
        <w:left w:val="none" w:sz="0" w:space="0" w:color="auto"/>
        <w:bottom w:val="none" w:sz="0" w:space="0" w:color="auto"/>
        <w:right w:val="none" w:sz="0" w:space="0" w:color="auto"/>
      </w:divBdr>
    </w:div>
    <w:div w:id="302346264">
      <w:bodyDiv w:val="1"/>
      <w:marLeft w:val="0"/>
      <w:marRight w:val="0"/>
      <w:marTop w:val="0"/>
      <w:marBottom w:val="0"/>
      <w:divBdr>
        <w:top w:val="none" w:sz="0" w:space="0" w:color="auto"/>
        <w:left w:val="none" w:sz="0" w:space="0" w:color="auto"/>
        <w:bottom w:val="none" w:sz="0" w:space="0" w:color="auto"/>
        <w:right w:val="none" w:sz="0" w:space="0" w:color="auto"/>
      </w:divBdr>
    </w:div>
    <w:div w:id="303000442">
      <w:bodyDiv w:val="1"/>
      <w:marLeft w:val="0"/>
      <w:marRight w:val="0"/>
      <w:marTop w:val="0"/>
      <w:marBottom w:val="0"/>
      <w:divBdr>
        <w:top w:val="none" w:sz="0" w:space="0" w:color="auto"/>
        <w:left w:val="none" w:sz="0" w:space="0" w:color="auto"/>
        <w:bottom w:val="none" w:sz="0" w:space="0" w:color="auto"/>
        <w:right w:val="none" w:sz="0" w:space="0" w:color="auto"/>
      </w:divBdr>
    </w:div>
    <w:div w:id="303782463">
      <w:bodyDiv w:val="1"/>
      <w:marLeft w:val="0"/>
      <w:marRight w:val="0"/>
      <w:marTop w:val="0"/>
      <w:marBottom w:val="0"/>
      <w:divBdr>
        <w:top w:val="none" w:sz="0" w:space="0" w:color="auto"/>
        <w:left w:val="none" w:sz="0" w:space="0" w:color="auto"/>
        <w:bottom w:val="none" w:sz="0" w:space="0" w:color="auto"/>
        <w:right w:val="none" w:sz="0" w:space="0" w:color="auto"/>
      </w:divBdr>
    </w:div>
    <w:div w:id="304624495">
      <w:bodyDiv w:val="1"/>
      <w:marLeft w:val="0"/>
      <w:marRight w:val="0"/>
      <w:marTop w:val="0"/>
      <w:marBottom w:val="0"/>
      <w:divBdr>
        <w:top w:val="none" w:sz="0" w:space="0" w:color="auto"/>
        <w:left w:val="none" w:sz="0" w:space="0" w:color="auto"/>
        <w:bottom w:val="none" w:sz="0" w:space="0" w:color="auto"/>
        <w:right w:val="none" w:sz="0" w:space="0" w:color="auto"/>
      </w:divBdr>
    </w:div>
    <w:div w:id="304626854">
      <w:bodyDiv w:val="1"/>
      <w:marLeft w:val="0"/>
      <w:marRight w:val="0"/>
      <w:marTop w:val="0"/>
      <w:marBottom w:val="0"/>
      <w:divBdr>
        <w:top w:val="none" w:sz="0" w:space="0" w:color="auto"/>
        <w:left w:val="none" w:sz="0" w:space="0" w:color="auto"/>
        <w:bottom w:val="none" w:sz="0" w:space="0" w:color="auto"/>
        <w:right w:val="none" w:sz="0" w:space="0" w:color="auto"/>
      </w:divBdr>
    </w:div>
    <w:div w:id="305360923">
      <w:bodyDiv w:val="1"/>
      <w:marLeft w:val="0"/>
      <w:marRight w:val="0"/>
      <w:marTop w:val="0"/>
      <w:marBottom w:val="0"/>
      <w:divBdr>
        <w:top w:val="none" w:sz="0" w:space="0" w:color="auto"/>
        <w:left w:val="none" w:sz="0" w:space="0" w:color="auto"/>
        <w:bottom w:val="none" w:sz="0" w:space="0" w:color="auto"/>
        <w:right w:val="none" w:sz="0" w:space="0" w:color="auto"/>
      </w:divBdr>
    </w:div>
    <w:div w:id="306129998">
      <w:bodyDiv w:val="1"/>
      <w:marLeft w:val="0"/>
      <w:marRight w:val="0"/>
      <w:marTop w:val="0"/>
      <w:marBottom w:val="0"/>
      <w:divBdr>
        <w:top w:val="none" w:sz="0" w:space="0" w:color="auto"/>
        <w:left w:val="none" w:sz="0" w:space="0" w:color="auto"/>
        <w:bottom w:val="none" w:sz="0" w:space="0" w:color="auto"/>
        <w:right w:val="none" w:sz="0" w:space="0" w:color="auto"/>
      </w:divBdr>
    </w:div>
    <w:div w:id="306935052">
      <w:bodyDiv w:val="1"/>
      <w:marLeft w:val="0"/>
      <w:marRight w:val="0"/>
      <w:marTop w:val="0"/>
      <w:marBottom w:val="0"/>
      <w:divBdr>
        <w:top w:val="none" w:sz="0" w:space="0" w:color="auto"/>
        <w:left w:val="none" w:sz="0" w:space="0" w:color="auto"/>
        <w:bottom w:val="none" w:sz="0" w:space="0" w:color="auto"/>
        <w:right w:val="none" w:sz="0" w:space="0" w:color="auto"/>
      </w:divBdr>
    </w:div>
    <w:div w:id="307437720">
      <w:bodyDiv w:val="1"/>
      <w:marLeft w:val="0"/>
      <w:marRight w:val="0"/>
      <w:marTop w:val="0"/>
      <w:marBottom w:val="0"/>
      <w:divBdr>
        <w:top w:val="none" w:sz="0" w:space="0" w:color="auto"/>
        <w:left w:val="none" w:sz="0" w:space="0" w:color="auto"/>
        <w:bottom w:val="none" w:sz="0" w:space="0" w:color="auto"/>
        <w:right w:val="none" w:sz="0" w:space="0" w:color="auto"/>
      </w:divBdr>
    </w:div>
    <w:div w:id="310838343">
      <w:bodyDiv w:val="1"/>
      <w:marLeft w:val="0"/>
      <w:marRight w:val="0"/>
      <w:marTop w:val="0"/>
      <w:marBottom w:val="0"/>
      <w:divBdr>
        <w:top w:val="none" w:sz="0" w:space="0" w:color="auto"/>
        <w:left w:val="none" w:sz="0" w:space="0" w:color="auto"/>
        <w:bottom w:val="none" w:sz="0" w:space="0" w:color="auto"/>
        <w:right w:val="none" w:sz="0" w:space="0" w:color="auto"/>
      </w:divBdr>
    </w:div>
    <w:div w:id="310986758">
      <w:bodyDiv w:val="1"/>
      <w:marLeft w:val="0"/>
      <w:marRight w:val="0"/>
      <w:marTop w:val="0"/>
      <w:marBottom w:val="0"/>
      <w:divBdr>
        <w:top w:val="none" w:sz="0" w:space="0" w:color="auto"/>
        <w:left w:val="none" w:sz="0" w:space="0" w:color="auto"/>
        <w:bottom w:val="none" w:sz="0" w:space="0" w:color="auto"/>
        <w:right w:val="none" w:sz="0" w:space="0" w:color="auto"/>
      </w:divBdr>
    </w:div>
    <w:div w:id="311065826">
      <w:bodyDiv w:val="1"/>
      <w:marLeft w:val="0"/>
      <w:marRight w:val="0"/>
      <w:marTop w:val="0"/>
      <w:marBottom w:val="0"/>
      <w:divBdr>
        <w:top w:val="none" w:sz="0" w:space="0" w:color="auto"/>
        <w:left w:val="none" w:sz="0" w:space="0" w:color="auto"/>
        <w:bottom w:val="none" w:sz="0" w:space="0" w:color="auto"/>
        <w:right w:val="none" w:sz="0" w:space="0" w:color="auto"/>
      </w:divBdr>
    </w:div>
    <w:div w:id="311102735">
      <w:bodyDiv w:val="1"/>
      <w:marLeft w:val="0"/>
      <w:marRight w:val="0"/>
      <w:marTop w:val="0"/>
      <w:marBottom w:val="0"/>
      <w:divBdr>
        <w:top w:val="none" w:sz="0" w:space="0" w:color="auto"/>
        <w:left w:val="none" w:sz="0" w:space="0" w:color="auto"/>
        <w:bottom w:val="none" w:sz="0" w:space="0" w:color="auto"/>
        <w:right w:val="none" w:sz="0" w:space="0" w:color="auto"/>
      </w:divBdr>
    </w:div>
    <w:div w:id="311299674">
      <w:bodyDiv w:val="1"/>
      <w:marLeft w:val="0"/>
      <w:marRight w:val="0"/>
      <w:marTop w:val="0"/>
      <w:marBottom w:val="0"/>
      <w:divBdr>
        <w:top w:val="none" w:sz="0" w:space="0" w:color="auto"/>
        <w:left w:val="none" w:sz="0" w:space="0" w:color="auto"/>
        <w:bottom w:val="none" w:sz="0" w:space="0" w:color="auto"/>
        <w:right w:val="none" w:sz="0" w:space="0" w:color="auto"/>
      </w:divBdr>
    </w:div>
    <w:div w:id="311449507">
      <w:bodyDiv w:val="1"/>
      <w:marLeft w:val="0"/>
      <w:marRight w:val="0"/>
      <w:marTop w:val="0"/>
      <w:marBottom w:val="0"/>
      <w:divBdr>
        <w:top w:val="none" w:sz="0" w:space="0" w:color="auto"/>
        <w:left w:val="none" w:sz="0" w:space="0" w:color="auto"/>
        <w:bottom w:val="none" w:sz="0" w:space="0" w:color="auto"/>
        <w:right w:val="none" w:sz="0" w:space="0" w:color="auto"/>
      </w:divBdr>
    </w:div>
    <w:div w:id="311907128">
      <w:bodyDiv w:val="1"/>
      <w:marLeft w:val="0"/>
      <w:marRight w:val="0"/>
      <w:marTop w:val="0"/>
      <w:marBottom w:val="0"/>
      <w:divBdr>
        <w:top w:val="none" w:sz="0" w:space="0" w:color="auto"/>
        <w:left w:val="none" w:sz="0" w:space="0" w:color="auto"/>
        <w:bottom w:val="none" w:sz="0" w:space="0" w:color="auto"/>
        <w:right w:val="none" w:sz="0" w:space="0" w:color="auto"/>
      </w:divBdr>
    </w:div>
    <w:div w:id="312218779">
      <w:bodyDiv w:val="1"/>
      <w:marLeft w:val="0"/>
      <w:marRight w:val="0"/>
      <w:marTop w:val="0"/>
      <w:marBottom w:val="0"/>
      <w:divBdr>
        <w:top w:val="none" w:sz="0" w:space="0" w:color="auto"/>
        <w:left w:val="none" w:sz="0" w:space="0" w:color="auto"/>
        <w:bottom w:val="none" w:sz="0" w:space="0" w:color="auto"/>
        <w:right w:val="none" w:sz="0" w:space="0" w:color="auto"/>
      </w:divBdr>
    </w:div>
    <w:div w:id="313029259">
      <w:bodyDiv w:val="1"/>
      <w:marLeft w:val="0"/>
      <w:marRight w:val="0"/>
      <w:marTop w:val="0"/>
      <w:marBottom w:val="0"/>
      <w:divBdr>
        <w:top w:val="none" w:sz="0" w:space="0" w:color="auto"/>
        <w:left w:val="none" w:sz="0" w:space="0" w:color="auto"/>
        <w:bottom w:val="none" w:sz="0" w:space="0" w:color="auto"/>
        <w:right w:val="none" w:sz="0" w:space="0" w:color="auto"/>
      </w:divBdr>
    </w:div>
    <w:div w:id="316304682">
      <w:bodyDiv w:val="1"/>
      <w:marLeft w:val="0"/>
      <w:marRight w:val="0"/>
      <w:marTop w:val="0"/>
      <w:marBottom w:val="0"/>
      <w:divBdr>
        <w:top w:val="none" w:sz="0" w:space="0" w:color="auto"/>
        <w:left w:val="none" w:sz="0" w:space="0" w:color="auto"/>
        <w:bottom w:val="none" w:sz="0" w:space="0" w:color="auto"/>
        <w:right w:val="none" w:sz="0" w:space="0" w:color="auto"/>
      </w:divBdr>
    </w:div>
    <w:div w:id="319697600">
      <w:bodyDiv w:val="1"/>
      <w:marLeft w:val="0"/>
      <w:marRight w:val="0"/>
      <w:marTop w:val="0"/>
      <w:marBottom w:val="0"/>
      <w:divBdr>
        <w:top w:val="none" w:sz="0" w:space="0" w:color="auto"/>
        <w:left w:val="none" w:sz="0" w:space="0" w:color="auto"/>
        <w:bottom w:val="none" w:sz="0" w:space="0" w:color="auto"/>
        <w:right w:val="none" w:sz="0" w:space="0" w:color="auto"/>
      </w:divBdr>
    </w:div>
    <w:div w:id="321199839">
      <w:bodyDiv w:val="1"/>
      <w:marLeft w:val="0"/>
      <w:marRight w:val="0"/>
      <w:marTop w:val="0"/>
      <w:marBottom w:val="0"/>
      <w:divBdr>
        <w:top w:val="none" w:sz="0" w:space="0" w:color="auto"/>
        <w:left w:val="none" w:sz="0" w:space="0" w:color="auto"/>
        <w:bottom w:val="none" w:sz="0" w:space="0" w:color="auto"/>
        <w:right w:val="none" w:sz="0" w:space="0" w:color="auto"/>
      </w:divBdr>
    </w:div>
    <w:div w:id="321468524">
      <w:bodyDiv w:val="1"/>
      <w:marLeft w:val="0"/>
      <w:marRight w:val="0"/>
      <w:marTop w:val="0"/>
      <w:marBottom w:val="0"/>
      <w:divBdr>
        <w:top w:val="none" w:sz="0" w:space="0" w:color="auto"/>
        <w:left w:val="none" w:sz="0" w:space="0" w:color="auto"/>
        <w:bottom w:val="none" w:sz="0" w:space="0" w:color="auto"/>
        <w:right w:val="none" w:sz="0" w:space="0" w:color="auto"/>
      </w:divBdr>
    </w:div>
    <w:div w:id="322398810">
      <w:bodyDiv w:val="1"/>
      <w:marLeft w:val="0"/>
      <w:marRight w:val="0"/>
      <w:marTop w:val="0"/>
      <w:marBottom w:val="0"/>
      <w:divBdr>
        <w:top w:val="none" w:sz="0" w:space="0" w:color="auto"/>
        <w:left w:val="none" w:sz="0" w:space="0" w:color="auto"/>
        <w:bottom w:val="none" w:sz="0" w:space="0" w:color="auto"/>
        <w:right w:val="none" w:sz="0" w:space="0" w:color="auto"/>
      </w:divBdr>
    </w:div>
    <w:div w:id="322440648">
      <w:bodyDiv w:val="1"/>
      <w:marLeft w:val="0"/>
      <w:marRight w:val="0"/>
      <w:marTop w:val="0"/>
      <w:marBottom w:val="0"/>
      <w:divBdr>
        <w:top w:val="none" w:sz="0" w:space="0" w:color="auto"/>
        <w:left w:val="none" w:sz="0" w:space="0" w:color="auto"/>
        <w:bottom w:val="none" w:sz="0" w:space="0" w:color="auto"/>
        <w:right w:val="none" w:sz="0" w:space="0" w:color="auto"/>
      </w:divBdr>
    </w:div>
    <w:div w:id="326788168">
      <w:bodyDiv w:val="1"/>
      <w:marLeft w:val="0"/>
      <w:marRight w:val="0"/>
      <w:marTop w:val="0"/>
      <w:marBottom w:val="0"/>
      <w:divBdr>
        <w:top w:val="none" w:sz="0" w:space="0" w:color="auto"/>
        <w:left w:val="none" w:sz="0" w:space="0" w:color="auto"/>
        <w:bottom w:val="none" w:sz="0" w:space="0" w:color="auto"/>
        <w:right w:val="none" w:sz="0" w:space="0" w:color="auto"/>
      </w:divBdr>
    </w:div>
    <w:div w:id="327439233">
      <w:bodyDiv w:val="1"/>
      <w:marLeft w:val="0"/>
      <w:marRight w:val="0"/>
      <w:marTop w:val="0"/>
      <w:marBottom w:val="0"/>
      <w:divBdr>
        <w:top w:val="none" w:sz="0" w:space="0" w:color="auto"/>
        <w:left w:val="none" w:sz="0" w:space="0" w:color="auto"/>
        <w:bottom w:val="none" w:sz="0" w:space="0" w:color="auto"/>
        <w:right w:val="none" w:sz="0" w:space="0" w:color="auto"/>
      </w:divBdr>
    </w:div>
    <w:div w:id="329795250">
      <w:bodyDiv w:val="1"/>
      <w:marLeft w:val="0"/>
      <w:marRight w:val="0"/>
      <w:marTop w:val="0"/>
      <w:marBottom w:val="0"/>
      <w:divBdr>
        <w:top w:val="none" w:sz="0" w:space="0" w:color="auto"/>
        <w:left w:val="none" w:sz="0" w:space="0" w:color="auto"/>
        <w:bottom w:val="none" w:sz="0" w:space="0" w:color="auto"/>
        <w:right w:val="none" w:sz="0" w:space="0" w:color="auto"/>
      </w:divBdr>
    </w:div>
    <w:div w:id="330111330">
      <w:bodyDiv w:val="1"/>
      <w:marLeft w:val="0"/>
      <w:marRight w:val="0"/>
      <w:marTop w:val="0"/>
      <w:marBottom w:val="0"/>
      <w:divBdr>
        <w:top w:val="none" w:sz="0" w:space="0" w:color="auto"/>
        <w:left w:val="none" w:sz="0" w:space="0" w:color="auto"/>
        <w:bottom w:val="none" w:sz="0" w:space="0" w:color="auto"/>
        <w:right w:val="none" w:sz="0" w:space="0" w:color="auto"/>
      </w:divBdr>
    </w:div>
    <w:div w:id="331417249">
      <w:bodyDiv w:val="1"/>
      <w:marLeft w:val="0"/>
      <w:marRight w:val="0"/>
      <w:marTop w:val="0"/>
      <w:marBottom w:val="0"/>
      <w:divBdr>
        <w:top w:val="none" w:sz="0" w:space="0" w:color="auto"/>
        <w:left w:val="none" w:sz="0" w:space="0" w:color="auto"/>
        <w:bottom w:val="none" w:sz="0" w:space="0" w:color="auto"/>
        <w:right w:val="none" w:sz="0" w:space="0" w:color="auto"/>
      </w:divBdr>
    </w:div>
    <w:div w:id="331834597">
      <w:bodyDiv w:val="1"/>
      <w:marLeft w:val="0"/>
      <w:marRight w:val="0"/>
      <w:marTop w:val="0"/>
      <w:marBottom w:val="0"/>
      <w:divBdr>
        <w:top w:val="none" w:sz="0" w:space="0" w:color="auto"/>
        <w:left w:val="none" w:sz="0" w:space="0" w:color="auto"/>
        <w:bottom w:val="none" w:sz="0" w:space="0" w:color="auto"/>
        <w:right w:val="none" w:sz="0" w:space="0" w:color="auto"/>
      </w:divBdr>
    </w:div>
    <w:div w:id="334846322">
      <w:bodyDiv w:val="1"/>
      <w:marLeft w:val="0"/>
      <w:marRight w:val="0"/>
      <w:marTop w:val="0"/>
      <w:marBottom w:val="0"/>
      <w:divBdr>
        <w:top w:val="none" w:sz="0" w:space="0" w:color="auto"/>
        <w:left w:val="none" w:sz="0" w:space="0" w:color="auto"/>
        <w:bottom w:val="none" w:sz="0" w:space="0" w:color="auto"/>
        <w:right w:val="none" w:sz="0" w:space="0" w:color="auto"/>
      </w:divBdr>
    </w:div>
    <w:div w:id="335304343">
      <w:bodyDiv w:val="1"/>
      <w:marLeft w:val="0"/>
      <w:marRight w:val="0"/>
      <w:marTop w:val="0"/>
      <w:marBottom w:val="0"/>
      <w:divBdr>
        <w:top w:val="none" w:sz="0" w:space="0" w:color="auto"/>
        <w:left w:val="none" w:sz="0" w:space="0" w:color="auto"/>
        <w:bottom w:val="none" w:sz="0" w:space="0" w:color="auto"/>
        <w:right w:val="none" w:sz="0" w:space="0" w:color="auto"/>
      </w:divBdr>
    </w:div>
    <w:div w:id="335812689">
      <w:bodyDiv w:val="1"/>
      <w:marLeft w:val="0"/>
      <w:marRight w:val="0"/>
      <w:marTop w:val="0"/>
      <w:marBottom w:val="0"/>
      <w:divBdr>
        <w:top w:val="none" w:sz="0" w:space="0" w:color="auto"/>
        <w:left w:val="none" w:sz="0" w:space="0" w:color="auto"/>
        <w:bottom w:val="none" w:sz="0" w:space="0" w:color="auto"/>
        <w:right w:val="none" w:sz="0" w:space="0" w:color="auto"/>
      </w:divBdr>
    </w:div>
    <w:div w:id="336540061">
      <w:bodyDiv w:val="1"/>
      <w:marLeft w:val="0"/>
      <w:marRight w:val="0"/>
      <w:marTop w:val="0"/>
      <w:marBottom w:val="0"/>
      <w:divBdr>
        <w:top w:val="none" w:sz="0" w:space="0" w:color="auto"/>
        <w:left w:val="none" w:sz="0" w:space="0" w:color="auto"/>
        <w:bottom w:val="none" w:sz="0" w:space="0" w:color="auto"/>
        <w:right w:val="none" w:sz="0" w:space="0" w:color="auto"/>
      </w:divBdr>
    </w:div>
    <w:div w:id="337931320">
      <w:bodyDiv w:val="1"/>
      <w:marLeft w:val="0"/>
      <w:marRight w:val="0"/>
      <w:marTop w:val="0"/>
      <w:marBottom w:val="0"/>
      <w:divBdr>
        <w:top w:val="none" w:sz="0" w:space="0" w:color="auto"/>
        <w:left w:val="none" w:sz="0" w:space="0" w:color="auto"/>
        <w:bottom w:val="none" w:sz="0" w:space="0" w:color="auto"/>
        <w:right w:val="none" w:sz="0" w:space="0" w:color="auto"/>
      </w:divBdr>
    </w:div>
    <w:div w:id="341517829">
      <w:bodyDiv w:val="1"/>
      <w:marLeft w:val="0"/>
      <w:marRight w:val="0"/>
      <w:marTop w:val="0"/>
      <w:marBottom w:val="0"/>
      <w:divBdr>
        <w:top w:val="none" w:sz="0" w:space="0" w:color="auto"/>
        <w:left w:val="none" w:sz="0" w:space="0" w:color="auto"/>
        <w:bottom w:val="none" w:sz="0" w:space="0" w:color="auto"/>
        <w:right w:val="none" w:sz="0" w:space="0" w:color="auto"/>
      </w:divBdr>
    </w:div>
    <w:div w:id="341713017">
      <w:bodyDiv w:val="1"/>
      <w:marLeft w:val="0"/>
      <w:marRight w:val="0"/>
      <w:marTop w:val="0"/>
      <w:marBottom w:val="0"/>
      <w:divBdr>
        <w:top w:val="none" w:sz="0" w:space="0" w:color="auto"/>
        <w:left w:val="none" w:sz="0" w:space="0" w:color="auto"/>
        <w:bottom w:val="none" w:sz="0" w:space="0" w:color="auto"/>
        <w:right w:val="none" w:sz="0" w:space="0" w:color="auto"/>
      </w:divBdr>
    </w:div>
    <w:div w:id="343171681">
      <w:bodyDiv w:val="1"/>
      <w:marLeft w:val="0"/>
      <w:marRight w:val="0"/>
      <w:marTop w:val="0"/>
      <w:marBottom w:val="0"/>
      <w:divBdr>
        <w:top w:val="none" w:sz="0" w:space="0" w:color="auto"/>
        <w:left w:val="none" w:sz="0" w:space="0" w:color="auto"/>
        <w:bottom w:val="none" w:sz="0" w:space="0" w:color="auto"/>
        <w:right w:val="none" w:sz="0" w:space="0" w:color="auto"/>
      </w:divBdr>
    </w:div>
    <w:div w:id="343480375">
      <w:bodyDiv w:val="1"/>
      <w:marLeft w:val="0"/>
      <w:marRight w:val="0"/>
      <w:marTop w:val="0"/>
      <w:marBottom w:val="0"/>
      <w:divBdr>
        <w:top w:val="none" w:sz="0" w:space="0" w:color="auto"/>
        <w:left w:val="none" w:sz="0" w:space="0" w:color="auto"/>
        <w:bottom w:val="none" w:sz="0" w:space="0" w:color="auto"/>
        <w:right w:val="none" w:sz="0" w:space="0" w:color="auto"/>
      </w:divBdr>
    </w:div>
    <w:div w:id="343946770">
      <w:bodyDiv w:val="1"/>
      <w:marLeft w:val="0"/>
      <w:marRight w:val="0"/>
      <w:marTop w:val="0"/>
      <w:marBottom w:val="0"/>
      <w:divBdr>
        <w:top w:val="none" w:sz="0" w:space="0" w:color="auto"/>
        <w:left w:val="none" w:sz="0" w:space="0" w:color="auto"/>
        <w:bottom w:val="none" w:sz="0" w:space="0" w:color="auto"/>
        <w:right w:val="none" w:sz="0" w:space="0" w:color="auto"/>
      </w:divBdr>
    </w:div>
    <w:div w:id="344526511">
      <w:bodyDiv w:val="1"/>
      <w:marLeft w:val="0"/>
      <w:marRight w:val="0"/>
      <w:marTop w:val="0"/>
      <w:marBottom w:val="0"/>
      <w:divBdr>
        <w:top w:val="none" w:sz="0" w:space="0" w:color="auto"/>
        <w:left w:val="none" w:sz="0" w:space="0" w:color="auto"/>
        <w:bottom w:val="none" w:sz="0" w:space="0" w:color="auto"/>
        <w:right w:val="none" w:sz="0" w:space="0" w:color="auto"/>
      </w:divBdr>
    </w:div>
    <w:div w:id="344720347">
      <w:bodyDiv w:val="1"/>
      <w:marLeft w:val="0"/>
      <w:marRight w:val="0"/>
      <w:marTop w:val="0"/>
      <w:marBottom w:val="0"/>
      <w:divBdr>
        <w:top w:val="none" w:sz="0" w:space="0" w:color="auto"/>
        <w:left w:val="none" w:sz="0" w:space="0" w:color="auto"/>
        <w:bottom w:val="none" w:sz="0" w:space="0" w:color="auto"/>
        <w:right w:val="none" w:sz="0" w:space="0" w:color="auto"/>
      </w:divBdr>
    </w:div>
    <w:div w:id="345254805">
      <w:bodyDiv w:val="1"/>
      <w:marLeft w:val="0"/>
      <w:marRight w:val="0"/>
      <w:marTop w:val="0"/>
      <w:marBottom w:val="0"/>
      <w:divBdr>
        <w:top w:val="none" w:sz="0" w:space="0" w:color="auto"/>
        <w:left w:val="none" w:sz="0" w:space="0" w:color="auto"/>
        <w:bottom w:val="none" w:sz="0" w:space="0" w:color="auto"/>
        <w:right w:val="none" w:sz="0" w:space="0" w:color="auto"/>
      </w:divBdr>
    </w:div>
    <w:div w:id="346562480">
      <w:bodyDiv w:val="1"/>
      <w:marLeft w:val="0"/>
      <w:marRight w:val="0"/>
      <w:marTop w:val="0"/>
      <w:marBottom w:val="0"/>
      <w:divBdr>
        <w:top w:val="none" w:sz="0" w:space="0" w:color="auto"/>
        <w:left w:val="none" w:sz="0" w:space="0" w:color="auto"/>
        <w:bottom w:val="none" w:sz="0" w:space="0" w:color="auto"/>
        <w:right w:val="none" w:sz="0" w:space="0" w:color="auto"/>
      </w:divBdr>
    </w:div>
    <w:div w:id="347604595">
      <w:bodyDiv w:val="1"/>
      <w:marLeft w:val="0"/>
      <w:marRight w:val="0"/>
      <w:marTop w:val="0"/>
      <w:marBottom w:val="0"/>
      <w:divBdr>
        <w:top w:val="none" w:sz="0" w:space="0" w:color="auto"/>
        <w:left w:val="none" w:sz="0" w:space="0" w:color="auto"/>
        <w:bottom w:val="none" w:sz="0" w:space="0" w:color="auto"/>
        <w:right w:val="none" w:sz="0" w:space="0" w:color="auto"/>
      </w:divBdr>
    </w:div>
    <w:div w:id="348069117">
      <w:bodyDiv w:val="1"/>
      <w:marLeft w:val="0"/>
      <w:marRight w:val="0"/>
      <w:marTop w:val="0"/>
      <w:marBottom w:val="0"/>
      <w:divBdr>
        <w:top w:val="none" w:sz="0" w:space="0" w:color="auto"/>
        <w:left w:val="none" w:sz="0" w:space="0" w:color="auto"/>
        <w:bottom w:val="none" w:sz="0" w:space="0" w:color="auto"/>
        <w:right w:val="none" w:sz="0" w:space="0" w:color="auto"/>
      </w:divBdr>
    </w:div>
    <w:div w:id="348334260">
      <w:bodyDiv w:val="1"/>
      <w:marLeft w:val="0"/>
      <w:marRight w:val="0"/>
      <w:marTop w:val="0"/>
      <w:marBottom w:val="0"/>
      <w:divBdr>
        <w:top w:val="none" w:sz="0" w:space="0" w:color="auto"/>
        <w:left w:val="none" w:sz="0" w:space="0" w:color="auto"/>
        <w:bottom w:val="none" w:sz="0" w:space="0" w:color="auto"/>
        <w:right w:val="none" w:sz="0" w:space="0" w:color="auto"/>
      </w:divBdr>
    </w:div>
    <w:div w:id="348410707">
      <w:bodyDiv w:val="1"/>
      <w:marLeft w:val="0"/>
      <w:marRight w:val="0"/>
      <w:marTop w:val="0"/>
      <w:marBottom w:val="0"/>
      <w:divBdr>
        <w:top w:val="none" w:sz="0" w:space="0" w:color="auto"/>
        <w:left w:val="none" w:sz="0" w:space="0" w:color="auto"/>
        <w:bottom w:val="none" w:sz="0" w:space="0" w:color="auto"/>
        <w:right w:val="none" w:sz="0" w:space="0" w:color="auto"/>
      </w:divBdr>
    </w:div>
    <w:div w:id="348918385">
      <w:bodyDiv w:val="1"/>
      <w:marLeft w:val="0"/>
      <w:marRight w:val="0"/>
      <w:marTop w:val="0"/>
      <w:marBottom w:val="0"/>
      <w:divBdr>
        <w:top w:val="none" w:sz="0" w:space="0" w:color="auto"/>
        <w:left w:val="none" w:sz="0" w:space="0" w:color="auto"/>
        <w:bottom w:val="none" w:sz="0" w:space="0" w:color="auto"/>
        <w:right w:val="none" w:sz="0" w:space="0" w:color="auto"/>
      </w:divBdr>
    </w:div>
    <w:div w:id="349643154">
      <w:bodyDiv w:val="1"/>
      <w:marLeft w:val="0"/>
      <w:marRight w:val="0"/>
      <w:marTop w:val="0"/>
      <w:marBottom w:val="0"/>
      <w:divBdr>
        <w:top w:val="none" w:sz="0" w:space="0" w:color="auto"/>
        <w:left w:val="none" w:sz="0" w:space="0" w:color="auto"/>
        <w:bottom w:val="none" w:sz="0" w:space="0" w:color="auto"/>
        <w:right w:val="none" w:sz="0" w:space="0" w:color="auto"/>
      </w:divBdr>
    </w:div>
    <w:div w:id="351499141">
      <w:bodyDiv w:val="1"/>
      <w:marLeft w:val="0"/>
      <w:marRight w:val="0"/>
      <w:marTop w:val="0"/>
      <w:marBottom w:val="0"/>
      <w:divBdr>
        <w:top w:val="none" w:sz="0" w:space="0" w:color="auto"/>
        <w:left w:val="none" w:sz="0" w:space="0" w:color="auto"/>
        <w:bottom w:val="none" w:sz="0" w:space="0" w:color="auto"/>
        <w:right w:val="none" w:sz="0" w:space="0" w:color="auto"/>
      </w:divBdr>
    </w:div>
    <w:div w:id="352997250">
      <w:bodyDiv w:val="1"/>
      <w:marLeft w:val="0"/>
      <w:marRight w:val="0"/>
      <w:marTop w:val="0"/>
      <w:marBottom w:val="0"/>
      <w:divBdr>
        <w:top w:val="none" w:sz="0" w:space="0" w:color="auto"/>
        <w:left w:val="none" w:sz="0" w:space="0" w:color="auto"/>
        <w:bottom w:val="none" w:sz="0" w:space="0" w:color="auto"/>
        <w:right w:val="none" w:sz="0" w:space="0" w:color="auto"/>
      </w:divBdr>
    </w:div>
    <w:div w:id="353923599">
      <w:bodyDiv w:val="1"/>
      <w:marLeft w:val="0"/>
      <w:marRight w:val="0"/>
      <w:marTop w:val="0"/>
      <w:marBottom w:val="0"/>
      <w:divBdr>
        <w:top w:val="none" w:sz="0" w:space="0" w:color="auto"/>
        <w:left w:val="none" w:sz="0" w:space="0" w:color="auto"/>
        <w:bottom w:val="none" w:sz="0" w:space="0" w:color="auto"/>
        <w:right w:val="none" w:sz="0" w:space="0" w:color="auto"/>
      </w:divBdr>
    </w:div>
    <w:div w:id="354385081">
      <w:bodyDiv w:val="1"/>
      <w:marLeft w:val="0"/>
      <w:marRight w:val="0"/>
      <w:marTop w:val="0"/>
      <w:marBottom w:val="0"/>
      <w:divBdr>
        <w:top w:val="none" w:sz="0" w:space="0" w:color="auto"/>
        <w:left w:val="none" w:sz="0" w:space="0" w:color="auto"/>
        <w:bottom w:val="none" w:sz="0" w:space="0" w:color="auto"/>
        <w:right w:val="none" w:sz="0" w:space="0" w:color="auto"/>
      </w:divBdr>
    </w:div>
    <w:div w:id="354424796">
      <w:bodyDiv w:val="1"/>
      <w:marLeft w:val="0"/>
      <w:marRight w:val="0"/>
      <w:marTop w:val="0"/>
      <w:marBottom w:val="0"/>
      <w:divBdr>
        <w:top w:val="none" w:sz="0" w:space="0" w:color="auto"/>
        <w:left w:val="none" w:sz="0" w:space="0" w:color="auto"/>
        <w:bottom w:val="none" w:sz="0" w:space="0" w:color="auto"/>
        <w:right w:val="none" w:sz="0" w:space="0" w:color="auto"/>
      </w:divBdr>
    </w:div>
    <w:div w:id="354427362">
      <w:bodyDiv w:val="1"/>
      <w:marLeft w:val="0"/>
      <w:marRight w:val="0"/>
      <w:marTop w:val="0"/>
      <w:marBottom w:val="0"/>
      <w:divBdr>
        <w:top w:val="none" w:sz="0" w:space="0" w:color="auto"/>
        <w:left w:val="none" w:sz="0" w:space="0" w:color="auto"/>
        <w:bottom w:val="none" w:sz="0" w:space="0" w:color="auto"/>
        <w:right w:val="none" w:sz="0" w:space="0" w:color="auto"/>
      </w:divBdr>
    </w:div>
    <w:div w:id="357508616">
      <w:bodyDiv w:val="1"/>
      <w:marLeft w:val="0"/>
      <w:marRight w:val="0"/>
      <w:marTop w:val="0"/>
      <w:marBottom w:val="0"/>
      <w:divBdr>
        <w:top w:val="none" w:sz="0" w:space="0" w:color="auto"/>
        <w:left w:val="none" w:sz="0" w:space="0" w:color="auto"/>
        <w:bottom w:val="none" w:sz="0" w:space="0" w:color="auto"/>
        <w:right w:val="none" w:sz="0" w:space="0" w:color="auto"/>
      </w:divBdr>
    </w:div>
    <w:div w:id="357514406">
      <w:bodyDiv w:val="1"/>
      <w:marLeft w:val="0"/>
      <w:marRight w:val="0"/>
      <w:marTop w:val="0"/>
      <w:marBottom w:val="0"/>
      <w:divBdr>
        <w:top w:val="none" w:sz="0" w:space="0" w:color="auto"/>
        <w:left w:val="none" w:sz="0" w:space="0" w:color="auto"/>
        <w:bottom w:val="none" w:sz="0" w:space="0" w:color="auto"/>
        <w:right w:val="none" w:sz="0" w:space="0" w:color="auto"/>
      </w:divBdr>
    </w:div>
    <w:div w:id="357972854">
      <w:bodyDiv w:val="1"/>
      <w:marLeft w:val="0"/>
      <w:marRight w:val="0"/>
      <w:marTop w:val="0"/>
      <w:marBottom w:val="0"/>
      <w:divBdr>
        <w:top w:val="none" w:sz="0" w:space="0" w:color="auto"/>
        <w:left w:val="none" w:sz="0" w:space="0" w:color="auto"/>
        <w:bottom w:val="none" w:sz="0" w:space="0" w:color="auto"/>
        <w:right w:val="none" w:sz="0" w:space="0" w:color="auto"/>
      </w:divBdr>
    </w:div>
    <w:div w:id="360589633">
      <w:bodyDiv w:val="1"/>
      <w:marLeft w:val="0"/>
      <w:marRight w:val="0"/>
      <w:marTop w:val="0"/>
      <w:marBottom w:val="0"/>
      <w:divBdr>
        <w:top w:val="none" w:sz="0" w:space="0" w:color="auto"/>
        <w:left w:val="none" w:sz="0" w:space="0" w:color="auto"/>
        <w:bottom w:val="none" w:sz="0" w:space="0" w:color="auto"/>
        <w:right w:val="none" w:sz="0" w:space="0" w:color="auto"/>
      </w:divBdr>
    </w:div>
    <w:div w:id="360936955">
      <w:bodyDiv w:val="1"/>
      <w:marLeft w:val="0"/>
      <w:marRight w:val="0"/>
      <w:marTop w:val="0"/>
      <w:marBottom w:val="0"/>
      <w:divBdr>
        <w:top w:val="none" w:sz="0" w:space="0" w:color="auto"/>
        <w:left w:val="none" w:sz="0" w:space="0" w:color="auto"/>
        <w:bottom w:val="none" w:sz="0" w:space="0" w:color="auto"/>
        <w:right w:val="none" w:sz="0" w:space="0" w:color="auto"/>
      </w:divBdr>
    </w:div>
    <w:div w:id="361056894">
      <w:bodyDiv w:val="1"/>
      <w:marLeft w:val="0"/>
      <w:marRight w:val="0"/>
      <w:marTop w:val="0"/>
      <w:marBottom w:val="0"/>
      <w:divBdr>
        <w:top w:val="none" w:sz="0" w:space="0" w:color="auto"/>
        <w:left w:val="none" w:sz="0" w:space="0" w:color="auto"/>
        <w:bottom w:val="none" w:sz="0" w:space="0" w:color="auto"/>
        <w:right w:val="none" w:sz="0" w:space="0" w:color="auto"/>
      </w:divBdr>
    </w:div>
    <w:div w:id="361636579">
      <w:bodyDiv w:val="1"/>
      <w:marLeft w:val="0"/>
      <w:marRight w:val="0"/>
      <w:marTop w:val="0"/>
      <w:marBottom w:val="0"/>
      <w:divBdr>
        <w:top w:val="none" w:sz="0" w:space="0" w:color="auto"/>
        <w:left w:val="none" w:sz="0" w:space="0" w:color="auto"/>
        <w:bottom w:val="none" w:sz="0" w:space="0" w:color="auto"/>
        <w:right w:val="none" w:sz="0" w:space="0" w:color="auto"/>
      </w:divBdr>
    </w:div>
    <w:div w:id="361707703">
      <w:bodyDiv w:val="1"/>
      <w:marLeft w:val="0"/>
      <w:marRight w:val="0"/>
      <w:marTop w:val="0"/>
      <w:marBottom w:val="0"/>
      <w:divBdr>
        <w:top w:val="none" w:sz="0" w:space="0" w:color="auto"/>
        <w:left w:val="none" w:sz="0" w:space="0" w:color="auto"/>
        <w:bottom w:val="none" w:sz="0" w:space="0" w:color="auto"/>
        <w:right w:val="none" w:sz="0" w:space="0" w:color="auto"/>
      </w:divBdr>
    </w:div>
    <w:div w:id="362484105">
      <w:bodyDiv w:val="1"/>
      <w:marLeft w:val="0"/>
      <w:marRight w:val="0"/>
      <w:marTop w:val="0"/>
      <w:marBottom w:val="0"/>
      <w:divBdr>
        <w:top w:val="none" w:sz="0" w:space="0" w:color="auto"/>
        <w:left w:val="none" w:sz="0" w:space="0" w:color="auto"/>
        <w:bottom w:val="none" w:sz="0" w:space="0" w:color="auto"/>
        <w:right w:val="none" w:sz="0" w:space="0" w:color="auto"/>
      </w:divBdr>
    </w:div>
    <w:div w:id="363559656">
      <w:bodyDiv w:val="1"/>
      <w:marLeft w:val="0"/>
      <w:marRight w:val="0"/>
      <w:marTop w:val="0"/>
      <w:marBottom w:val="0"/>
      <w:divBdr>
        <w:top w:val="none" w:sz="0" w:space="0" w:color="auto"/>
        <w:left w:val="none" w:sz="0" w:space="0" w:color="auto"/>
        <w:bottom w:val="none" w:sz="0" w:space="0" w:color="auto"/>
        <w:right w:val="none" w:sz="0" w:space="0" w:color="auto"/>
      </w:divBdr>
    </w:div>
    <w:div w:id="366681852">
      <w:bodyDiv w:val="1"/>
      <w:marLeft w:val="0"/>
      <w:marRight w:val="0"/>
      <w:marTop w:val="0"/>
      <w:marBottom w:val="0"/>
      <w:divBdr>
        <w:top w:val="none" w:sz="0" w:space="0" w:color="auto"/>
        <w:left w:val="none" w:sz="0" w:space="0" w:color="auto"/>
        <w:bottom w:val="none" w:sz="0" w:space="0" w:color="auto"/>
        <w:right w:val="none" w:sz="0" w:space="0" w:color="auto"/>
      </w:divBdr>
    </w:div>
    <w:div w:id="367335647">
      <w:bodyDiv w:val="1"/>
      <w:marLeft w:val="0"/>
      <w:marRight w:val="0"/>
      <w:marTop w:val="0"/>
      <w:marBottom w:val="0"/>
      <w:divBdr>
        <w:top w:val="none" w:sz="0" w:space="0" w:color="auto"/>
        <w:left w:val="none" w:sz="0" w:space="0" w:color="auto"/>
        <w:bottom w:val="none" w:sz="0" w:space="0" w:color="auto"/>
        <w:right w:val="none" w:sz="0" w:space="0" w:color="auto"/>
      </w:divBdr>
    </w:div>
    <w:div w:id="368190331">
      <w:bodyDiv w:val="1"/>
      <w:marLeft w:val="0"/>
      <w:marRight w:val="0"/>
      <w:marTop w:val="0"/>
      <w:marBottom w:val="0"/>
      <w:divBdr>
        <w:top w:val="none" w:sz="0" w:space="0" w:color="auto"/>
        <w:left w:val="none" w:sz="0" w:space="0" w:color="auto"/>
        <w:bottom w:val="none" w:sz="0" w:space="0" w:color="auto"/>
        <w:right w:val="none" w:sz="0" w:space="0" w:color="auto"/>
      </w:divBdr>
    </w:div>
    <w:div w:id="372075977">
      <w:bodyDiv w:val="1"/>
      <w:marLeft w:val="0"/>
      <w:marRight w:val="0"/>
      <w:marTop w:val="0"/>
      <w:marBottom w:val="0"/>
      <w:divBdr>
        <w:top w:val="none" w:sz="0" w:space="0" w:color="auto"/>
        <w:left w:val="none" w:sz="0" w:space="0" w:color="auto"/>
        <w:bottom w:val="none" w:sz="0" w:space="0" w:color="auto"/>
        <w:right w:val="none" w:sz="0" w:space="0" w:color="auto"/>
      </w:divBdr>
    </w:div>
    <w:div w:id="373238219">
      <w:bodyDiv w:val="1"/>
      <w:marLeft w:val="0"/>
      <w:marRight w:val="0"/>
      <w:marTop w:val="0"/>
      <w:marBottom w:val="0"/>
      <w:divBdr>
        <w:top w:val="none" w:sz="0" w:space="0" w:color="auto"/>
        <w:left w:val="none" w:sz="0" w:space="0" w:color="auto"/>
        <w:bottom w:val="none" w:sz="0" w:space="0" w:color="auto"/>
        <w:right w:val="none" w:sz="0" w:space="0" w:color="auto"/>
      </w:divBdr>
    </w:div>
    <w:div w:id="373434418">
      <w:bodyDiv w:val="1"/>
      <w:marLeft w:val="0"/>
      <w:marRight w:val="0"/>
      <w:marTop w:val="0"/>
      <w:marBottom w:val="0"/>
      <w:divBdr>
        <w:top w:val="none" w:sz="0" w:space="0" w:color="auto"/>
        <w:left w:val="none" w:sz="0" w:space="0" w:color="auto"/>
        <w:bottom w:val="none" w:sz="0" w:space="0" w:color="auto"/>
        <w:right w:val="none" w:sz="0" w:space="0" w:color="auto"/>
      </w:divBdr>
    </w:div>
    <w:div w:id="373623096">
      <w:bodyDiv w:val="1"/>
      <w:marLeft w:val="0"/>
      <w:marRight w:val="0"/>
      <w:marTop w:val="0"/>
      <w:marBottom w:val="0"/>
      <w:divBdr>
        <w:top w:val="none" w:sz="0" w:space="0" w:color="auto"/>
        <w:left w:val="none" w:sz="0" w:space="0" w:color="auto"/>
        <w:bottom w:val="none" w:sz="0" w:space="0" w:color="auto"/>
        <w:right w:val="none" w:sz="0" w:space="0" w:color="auto"/>
      </w:divBdr>
    </w:div>
    <w:div w:id="373848231">
      <w:bodyDiv w:val="1"/>
      <w:marLeft w:val="0"/>
      <w:marRight w:val="0"/>
      <w:marTop w:val="0"/>
      <w:marBottom w:val="0"/>
      <w:divBdr>
        <w:top w:val="none" w:sz="0" w:space="0" w:color="auto"/>
        <w:left w:val="none" w:sz="0" w:space="0" w:color="auto"/>
        <w:bottom w:val="none" w:sz="0" w:space="0" w:color="auto"/>
        <w:right w:val="none" w:sz="0" w:space="0" w:color="auto"/>
      </w:divBdr>
    </w:div>
    <w:div w:id="375159641">
      <w:bodyDiv w:val="1"/>
      <w:marLeft w:val="0"/>
      <w:marRight w:val="0"/>
      <w:marTop w:val="0"/>
      <w:marBottom w:val="0"/>
      <w:divBdr>
        <w:top w:val="none" w:sz="0" w:space="0" w:color="auto"/>
        <w:left w:val="none" w:sz="0" w:space="0" w:color="auto"/>
        <w:bottom w:val="none" w:sz="0" w:space="0" w:color="auto"/>
        <w:right w:val="none" w:sz="0" w:space="0" w:color="auto"/>
      </w:divBdr>
    </w:div>
    <w:div w:id="375393586">
      <w:bodyDiv w:val="1"/>
      <w:marLeft w:val="0"/>
      <w:marRight w:val="0"/>
      <w:marTop w:val="0"/>
      <w:marBottom w:val="0"/>
      <w:divBdr>
        <w:top w:val="none" w:sz="0" w:space="0" w:color="auto"/>
        <w:left w:val="none" w:sz="0" w:space="0" w:color="auto"/>
        <w:bottom w:val="none" w:sz="0" w:space="0" w:color="auto"/>
        <w:right w:val="none" w:sz="0" w:space="0" w:color="auto"/>
      </w:divBdr>
    </w:div>
    <w:div w:id="378088404">
      <w:bodyDiv w:val="1"/>
      <w:marLeft w:val="0"/>
      <w:marRight w:val="0"/>
      <w:marTop w:val="0"/>
      <w:marBottom w:val="0"/>
      <w:divBdr>
        <w:top w:val="none" w:sz="0" w:space="0" w:color="auto"/>
        <w:left w:val="none" w:sz="0" w:space="0" w:color="auto"/>
        <w:bottom w:val="none" w:sz="0" w:space="0" w:color="auto"/>
        <w:right w:val="none" w:sz="0" w:space="0" w:color="auto"/>
      </w:divBdr>
    </w:div>
    <w:div w:id="378745718">
      <w:bodyDiv w:val="1"/>
      <w:marLeft w:val="0"/>
      <w:marRight w:val="0"/>
      <w:marTop w:val="0"/>
      <w:marBottom w:val="0"/>
      <w:divBdr>
        <w:top w:val="none" w:sz="0" w:space="0" w:color="auto"/>
        <w:left w:val="none" w:sz="0" w:space="0" w:color="auto"/>
        <w:bottom w:val="none" w:sz="0" w:space="0" w:color="auto"/>
        <w:right w:val="none" w:sz="0" w:space="0" w:color="auto"/>
      </w:divBdr>
    </w:div>
    <w:div w:id="380444467">
      <w:bodyDiv w:val="1"/>
      <w:marLeft w:val="0"/>
      <w:marRight w:val="0"/>
      <w:marTop w:val="0"/>
      <w:marBottom w:val="0"/>
      <w:divBdr>
        <w:top w:val="none" w:sz="0" w:space="0" w:color="auto"/>
        <w:left w:val="none" w:sz="0" w:space="0" w:color="auto"/>
        <w:bottom w:val="none" w:sz="0" w:space="0" w:color="auto"/>
        <w:right w:val="none" w:sz="0" w:space="0" w:color="auto"/>
      </w:divBdr>
    </w:div>
    <w:div w:id="382024299">
      <w:bodyDiv w:val="1"/>
      <w:marLeft w:val="0"/>
      <w:marRight w:val="0"/>
      <w:marTop w:val="0"/>
      <w:marBottom w:val="0"/>
      <w:divBdr>
        <w:top w:val="none" w:sz="0" w:space="0" w:color="auto"/>
        <w:left w:val="none" w:sz="0" w:space="0" w:color="auto"/>
        <w:bottom w:val="none" w:sz="0" w:space="0" w:color="auto"/>
        <w:right w:val="none" w:sz="0" w:space="0" w:color="auto"/>
      </w:divBdr>
    </w:div>
    <w:div w:id="382948306">
      <w:bodyDiv w:val="1"/>
      <w:marLeft w:val="0"/>
      <w:marRight w:val="0"/>
      <w:marTop w:val="0"/>
      <w:marBottom w:val="0"/>
      <w:divBdr>
        <w:top w:val="none" w:sz="0" w:space="0" w:color="auto"/>
        <w:left w:val="none" w:sz="0" w:space="0" w:color="auto"/>
        <w:bottom w:val="none" w:sz="0" w:space="0" w:color="auto"/>
        <w:right w:val="none" w:sz="0" w:space="0" w:color="auto"/>
      </w:divBdr>
    </w:div>
    <w:div w:id="383211626">
      <w:bodyDiv w:val="1"/>
      <w:marLeft w:val="0"/>
      <w:marRight w:val="0"/>
      <w:marTop w:val="0"/>
      <w:marBottom w:val="0"/>
      <w:divBdr>
        <w:top w:val="none" w:sz="0" w:space="0" w:color="auto"/>
        <w:left w:val="none" w:sz="0" w:space="0" w:color="auto"/>
        <w:bottom w:val="none" w:sz="0" w:space="0" w:color="auto"/>
        <w:right w:val="none" w:sz="0" w:space="0" w:color="auto"/>
      </w:divBdr>
    </w:div>
    <w:div w:id="383255970">
      <w:bodyDiv w:val="1"/>
      <w:marLeft w:val="0"/>
      <w:marRight w:val="0"/>
      <w:marTop w:val="0"/>
      <w:marBottom w:val="0"/>
      <w:divBdr>
        <w:top w:val="none" w:sz="0" w:space="0" w:color="auto"/>
        <w:left w:val="none" w:sz="0" w:space="0" w:color="auto"/>
        <w:bottom w:val="none" w:sz="0" w:space="0" w:color="auto"/>
        <w:right w:val="none" w:sz="0" w:space="0" w:color="auto"/>
      </w:divBdr>
    </w:div>
    <w:div w:id="383725701">
      <w:bodyDiv w:val="1"/>
      <w:marLeft w:val="0"/>
      <w:marRight w:val="0"/>
      <w:marTop w:val="0"/>
      <w:marBottom w:val="0"/>
      <w:divBdr>
        <w:top w:val="none" w:sz="0" w:space="0" w:color="auto"/>
        <w:left w:val="none" w:sz="0" w:space="0" w:color="auto"/>
        <w:bottom w:val="none" w:sz="0" w:space="0" w:color="auto"/>
        <w:right w:val="none" w:sz="0" w:space="0" w:color="auto"/>
      </w:divBdr>
    </w:div>
    <w:div w:id="383875976">
      <w:bodyDiv w:val="1"/>
      <w:marLeft w:val="0"/>
      <w:marRight w:val="0"/>
      <w:marTop w:val="0"/>
      <w:marBottom w:val="0"/>
      <w:divBdr>
        <w:top w:val="none" w:sz="0" w:space="0" w:color="auto"/>
        <w:left w:val="none" w:sz="0" w:space="0" w:color="auto"/>
        <w:bottom w:val="none" w:sz="0" w:space="0" w:color="auto"/>
        <w:right w:val="none" w:sz="0" w:space="0" w:color="auto"/>
      </w:divBdr>
    </w:div>
    <w:div w:id="383986748">
      <w:bodyDiv w:val="1"/>
      <w:marLeft w:val="0"/>
      <w:marRight w:val="0"/>
      <w:marTop w:val="0"/>
      <w:marBottom w:val="0"/>
      <w:divBdr>
        <w:top w:val="none" w:sz="0" w:space="0" w:color="auto"/>
        <w:left w:val="none" w:sz="0" w:space="0" w:color="auto"/>
        <w:bottom w:val="none" w:sz="0" w:space="0" w:color="auto"/>
        <w:right w:val="none" w:sz="0" w:space="0" w:color="auto"/>
      </w:divBdr>
    </w:div>
    <w:div w:id="383991115">
      <w:bodyDiv w:val="1"/>
      <w:marLeft w:val="0"/>
      <w:marRight w:val="0"/>
      <w:marTop w:val="0"/>
      <w:marBottom w:val="0"/>
      <w:divBdr>
        <w:top w:val="none" w:sz="0" w:space="0" w:color="auto"/>
        <w:left w:val="none" w:sz="0" w:space="0" w:color="auto"/>
        <w:bottom w:val="none" w:sz="0" w:space="0" w:color="auto"/>
        <w:right w:val="none" w:sz="0" w:space="0" w:color="auto"/>
      </w:divBdr>
    </w:div>
    <w:div w:id="384061113">
      <w:bodyDiv w:val="1"/>
      <w:marLeft w:val="0"/>
      <w:marRight w:val="0"/>
      <w:marTop w:val="0"/>
      <w:marBottom w:val="0"/>
      <w:divBdr>
        <w:top w:val="none" w:sz="0" w:space="0" w:color="auto"/>
        <w:left w:val="none" w:sz="0" w:space="0" w:color="auto"/>
        <w:bottom w:val="none" w:sz="0" w:space="0" w:color="auto"/>
        <w:right w:val="none" w:sz="0" w:space="0" w:color="auto"/>
      </w:divBdr>
    </w:div>
    <w:div w:id="384065488">
      <w:bodyDiv w:val="1"/>
      <w:marLeft w:val="0"/>
      <w:marRight w:val="0"/>
      <w:marTop w:val="0"/>
      <w:marBottom w:val="0"/>
      <w:divBdr>
        <w:top w:val="none" w:sz="0" w:space="0" w:color="auto"/>
        <w:left w:val="none" w:sz="0" w:space="0" w:color="auto"/>
        <w:bottom w:val="none" w:sz="0" w:space="0" w:color="auto"/>
        <w:right w:val="none" w:sz="0" w:space="0" w:color="auto"/>
      </w:divBdr>
    </w:div>
    <w:div w:id="384379923">
      <w:bodyDiv w:val="1"/>
      <w:marLeft w:val="0"/>
      <w:marRight w:val="0"/>
      <w:marTop w:val="0"/>
      <w:marBottom w:val="0"/>
      <w:divBdr>
        <w:top w:val="none" w:sz="0" w:space="0" w:color="auto"/>
        <w:left w:val="none" w:sz="0" w:space="0" w:color="auto"/>
        <w:bottom w:val="none" w:sz="0" w:space="0" w:color="auto"/>
        <w:right w:val="none" w:sz="0" w:space="0" w:color="auto"/>
      </w:divBdr>
    </w:div>
    <w:div w:id="384565369">
      <w:bodyDiv w:val="1"/>
      <w:marLeft w:val="0"/>
      <w:marRight w:val="0"/>
      <w:marTop w:val="0"/>
      <w:marBottom w:val="0"/>
      <w:divBdr>
        <w:top w:val="none" w:sz="0" w:space="0" w:color="auto"/>
        <w:left w:val="none" w:sz="0" w:space="0" w:color="auto"/>
        <w:bottom w:val="none" w:sz="0" w:space="0" w:color="auto"/>
        <w:right w:val="none" w:sz="0" w:space="0" w:color="auto"/>
      </w:divBdr>
    </w:div>
    <w:div w:id="385572972">
      <w:bodyDiv w:val="1"/>
      <w:marLeft w:val="0"/>
      <w:marRight w:val="0"/>
      <w:marTop w:val="0"/>
      <w:marBottom w:val="0"/>
      <w:divBdr>
        <w:top w:val="none" w:sz="0" w:space="0" w:color="auto"/>
        <w:left w:val="none" w:sz="0" w:space="0" w:color="auto"/>
        <w:bottom w:val="none" w:sz="0" w:space="0" w:color="auto"/>
        <w:right w:val="none" w:sz="0" w:space="0" w:color="auto"/>
      </w:divBdr>
    </w:div>
    <w:div w:id="385691208">
      <w:bodyDiv w:val="1"/>
      <w:marLeft w:val="0"/>
      <w:marRight w:val="0"/>
      <w:marTop w:val="0"/>
      <w:marBottom w:val="0"/>
      <w:divBdr>
        <w:top w:val="none" w:sz="0" w:space="0" w:color="auto"/>
        <w:left w:val="none" w:sz="0" w:space="0" w:color="auto"/>
        <w:bottom w:val="none" w:sz="0" w:space="0" w:color="auto"/>
        <w:right w:val="none" w:sz="0" w:space="0" w:color="auto"/>
      </w:divBdr>
    </w:div>
    <w:div w:id="385908018">
      <w:bodyDiv w:val="1"/>
      <w:marLeft w:val="0"/>
      <w:marRight w:val="0"/>
      <w:marTop w:val="0"/>
      <w:marBottom w:val="0"/>
      <w:divBdr>
        <w:top w:val="none" w:sz="0" w:space="0" w:color="auto"/>
        <w:left w:val="none" w:sz="0" w:space="0" w:color="auto"/>
        <w:bottom w:val="none" w:sz="0" w:space="0" w:color="auto"/>
        <w:right w:val="none" w:sz="0" w:space="0" w:color="auto"/>
      </w:divBdr>
    </w:div>
    <w:div w:id="386956143">
      <w:bodyDiv w:val="1"/>
      <w:marLeft w:val="0"/>
      <w:marRight w:val="0"/>
      <w:marTop w:val="0"/>
      <w:marBottom w:val="0"/>
      <w:divBdr>
        <w:top w:val="none" w:sz="0" w:space="0" w:color="auto"/>
        <w:left w:val="none" w:sz="0" w:space="0" w:color="auto"/>
        <w:bottom w:val="none" w:sz="0" w:space="0" w:color="auto"/>
        <w:right w:val="none" w:sz="0" w:space="0" w:color="auto"/>
      </w:divBdr>
    </w:div>
    <w:div w:id="389161200">
      <w:bodyDiv w:val="1"/>
      <w:marLeft w:val="0"/>
      <w:marRight w:val="0"/>
      <w:marTop w:val="0"/>
      <w:marBottom w:val="0"/>
      <w:divBdr>
        <w:top w:val="none" w:sz="0" w:space="0" w:color="auto"/>
        <w:left w:val="none" w:sz="0" w:space="0" w:color="auto"/>
        <w:bottom w:val="none" w:sz="0" w:space="0" w:color="auto"/>
        <w:right w:val="none" w:sz="0" w:space="0" w:color="auto"/>
      </w:divBdr>
    </w:div>
    <w:div w:id="391007437">
      <w:bodyDiv w:val="1"/>
      <w:marLeft w:val="0"/>
      <w:marRight w:val="0"/>
      <w:marTop w:val="0"/>
      <w:marBottom w:val="0"/>
      <w:divBdr>
        <w:top w:val="none" w:sz="0" w:space="0" w:color="auto"/>
        <w:left w:val="none" w:sz="0" w:space="0" w:color="auto"/>
        <w:bottom w:val="none" w:sz="0" w:space="0" w:color="auto"/>
        <w:right w:val="none" w:sz="0" w:space="0" w:color="auto"/>
      </w:divBdr>
    </w:div>
    <w:div w:id="391392531">
      <w:bodyDiv w:val="1"/>
      <w:marLeft w:val="0"/>
      <w:marRight w:val="0"/>
      <w:marTop w:val="0"/>
      <w:marBottom w:val="0"/>
      <w:divBdr>
        <w:top w:val="none" w:sz="0" w:space="0" w:color="auto"/>
        <w:left w:val="none" w:sz="0" w:space="0" w:color="auto"/>
        <w:bottom w:val="none" w:sz="0" w:space="0" w:color="auto"/>
        <w:right w:val="none" w:sz="0" w:space="0" w:color="auto"/>
      </w:divBdr>
    </w:div>
    <w:div w:id="392392795">
      <w:bodyDiv w:val="1"/>
      <w:marLeft w:val="0"/>
      <w:marRight w:val="0"/>
      <w:marTop w:val="0"/>
      <w:marBottom w:val="0"/>
      <w:divBdr>
        <w:top w:val="none" w:sz="0" w:space="0" w:color="auto"/>
        <w:left w:val="none" w:sz="0" w:space="0" w:color="auto"/>
        <w:bottom w:val="none" w:sz="0" w:space="0" w:color="auto"/>
        <w:right w:val="none" w:sz="0" w:space="0" w:color="auto"/>
      </w:divBdr>
    </w:div>
    <w:div w:id="392586431">
      <w:bodyDiv w:val="1"/>
      <w:marLeft w:val="0"/>
      <w:marRight w:val="0"/>
      <w:marTop w:val="0"/>
      <w:marBottom w:val="0"/>
      <w:divBdr>
        <w:top w:val="none" w:sz="0" w:space="0" w:color="auto"/>
        <w:left w:val="none" w:sz="0" w:space="0" w:color="auto"/>
        <w:bottom w:val="none" w:sz="0" w:space="0" w:color="auto"/>
        <w:right w:val="none" w:sz="0" w:space="0" w:color="auto"/>
      </w:divBdr>
    </w:div>
    <w:div w:id="392779912">
      <w:bodyDiv w:val="1"/>
      <w:marLeft w:val="0"/>
      <w:marRight w:val="0"/>
      <w:marTop w:val="0"/>
      <w:marBottom w:val="0"/>
      <w:divBdr>
        <w:top w:val="none" w:sz="0" w:space="0" w:color="auto"/>
        <w:left w:val="none" w:sz="0" w:space="0" w:color="auto"/>
        <w:bottom w:val="none" w:sz="0" w:space="0" w:color="auto"/>
        <w:right w:val="none" w:sz="0" w:space="0" w:color="auto"/>
      </w:divBdr>
    </w:div>
    <w:div w:id="392852163">
      <w:bodyDiv w:val="1"/>
      <w:marLeft w:val="0"/>
      <w:marRight w:val="0"/>
      <w:marTop w:val="0"/>
      <w:marBottom w:val="0"/>
      <w:divBdr>
        <w:top w:val="none" w:sz="0" w:space="0" w:color="auto"/>
        <w:left w:val="none" w:sz="0" w:space="0" w:color="auto"/>
        <w:bottom w:val="none" w:sz="0" w:space="0" w:color="auto"/>
        <w:right w:val="none" w:sz="0" w:space="0" w:color="auto"/>
      </w:divBdr>
    </w:div>
    <w:div w:id="394549214">
      <w:bodyDiv w:val="1"/>
      <w:marLeft w:val="0"/>
      <w:marRight w:val="0"/>
      <w:marTop w:val="0"/>
      <w:marBottom w:val="0"/>
      <w:divBdr>
        <w:top w:val="none" w:sz="0" w:space="0" w:color="auto"/>
        <w:left w:val="none" w:sz="0" w:space="0" w:color="auto"/>
        <w:bottom w:val="none" w:sz="0" w:space="0" w:color="auto"/>
        <w:right w:val="none" w:sz="0" w:space="0" w:color="auto"/>
      </w:divBdr>
    </w:div>
    <w:div w:id="394856338">
      <w:bodyDiv w:val="1"/>
      <w:marLeft w:val="0"/>
      <w:marRight w:val="0"/>
      <w:marTop w:val="0"/>
      <w:marBottom w:val="0"/>
      <w:divBdr>
        <w:top w:val="none" w:sz="0" w:space="0" w:color="auto"/>
        <w:left w:val="none" w:sz="0" w:space="0" w:color="auto"/>
        <w:bottom w:val="none" w:sz="0" w:space="0" w:color="auto"/>
        <w:right w:val="none" w:sz="0" w:space="0" w:color="auto"/>
      </w:divBdr>
    </w:div>
    <w:div w:id="395668247">
      <w:bodyDiv w:val="1"/>
      <w:marLeft w:val="0"/>
      <w:marRight w:val="0"/>
      <w:marTop w:val="0"/>
      <w:marBottom w:val="0"/>
      <w:divBdr>
        <w:top w:val="none" w:sz="0" w:space="0" w:color="auto"/>
        <w:left w:val="none" w:sz="0" w:space="0" w:color="auto"/>
        <w:bottom w:val="none" w:sz="0" w:space="0" w:color="auto"/>
        <w:right w:val="none" w:sz="0" w:space="0" w:color="auto"/>
      </w:divBdr>
    </w:div>
    <w:div w:id="396054420">
      <w:bodyDiv w:val="1"/>
      <w:marLeft w:val="0"/>
      <w:marRight w:val="0"/>
      <w:marTop w:val="0"/>
      <w:marBottom w:val="0"/>
      <w:divBdr>
        <w:top w:val="none" w:sz="0" w:space="0" w:color="auto"/>
        <w:left w:val="none" w:sz="0" w:space="0" w:color="auto"/>
        <w:bottom w:val="none" w:sz="0" w:space="0" w:color="auto"/>
        <w:right w:val="none" w:sz="0" w:space="0" w:color="auto"/>
      </w:divBdr>
    </w:div>
    <w:div w:id="396057606">
      <w:bodyDiv w:val="1"/>
      <w:marLeft w:val="0"/>
      <w:marRight w:val="0"/>
      <w:marTop w:val="0"/>
      <w:marBottom w:val="0"/>
      <w:divBdr>
        <w:top w:val="none" w:sz="0" w:space="0" w:color="auto"/>
        <w:left w:val="none" w:sz="0" w:space="0" w:color="auto"/>
        <w:bottom w:val="none" w:sz="0" w:space="0" w:color="auto"/>
        <w:right w:val="none" w:sz="0" w:space="0" w:color="auto"/>
      </w:divBdr>
    </w:div>
    <w:div w:id="396364511">
      <w:bodyDiv w:val="1"/>
      <w:marLeft w:val="0"/>
      <w:marRight w:val="0"/>
      <w:marTop w:val="0"/>
      <w:marBottom w:val="0"/>
      <w:divBdr>
        <w:top w:val="none" w:sz="0" w:space="0" w:color="auto"/>
        <w:left w:val="none" w:sz="0" w:space="0" w:color="auto"/>
        <w:bottom w:val="none" w:sz="0" w:space="0" w:color="auto"/>
        <w:right w:val="none" w:sz="0" w:space="0" w:color="auto"/>
      </w:divBdr>
    </w:div>
    <w:div w:id="396828147">
      <w:bodyDiv w:val="1"/>
      <w:marLeft w:val="0"/>
      <w:marRight w:val="0"/>
      <w:marTop w:val="0"/>
      <w:marBottom w:val="0"/>
      <w:divBdr>
        <w:top w:val="none" w:sz="0" w:space="0" w:color="auto"/>
        <w:left w:val="none" w:sz="0" w:space="0" w:color="auto"/>
        <w:bottom w:val="none" w:sz="0" w:space="0" w:color="auto"/>
        <w:right w:val="none" w:sz="0" w:space="0" w:color="auto"/>
      </w:divBdr>
    </w:div>
    <w:div w:id="397361140">
      <w:bodyDiv w:val="1"/>
      <w:marLeft w:val="0"/>
      <w:marRight w:val="0"/>
      <w:marTop w:val="0"/>
      <w:marBottom w:val="0"/>
      <w:divBdr>
        <w:top w:val="none" w:sz="0" w:space="0" w:color="auto"/>
        <w:left w:val="none" w:sz="0" w:space="0" w:color="auto"/>
        <w:bottom w:val="none" w:sz="0" w:space="0" w:color="auto"/>
        <w:right w:val="none" w:sz="0" w:space="0" w:color="auto"/>
      </w:divBdr>
    </w:div>
    <w:div w:id="398090426">
      <w:bodyDiv w:val="1"/>
      <w:marLeft w:val="0"/>
      <w:marRight w:val="0"/>
      <w:marTop w:val="0"/>
      <w:marBottom w:val="0"/>
      <w:divBdr>
        <w:top w:val="none" w:sz="0" w:space="0" w:color="auto"/>
        <w:left w:val="none" w:sz="0" w:space="0" w:color="auto"/>
        <w:bottom w:val="none" w:sz="0" w:space="0" w:color="auto"/>
        <w:right w:val="none" w:sz="0" w:space="0" w:color="auto"/>
      </w:divBdr>
    </w:div>
    <w:div w:id="398290062">
      <w:bodyDiv w:val="1"/>
      <w:marLeft w:val="0"/>
      <w:marRight w:val="0"/>
      <w:marTop w:val="0"/>
      <w:marBottom w:val="0"/>
      <w:divBdr>
        <w:top w:val="none" w:sz="0" w:space="0" w:color="auto"/>
        <w:left w:val="none" w:sz="0" w:space="0" w:color="auto"/>
        <w:bottom w:val="none" w:sz="0" w:space="0" w:color="auto"/>
        <w:right w:val="none" w:sz="0" w:space="0" w:color="auto"/>
      </w:divBdr>
    </w:div>
    <w:div w:id="399911415">
      <w:bodyDiv w:val="1"/>
      <w:marLeft w:val="0"/>
      <w:marRight w:val="0"/>
      <w:marTop w:val="0"/>
      <w:marBottom w:val="0"/>
      <w:divBdr>
        <w:top w:val="none" w:sz="0" w:space="0" w:color="auto"/>
        <w:left w:val="none" w:sz="0" w:space="0" w:color="auto"/>
        <w:bottom w:val="none" w:sz="0" w:space="0" w:color="auto"/>
        <w:right w:val="none" w:sz="0" w:space="0" w:color="auto"/>
      </w:divBdr>
    </w:div>
    <w:div w:id="400519115">
      <w:bodyDiv w:val="1"/>
      <w:marLeft w:val="0"/>
      <w:marRight w:val="0"/>
      <w:marTop w:val="0"/>
      <w:marBottom w:val="0"/>
      <w:divBdr>
        <w:top w:val="none" w:sz="0" w:space="0" w:color="auto"/>
        <w:left w:val="none" w:sz="0" w:space="0" w:color="auto"/>
        <w:bottom w:val="none" w:sz="0" w:space="0" w:color="auto"/>
        <w:right w:val="none" w:sz="0" w:space="0" w:color="auto"/>
      </w:divBdr>
    </w:div>
    <w:div w:id="400635647">
      <w:bodyDiv w:val="1"/>
      <w:marLeft w:val="0"/>
      <w:marRight w:val="0"/>
      <w:marTop w:val="0"/>
      <w:marBottom w:val="0"/>
      <w:divBdr>
        <w:top w:val="none" w:sz="0" w:space="0" w:color="auto"/>
        <w:left w:val="none" w:sz="0" w:space="0" w:color="auto"/>
        <w:bottom w:val="none" w:sz="0" w:space="0" w:color="auto"/>
        <w:right w:val="none" w:sz="0" w:space="0" w:color="auto"/>
      </w:divBdr>
    </w:div>
    <w:div w:id="400711082">
      <w:bodyDiv w:val="1"/>
      <w:marLeft w:val="0"/>
      <w:marRight w:val="0"/>
      <w:marTop w:val="0"/>
      <w:marBottom w:val="0"/>
      <w:divBdr>
        <w:top w:val="none" w:sz="0" w:space="0" w:color="auto"/>
        <w:left w:val="none" w:sz="0" w:space="0" w:color="auto"/>
        <w:bottom w:val="none" w:sz="0" w:space="0" w:color="auto"/>
        <w:right w:val="none" w:sz="0" w:space="0" w:color="auto"/>
      </w:divBdr>
    </w:div>
    <w:div w:id="400951361">
      <w:bodyDiv w:val="1"/>
      <w:marLeft w:val="0"/>
      <w:marRight w:val="0"/>
      <w:marTop w:val="0"/>
      <w:marBottom w:val="0"/>
      <w:divBdr>
        <w:top w:val="none" w:sz="0" w:space="0" w:color="auto"/>
        <w:left w:val="none" w:sz="0" w:space="0" w:color="auto"/>
        <w:bottom w:val="none" w:sz="0" w:space="0" w:color="auto"/>
        <w:right w:val="none" w:sz="0" w:space="0" w:color="auto"/>
      </w:divBdr>
    </w:div>
    <w:div w:id="401373927">
      <w:bodyDiv w:val="1"/>
      <w:marLeft w:val="0"/>
      <w:marRight w:val="0"/>
      <w:marTop w:val="0"/>
      <w:marBottom w:val="0"/>
      <w:divBdr>
        <w:top w:val="none" w:sz="0" w:space="0" w:color="auto"/>
        <w:left w:val="none" w:sz="0" w:space="0" w:color="auto"/>
        <w:bottom w:val="none" w:sz="0" w:space="0" w:color="auto"/>
        <w:right w:val="none" w:sz="0" w:space="0" w:color="auto"/>
      </w:divBdr>
    </w:div>
    <w:div w:id="405807908">
      <w:bodyDiv w:val="1"/>
      <w:marLeft w:val="0"/>
      <w:marRight w:val="0"/>
      <w:marTop w:val="0"/>
      <w:marBottom w:val="0"/>
      <w:divBdr>
        <w:top w:val="none" w:sz="0" w:space="0" w:color="auto"/>
        <w:left w:val="none" w:sz="0" w:space="0" w:color="auto"/>
        <w:bottom w:val="none" w:sz="0" w:space="0" w:color="auto"/>
        <w:right w:val="none" w:sz="0" w:space="0" w:color="auto"/>
      </w:divBdr>
    </w:div>
    <w:div w:id="405880068">
      <w:bodyDiv w:val="1"/>
      <w:marLeft w:val="0"/>
      <w:marRight w:val="0"/>
      <w:marTop w:val="0"/>
      <w:marBottom w:val="0"/>
      <w:divBdr>
        <w:top w:val="none" w:sz="0" w:space="0" w:color="auto"/>
        <w:left w:val="none" w:sz="0" w:space="0" w:color="auto"/>
        <w:bottom w:val="none" w:sz="0" w:space="0" w:color="auto"/>
        <w:right w:val="none" w:sz="0" w:space="0" w:color="auto"/>
      </w:divBdr>
    </w:div>
    <w:div w:id="406343130">
      <w:bodyDiv w:val="1"/>
      <w:marLeft w:val="0"/>
      <w:marRight w:val="0"/>
      <w:marTop w:val="0"/>
      <w:marBottom w:val="0"/>
      <w:divBdr>
        <w:top w:val="none" w:sz="0" w:space="0" w:color="auto"/>
        <w:left w:val="none" w:sz="0" w:space="0" w:color="auto"/>
        <w:bottom w:val="none" w:sz="0" w:space="0" w:color="auto"/>
        <w:right w:val="none" w:sz="0" w:space="0" w:color="auto"/>
      </w:divBdr>
    </w:div>
    <w:div w:id="406876739">
      <w:bodyDiv w:val="1"/>
      <w:marLeft w:val="0"/>
      <w:marRight w:val="0"/>
      <w:marTop w:val="0"/>
      <w:marBottom w:val="0"/>
      <w:divBdr>
        <w:top w:val="none" w:sz="0" w:space="0" w:color="auto"/>
        <w:left w:val="none" w:sz="0" w:space="0" w:color="auto"/>
        <w:bottom w:val="none" w:sz="0" w:space="0" w:color="auto"/>
        <w:right w:val="none" w:sz="0" w:space="0" w:color="auto"/>
      </w:divBdr>
    </w:div>
    <w:div w:id="407311429">
      <w:bodyDiv w:val="1"/>
      <w:marLeft w:val="0"/>
      <w:marRight w:val="0"/>
      <w:marTop w:val="0"/>
      <w:marBottom w:val="0"/>
      <w:divBdr>
        <w:top w:val="none" w:sz="0" w:space="0" w:color="auto"/>
        <w:left w:val="none" w:sz="0" w:space="0" w:color="auto"/>
        <w:bottom w:val="none" w:sz="0" w:space="0" w:color="auto"/>
        <w:right w:val="none" w:sz="0" w:space="0" w:color="auto"/>
      </w:divBdr>
    </w:div>
    <w:div w:id="407921132">
      <w:bodyDiv w:val="1"/>
      <w:marLeft w:val="0"/>
      <w:marRight w:val="0"/>
      <w:marTop w:val="0"/>
      <w:marBottom w:val="0"/>
      <w:divBdr>
        <w:top w:val="none" w:sz="0" w:space="0" w:color="auto"/>
        <w:left w:val="none" w:sz="0" w:space="0" w:color="auto"/>
        <w:bottom w:val="none" w:sz="0" w:space="0" w:color="auto"/>
        <w:right w:val="none" w:sz="0" w:space="0" w:color="auto"/>
      </w:divBdr>
    </w:div>
    <w:div w:id="408042155">
      <w:bodyDiv w:val="1"/>
      <w:marLeft w:val="0"/>
      <w:marRight w:val="0"/>
      <w:marTop w:val="0"/>
      <w:marBottom w:val="0"/>
      <w:divBdr>
        <w:top w:val="none" w:sz="0" w:space="0" w:color="auto"/>
        <w:left w:val="none" w:sz="0" w:space="0" w:color="auto"/>
        <w:bottom w:val="none" w:sz="0" w:space="0" w:color="auto"/>
        <w:right w:val="none" w:sz="0" w:space="0" w:color="auto"/>
      </w:divBdr>
    </w:div>
    <w:div w:id="409238296">
      <w:bodyDiv w:val="1"/>
      <w:marLeft w:val="0"/>
      <w:marRight w:val="0"/>
      <w:marTop w:val="0"/>
      <w:marBottom w:val="0"/>
      <w:divBdr>
        <w:top w:val="none" w:sz="0" w:space="0" w:color="auto"/>
        <w:left w:val="none" w:sz="0" w:space="0" w:color="auto"/>
        <w:bottom w:val="none" w:sz="0" w:space="0" w:color="auto"/>
        <w:right w:val="none" w:sz="0" w:space="0" w:color="auto"/>
      </w:divBdr>
    </w:div>
    <w:div w:id="409424938">
      <w:bodyDiv w:val="1"/>
      <w:marLeft w:val="0"/>
      <w:marRight w:val="0"/>
      <w:marTop w:val="0"/>
      <w:marBottom w:val="0"/>
      <w:divBdr>
        <w:top w:val="none" w:sz="0" w:space="0" w:color="auto"/>
        <w:left w:val="none" w:sz="0" w:space="0" w:color="auto"/>
        <w:bottom w:val="none" w:sz="0" w:space="0" w:color="auto"/>
        <w:right w:val="none" w:sz="0" w:space="0" w:color="auto"/>
      </w:divBdr>
    </w:div>
    <w:div w:id="409734080">
      <w:bodyDiv w:val="1"/>
      <w:marLeft w:val="0"/>
      <w:marRight w:val="0"/>
      <w:marTop w:val="0"/>
      <w:marBottom w:val="0"/>
      <w:divBdr>
        <w:top w:val="none" w:sz="0" w:space="0" w:color="auto"/>
        <w:left w:val="none" w:sz="0" w:space="0" w:color="auto"/>
        <w:bottom w:val="none" w:sz="0" w:space="0" w:color="auto"/>
        <w:right w:val="none" w:sz="0" w:space="0" w:color="auto"/>
      </w:divBdr>
    </w:div>
    <w:div w:id="410006151">
      <w:bodyDiv w:val="1"/>
      <w:marLeft w:val="0"/>
      <w:marRight w:val="0"/>
      <w:marTop w:val="0"/>
      <w:marBottom w:val="0"/>
      <w:divBdr>
        <w:top w:val="none" w:sz="0" w:space="0" w:color="auto"/>
        <w:left w:val="none" w:sz="0" w:space="0" w:color="auto"/>
        <w:bottom w:val="none" w:sz="0" w:space="0" w:color="auto"/>
        <w:right w:val="none" w:sz="0" w:space="0" w:color="auto"/>
      </w:divBdr>
    </w:div>
    <w:div w:id="412237674">
      <w:bodyDiv w:val="1"/>
      <w:marLeft w:val="0"/>
      <w:marRight w:val="0"/>
      <w:marTop w:val="0"/>
      <w:marBottom w:val="0"/>
      <w:divBdr>
        <w:top w:val="none" w:sz="0" w:space="0" w:color="auto"/>
        <w:left w:val="none" w:sz="0" w:space="0" w:color="auto"/>
        <w:bottom w:val="none" w:sz="0" w:space="0" w:color="auto"/>
        <w:right w:val="none" w:sz="0" w:space="0" w:color="auto"/>
      </w:divBdr>
    </w:div>
    <w:div w:id="412240667">
      <w:bodyDiv w:val="1"/>
      <w:marLeft w:val="0"/>
      <w:marRight w:val="0"/>
      <w:marTop w:val="0"/>
      <w:marBottom w:val="0"/>
      <w:divBdr>
        <w:top w:val="none" w:sz="0" w:space="0" w:color="auto"/>
        <w:left w:val="none" w:sz="0" w:space="0" w:color="auto"/>
        <w:bottom w:val="none" w:sz="0" w:space="0" w:color="auto"/>
        <w:right w:val="none" w:sz="0" w:space="0" w:color="auto"/>
      </w:divBdr>
    </w:div>
    <w:div w:id="412243087">
      <w:bodyDiv w:val="1"/>
      <w:marLeft w:val="0"/>
      <w:marRight w:val="0"/>
      <w:marTop w:val="0"/>
      <w:marBottom w:val="0"/>
      <w:divBdr>
        <w:top w:val="none" w:sz="0" w:space="0" w:color="auto"/>
        <w:left w:val="none" w:sz="0" w:space="0" w:color="auto"/>
        <w:bottom w:val="none" w:sz="0" w:space="0" w:color="auto"/>
        <w:right w:val="none" w:sz="0" w:space="0" w:color="auto"/>
      </w:divBdr>
    </w:div>
    <w:div w:id="413169207">
      <w:bodyDiv w:val="1"/>
      <w:marLeft w:val="0"/>
      <w:marRight w:val="0"/>
      <w:marTop w:val="0"/>
      <w:marBottom w:val="0"/>
      <w:divBdr>
        <w:top w:val="none" w:sz="0" w:space="0" w:color="auto"/>
        <w:left w:val="none" w:sz="0" w:space="0" w:color="auto"/>
        <w:bottom w:val="none" w:sz="0" w:space="0" w:color="auto"/>
        <w:right w:val="none" w:sz="0" w:space="0" w:color="auto"/>
      </w:divBdr>
    </w:div>
    <w:div w:id="413474062">
      <w:bodyDiv w:val="1"/>
      <w:marLeft w:val="0"/>
      <w:marRight w:val="0"/>
      <w:marTop w:val="0"/>
      <w:marBottom w:val="0"/>
      <w:divBdr>
        <w:top w:val="none" w:sz="0" w:space="0" w:color="auto"/>
        <w:left w:val="none" w:sz="0" w:space="0" w:color="auto"/>
        <w:bottom w:val="none" w:sz="0" w:space="0" w:color="auto"/>
        <w:right w:val="none" w:sz="0" w:space="0" w:color="auto"/>
      </w:divBdr>
    </w:div>
    <w:div w:id="414591431">
      <w:bodyDiv w:val="1"/>
      <w:marLeft w:val="0"/>
      <w:marRight w:val="0"/>
      <w:marTop w:val="0"/>
      <w:marBottom w:val="0"/>
      <w:divBdr>
        <w:top w:val="none" w:sz="0" w:space="0" w:color="auto"/>
        <w:left w:val="none" w:sz="0" w:space="0" w:color="auto"/>
        <w:bottom w:val="none" w:sz="0" w:space="0" w:color="auto"/>
        <w:right w:val="none" w:sz="0" w:space="0" w:color="auto"/>
      </w:divBdr>
    </w:div>
    <w:div w:id="415250541">
      <w:bodyDiv w:val="1"/>
      <w:marLeft w:val="0"/>
      <w:marRight w:val="0"/>
      <w:marTop w:val="0"/>
      <w:marBottom w:val="0"/>
      <w:divBdr>
        <w:top w:val="none" w:sz="0" w:space="0" w:color="auto"/>
        <w:left w:val="none" w:sz="0" w:space="0" w:color="auto"/>
        <w:bottom w:val="none" w:sz="0" w:space="0" w:color="auto"/>
        <w:right w:val="none" w:sz="0" w:space="0" w:color="auto"/>
      </w:divBdr>
    </w:div>
    <w:div w:id="415631041">
      <w:bodyDiv w:val="1"/>
      <w:marLeft w:val="0"/>
      <w:marRight w:val="0"/>
      <w:marTop w:val="0"/>
      <w:marBottom w:val="0"/>
      <w:divBdr>
        <w:top w:val="none" w:sz="0" w:space="0" w:color="auto"/>
        <w:left w:val="none" w:sz="0" w:space="0" w:color="auto"/>
        <w:bottom w:val="none" w:sz="0" w:space="0" w:color="auto"/>
        <w:right w:val="none" w:sz="0" w:space="0" w:color="auto"/>
      </w:divBdr>
    </w:div>
    <w:div w:id="415904294">
      <w:bodyDiv w:val="1"/>
      <w:marLeft w:val="0"/>
      <w:marRight w:val="0"/>
      <w:marTop w:val="0"/>
      <w:marBottom w:val="0"/>
      <w:divBdr>
        <w:top w:val="none" w:sz="0" w:space="0" w:color="auto"/>
        <w:left w:val="none" w:sz="0" w:space="0" w:color="auto"/>
        <w:bottom w:val="none" w:sz="0" w:space="0" w:color="auto"/>
        <w:right w:val="none" w:sz="0" w:space="0" w:color="auto"/>
      </w:divBdr>
    </w:div>
    <w:div w:id="416371053">
      <w:bodyDiv w:val="1"/>
      <w:marLeft w:val="0"/>
      <w:marRight w:val="0"/>
      <w:marTop w:val="0"/>
      <w:marBottom w:val="0"/>
      <w:divBdr>
        <w:top w:val="none" w:sz="0" w:space="0" w:color="auto"/>
        <w:left w:val="none" w:sz="0" w:space="0" w:color="auto"/>
        <w:bottom w:val="none" w:sz="0" w:space="0" w:color="auto"/>
        <w:right w:val="none" w:sz="0" w:space="0" w:color="auto"/>
      </w:divBdr>
    </w:div>
    <w:div w:id="417333555">
      <w:bodyDiv w:val="1"/>
      <w:marLeft w:val="0"/>
      <w:marRight w:val="0"/>
      <w:marTop w:val="0"/>
      <w:marBottom w:val="0"/>
      <w:divBdr>
        <w:top w:val="none" w:sz="0" w:space="0" w:color="auto"/>
        <w:left w:val="none" w:sz="0" w:space="0" w:color="auto"/>
        <w:bottom w:val="none" w:sz="0" w:space="0" w:color="auto"/>
        <w:right w:val="none" w:sz="0" w:space="0" w:color="auto"/>
      </w:divBdr>
    </w:div>
    <w:div w:id="418068220">
      <w:bodyDiv w:val="1"/>
      <w:marLeft w:val="0"/>
      <w:marRight w:val="0"/>
      <w:marTop w:val="0"/>
      <w:marBottom w:val="0"/>
      <w:divBdr>
        <w:top w:val="none" w:sz="0" w:space="0" w:color="auto"/>
        <w:left w:val="none" w:sz="0" w:space="0" w:color="auto"/>
        <w:bottom w:val="none" w:sz="0" w:space="0" w:color="auto"/>
        <w:right w:val="none" w:sz="0" w:space="0" w:color="auto"/>
      </w:divBdr>
    </w:div>
    <w:div w:id="418255201">
      <w:bodyDiv w:val="1"/>
      <w:marLeft w:val="0"/>
      <w:marRight w:val="0"/>
      <w:marTop w:val="0"/>
      <w:marBottom w:val="0"/>
      <w:divBdr>
        <w:top w:val="none" w:sz="0" w:space="0" w:color="auto"/>
        <w:left w:val="none" w:sz="0" w:space="0" w:color="auto"/>
        <w:bottom w:val="none" w:sz="0" w:space="0" w:color="auto"/>
        <w:right w:val="none" w:sz="0" w:space="0" w:color="auto"/>
      </w:divBdr>
    </w:div>
    <w:div w:id="419564779">
      <w:bodyDiv w:val="1"/>
      <w:marLeft w:val="0"/>
      <w:marRight w:val="0"/>
      <w:marTop w:val="0"/>
      <w:marBottom w:val="0"/>
      <w:divBdr>
        <w:top w:val="none" w:sz="0" w:space="0" w:color="auto"/>
        <w:left w:val="none" w:sz="0" w:space="0" w:color="auto"/>
        <w:bottom w:val="none" w:sz="0" w:space="0" w:color="auto"/>
        <w:right w:val="none" w:sz="0" w:space="0" w:color="auto"/>
      </w:divBdr>
    </w:div>
    <w:div w:id="420030797">
      <w:bodyDiv w:val="1"/>
      <w:marLeft w:val="0"/>
      <w:marRight w:val="0"/>
      <w:marTop w:val="0"/>
      <w:marBottom w:val="0"/>
      <w:divBdr>
        <w:top w:val="none" w:sz="0" w:space="0" w:color="auto"/>
        <w:left w:val="none" w:sz="0" w:space="0" w:color="auto"/>
        <w:bottom w:val="none" w:sz="0" w:space="0" w:color="auto"/>
        <w:right w:val="none" w:sz="0" w:space="0" w:color="auto"/>
      </w:divBdr>
    </w:div>
    <w:div w:id="421141856">
      <w:bodyDiv w:val="1"/>
      <w:marLeft w:val="0"/>
      <w:marRight w:val="0"/>
      <w:marTop w:val="0"/>
      <w:marBottom w:val="0"/>
      <w:divBdr>
        <w:top w:val="none" w:sz="0" w:space="0" w:color="auto"/>
        <w:left w:val="none" w:sz="0" w:space="0" w:color="auto"/>
        <w:bottom w:val="none" w:sz="0" w:space="0" w:color="auto"/>
        <w:right w:val="none" w:sz="0" w:space="0" w:color="auto"/>
      </w:divBdr>
    </w:div>
    <w:div w:id="421996095">
      <w:bodyDiv w:val="1"/>
      <w:marLeft w:val="0"/>
      <w:marRight w:val="0"/>
      <w:marTop w:val="0"/>
      <w:marBottom w:val="0"/>
      <w:divBdr>
        <w:top w:val="none" w:sz="0" w:space="0" w:color="auto"/>
        <w:left w:val="none" w:sz="0" w:space="0" w:color="auto"/>
        <w:bottom w:val="none" w:sz="0" w:space="0" w:color="auto"/>
        <w:right w:val="none" w:sz="0" w:space="0" w:color="auto"/>
      </w:divBdr>
    </w:div>
    <w:div w:id="422265274">
      <w:bodyDiv w:val="1"/>
      <w:marLeft w:val="0"/>
      <w:marRight w:val="0"/>
      <w:marTop w:val="0"/>
      <w:marBottom w:val="0"/>
      <w:divBdr>
        <w:top w:val="none" w:sz="0" w:space="0" w:color="auto"/>
        <w:left w:val="none" w:sz="0" w:space="0" w:color="auto"/>
        <w:bottom w:val="none" w:sz="0" w:space="0" w:color="auto"/>
        <w:right w:val="none" w:sz="0" w:space="0" w:color="auto"/>
      </w:divBdr>
    </w:div>
    <w:div w:id="422577855">
      <w:bodyDiv w:val="1"/>
      <w:marLeft w:val="0"/>
      <w:marRight w:val="0"/>
      <w:marTop w:val="0"/>
      <w:marBottom w:val="0"/>
      <w:divBdr>
        <w:top w:val="none" w:sz="0" w:space="0" w:color="auto"/>
        <w:left w:val="none" w:sz="0" w:space="0" w:color="auto"/>
        <w:bottom w:val="none" w:sz="0" w:space="0" w:color="auto"/>
        <w:right w:val="none" w:sz="0" w:space="0" w:color="auto"/>
      </w:divBdr>
    </w:div>
    <w:div w:id="423263090">
      <w:bodyDiv w:val="1"/>
      <w:marLeft w:val="0"/>
      <w:marRight w:val="0"/>
      <w:marTop w:val="0"/>
      <w:marBottom w:val="0"/>
      <w:divBdr>
        <w:top w:val="none" w:sz="0" w:space="0" w:color="auto"/>
        <w:left w:val="none" w:sz="0" w:space="0" w:color="auto"/>
        <w:bottom w:val="none" w:sz="0" w:space="0" w:color="auto"/>
        <w:right w:val="none" w:sz="0" w:space="0" w:color="auto"/>
      </w:divBdr>
    </w:div>
    <w:div w:id="423502388">
      <w:bodyDiv w:val="1"/>
      <w:marLeft w:val="0"/>
      <w:marRight w:val="0"/>
      <w:marTop w:val="0"/>
      <w:marBottom w:val="0"/>
      <w:divBdr>
        <w:top w:val="none" w:sz="0" w:space="0" w:color="auto"/>
        <w:left w:val="none" w:sz="0" w:space="0" w:color="auto"/>
        <w:bottom w:val="none" w:sz="0" w:space="0" w:color="auto"/>
        <w:right w:val="none" w:sz="0" w:space="0" w:color="auto"/>
      </w:divBdr>
    </w:div>
    <w:div w:id="423772263">
      <w:bodyDiv w:val="1"/>
      <w:marLeft w:val="0"/>
      <w:marRight w:val="0"/>
      <w:marTop w:val="0"/>
      <w:marBottom w:val="0"/>
      <w:divBdr>
        <w:top w:val="none" w:sz="0" w:space="0" w:color="auto"/>
        <w:left w:val="none" w:sz="0" w:space="0" w:color="auto"/>
        <w:bottom w:val="none" w:sz="0" w:space="0" w:color="auto"/>
        <w:right w:val="none" w:sz="0" w:space="0" w:color="auto"/>
      </w:divBdr>
    </w:div>
    <w:div w:id="424617184">
      <w:bodyDiv w:val="1"/>
      <w:marLeft w:val="0"/>
      <w:marRight w:val="0"/>
      <w:marTop w:val="0"/>
      <w:marBottom w:val="0"/>
      <w:divBdr>
        <w:top w:val="none" w:sz="0" w:space="0" w:color="auto"/>
        <w:left w:val="none" w:sz="0" w:space="0" w:color="auto"/>
        <w:bottom w:val="none" w:sz="0" w:space="0" w:color="auto"/>
        <w:right w:val="none" w:sz="0" w:space="0" w:color="auto"/>
      </w:divBdr>
    </w:div>
    <w:div w:id="425348893">
      <w:bodyDiv w:val="1"/>
      <w:marLeft w:val="0"/>
      <w:marRight w:val="0"/>
      <w:marTop w:val="0"/>
      <w:marBottom w:val="0"/>
      <w:divBdr>
        <w:top w:val="none" w:sz="0" w:space="0" w:color="auto"/>
        <w:left w:val="none" w:sz="0" w:space="0" w:color="auto"/>
        <w:bottom w:val="none" w:sz="0" w:space="0" w:color="auto"/>
        <w:right w:val="none" w:sz="0" w:space="0" w:color="auto"/>
      </w:divBdr>
    </w:div>
    <w:div w:id="425660754">
      <w:bodyDiv w:val="1"/>
      <w:marLeft w:val="0"/>
      <w:marRight w:val="0"/>
      <w:marTop w:val="0"/>
      <w:marBottom w:val="0"/>
      <w:divBdr>
        <w:top w:val="none" w:sz="0" w:space="0" w:color="auto"/>
        <w:left w:val="none" w:sz="0" w:space="0" w:color="auto"/>
        <w:bottom w:val="none" w:sz="0" w:space="0" w:color="auto"/>
        <w:right w:val="none" w:sz="0" w:space="0" w:color="auto"/>
      </w:divBdr>
    </w:div>
    <w:div w:id="425925166">
      <w:bodyDiv w:val="1"/>
      <w:marLeft w:val="0"/>
      <w:marRight w:val="0"/>
      <w:marTop w:val="0"/>
      <w:marBottom w:val="0"/>
      <w:divBdr>
        <w:top w:val="none" w:sz="0" w:space="0" w:color="auto"/>
        <w:left w:val="none" w:sz="0" w:space="0" w:color="auto"/>
        <w:bottom w:val="none" w:sz="0" w:space="0" w:color="auto"/>
        <w:right w:val="none" w:sz="0" w:space="0" w:color="auto"/>
      </w:divBdr>
    </w:div>
    <w:div w:id="425926869">
      <w:bodyDiv w:val="1"/>
      <w:marLeft w:val="0"/>
      <w:marRight w:val="0"/>
      <w:marTop w:val="0"/>
      <w:marBottom w:val="0"/>
      <w:divBdr>
        <w:top w:val="none" w:sz="0" w:space="0" w:color="auto"/>
        <w:left w:val="none" w:sz="0" w:space="0" w:color="auto"/>
        <w:bottom w:val="none" w:sz="0" w:space="0" w:color="auto"/>
        <w:right w:val="none" w:sz="0" w:space="0" w:color="auto"/>
      </w:divBdr>
    </w:div>
    <w:div w:id="426777137">
      <w:bodyDiv w:val="1"/>
      <w:marLeft w:val="0"/>
      <w:marRight w:val="0"/>
      <w:marTop w:val="0"/>
      <w:marBottom w:val="0"/>
      <w:divBdr>
        <w:top w:val="none" w:sz="0" w:space="0" w:color="auto"/>
        <w:left w:val="none" w:sz="0" w:space="0" w:color="auto"/>
        <w:bottom w:val="none" w:sz="0" w:space="0" w:color="auto"/>
        <w:right w:val="none" w:sz="0" w:space="0" w:color="auto"/>
      </w:divBdr>
    </w:div>
    <w:div w:id="427309122">
      <w:bodyDiv w:val="1"/>
      <w:marLeft w:val="0"/>
      <w:marRight w:val="0"/>
      <w:marTop w:val="0"/>
      <w:marBottom w:val="0"/>
      <w:divBdr>
        <w:top w:val="none" w:sz="0" w:space="0" w:color="auto"/>
        <w:left w:val="none" w:sz="0" w:space="0" w:color="auto"/>
        <w:bottom w:val="none" w:sz="0" w:space="0" w:color="auto"/>
        <w:right w:val="none" w:sz="0" w:space="0" w:color="auto"/>
      </w:divBdr>
    </w:div>
    <w:div w:id="428041916">
      <w:bodyDiv w:val="1"/>
      <w:marLeft w:val="0"/>
      <w:marRight w:val="0"/>
      <w:marTop w:val="0"/>
      <w:marBottom w:val="0"/>
      <w:divBdr>
        <w:top w:val="none" w:sz="0" w:space="0" w:color="auto"/>
        <w:left w:val="none" w:sz="0" w:space="0" w:color="auto"/>
        <w:bottom w:val="none" w:sz="0" w:space="0" w:color="auto"/>
        <w:right w:val="none" w:sz="0" w:space="0" w:color="auto"/>
      </w:divBdr>
    </w:div>
    <w:div w:id="429085762">
      <w:bodyDiv w:val="1"/>
      <w:marLeft w:val="0"/>
      <w:marRight w:val="0"/>
      <w:marTop w:val="0"/>
      <w:marBottom w:val="0"/>
      <w:divBdr>
        <w:top w:val="none" w:sz="0" w:space="0" w:color="auto"/>
        <w:left w:val="none" w:sz="0" w:space="0" w:color="auto"/>
        <w:bottom w:val="none" w:sz="0" w:space="0" w:color="auto"/>
        <w:right w:val="none" w:sz="0" w:space="0" w:color="auto"/>
      </w:divBdr>
    </w:div>
    <w:div w:id="429356595">
      <w:bodyDiv w:val="1"/>
      <w:marLeft w:val="0"/>
      <w:marRight w:val="0"/>
      <w:marTop w:val="0"/>
      <w:marBottom w:val="0"/>
      <w:divBdr>
        <w:top w:val="none" w:sz="0" w:space="0" w:color="auto"/>
        <w:left w:val="none" w:sz="0" w:space="0" w:color="auto"/>
        <w:bottom w:val="none" w:sz="0" w:space="0" w:color="auto"/>
        <w:right w:val="none" w:sz="0" w:space="0" w:color="auto"/>
      </w:divBdr>
    </w:div>
    <w:div w:id="430048986">
      <w:bodyDiv w:val="1"/>
      <w:marLeft w:val="0"/>
      <w:marRight w:val="0"/>
      <w:marTop w:val="0"/>
      <w:marBottom w:val="0"/>
      <w:divBdr>
        <w:top w:val="none" w:sz="0" w:space="0" w:color="auto"/>
        <w:left w:val="none" w:sz="0" w:space="0" w:color="auto"/>
        <w:bottom w:val="none" w:sz="0" w:space="0" w:color="auto"/>
        <w:right w:val="none" w:sz="0" w:space="0" w:color="auto"/>
      </w:divBdr>
    </w:div>
    <w:div w:id="431167499">
      <w:bodyDiv w:val="1"/>
      <w:marLeft w:val="0"/>
      <w:marRight w:val="0"/>
      <w:marTop w:val="0"/>
      <w:marBottom w:val="0"/>
      <w:divBdr>
        <w:top w:val="none" w:sz="0" w:space="0" w:color="auto"/>
        <w:left w:val="none" w:sz="0" w:space="0" w:color="auto"/>
        <w:bottom w:val="none" w:sz="0" w:space="0" w:color="auto"/>
        <w:right w:val="none" w:sz="0" w:space="0" w:color="auto"/>
      </w:divBdr>
    </w:div>
    <w:div w:id="433398864">
      <w:bodyDiv w:val="1"/>
      <w:marLeft w:val="0"/>
      <w:marRight w:val="0"/>
      <w:marTop w:val="0"/>
      <w:marBottom w:val="0"/>
      <w:divBdr>
        <w:top w:val="none" w:sz="0" w:space="0" w:color="auto"/>
        <w:left w:val="none" w:sz="0" w:space="0" w:color="auto"/>
        <w:bottom w:val="none" w:sz="0" w:space="0" w:color="auto"/>
        <w:right w:val="none" w:sz="0" w:space="0" w:color="auto"/>
      </w:divBdr>
    </w:div>
    <w:div w:id="434521300">
      <w:bodyDiv w:val="1"/>
      <w:marLeft w:val="0"/>
      <w:marRight w:val="0"/>
      <w:marTop w:val="0"/>
      <w:marBottom w:val="0"/>
      <w:divBdr>
        <w:top w:val="none" w:sz="0" w:space="0" w:color="auto"/>
        <w:left w:val="none" w:sz="0" w:space="0" w:color="auto"/>
        <w:bottom w:val="none" w:sz="0" w:space="0" w:color="auto"/>
        <w:right w:val="none" w:sz="0" w:space="0" w:color="auto"/>
      </w:divBdr>
    </w:div>
    <w:div w:id="435251689">
      <w:bodyDiv w:val="1"/>
      <w:marLeft w:val="0"/>
      <w:marRight w:val="0"/>
      <w:marTop w:val="0"/>
      <w:marBottom w:val="0"/>
      <w:divBdr>
        <w:top w:val="none" w:sz="0" w:space="0" w:color="auto"/>
        <w:left w:val="none" w:sz="0" w:space="0" w:color="auto"/>
        <w:bottom w:val="none" w:sz="0" w:space="0" w:color="auto"/>
        <w:right w:val="none" w:sz="0" w:space="0" w:color="auto"/>
      </w:divBdr>
    </w:div>
    <w:div w:id="435491489">
      <w:bodyDiv w:val="1"/>
      <w:marLeft w:val="0"/>
      <w:marRight w:val="0"/>
      <w:marTop w:val="0"/>
      <w:marBottom w:val="0"/>
      <w:divBdr>
        <w:top w:val="none" w:sz="0" w:space="0" w:color="auto"/>
        <w:left w:val="none" w:sz="0" w:space="0" w:color="auto"/>
        <w:bottom w:val="none" w:sz="0" w:space="0" w:color="auto"/>
        <w:right w:val="none" w:sz="0" w:space="0" w:color="auto"/>
      </w:divBdr>
    </w:div>
    <w:div w:id="435945723">
      <w:bodyDiv w:val="1"/>
      <w:marLeft w:val="0"/>
      <w:marRight w:val="0"/>
      <w:marTop w:val="0"/>
      <w:marBottom w:val="0"/>
      <w:divBdr>
        <w:top w:val="none" w:sz="0" w:space="0" w:color="auto"/>
        <w:left w:val="none" w:sz="0" w:space="0" w:color="auto"/>
        <w:bottom w:val="none" w:sz="0" w:space="0" w:color="auto"/>
        <w:right w:val="none" w:sz="0" w:space="0" w:color="auto"/>
      </w:divBdr>
    </w:div>
    <w:div w:id="437526355">
      <w:bodyDiv w:val="1"/>
      <w:marLeft w:val="0"/>
      <w:marRight w:val="0"/>
      <w:marTop w:val="0"/>
      <w:marBottom w:val="0"/>
      <w:divBdr>
        <w:top w:val="none" w:sz="0" w:space="0" w:color="auto"/>
        <w:left w:val="none" w:sz="0" w:space="0" w:color="auto"/>
        <w:bottom w:val="none" w:sz="0" w:space="0" w:color="auto"/>
        <w:right w:val="none" w:sz="0" w:space="0" w:color="auto"/>
      </w:divBdr>
    </w:div>
    <w:div w:id="438333721">
      <w:bodyDiv w:val="1"/>
      <w:marLeft w:val="0"/>
      <w:marRight w:val="0"/>
      <w:marTop w:val="0"/>
      <w:marBottom w:val="0"/>
      <w:divBdr>
        <w:top w:val="none" w:sz="0" w:space="0" w:color="auto"/>
        <w:left w:val="none" w:sz="0" w:space="0" w:color="auto"/>
        <w:bottom w:val="none" w:sz="0" w:space="0" w:color="auto"/>
        <w:right w:val="none" w:sz="0" w:space="0" w:color="auto"/>
      </w:divBdr>
    </w:div>
    <w:div w:id="438645669">
      <w:bodyDiv w:val="1"/>
      <w:marLeft w:val="0"/>
      <w:marRight w:val="0"/>
      <w:marTop w:val="0"/>
      <w:marBottom w:val="0"/>
      <w:divBdr>
        <w:top w:val="none" w:sz="0" w:space="0" w:color="auto"/>
        <w:left w:val="none" w:sz="0" w:space="0" w:color="auto"/>
        <w:bottom w:val="none" w:sz="0" w:space="0" w:color="auto"/>
        <w:right w:val="none" w:sz="0" w:space="0" w:color="auto"/>
      </w:divBdr>
    </w:div>
    <w:div w:id="438988822">
      <w:bodyDiv w:val="1"/>
      <w:marLeft w:val="0"/>
      <w:marRight w:val="0"/>
      <w:marTop w:val="0"/>
      <w:marBottom w:val="0"/>
      <w:divBdr>
        <w:top w:val="none" w:sz="0" w:space="0" w:color="auto"/>
        <w:left w:val="none" w:sz="0" w:space="0" w:color="auto"/>
        <w:bottom w:val="none" w:sz="0" w:space="0" w:color="auto"/>
        <w:right w:val="none" w:sz="0" w:space="0" w:color="auto"/>
      </w:divBdr>
    </w:div>
    <w:div w:id="439909314">
      <w:bodyDiv w:val="1"/>
      <w:marLeft w:val="0"/>
      <w:marRight w:val="0"/>
      <w:marTop w:val="0"/>
      <w:marBottom w:val="0"/>
      <w:divBdr>
        <w:top w:val="none" w:sz="0" w:space="0" w:color="auto"/>
        <w:left w:val="none" w:sz="0" w:space="0" w:color="auto"/>
        <w:bottom w:val="none" w:sz="0" w:space="0" w:color="auto"/>
        <w:right w:val="none" w:sz="0" w:space="0" w:color="auto"/>
      </w:divBdr>
    </w:div>
    <w:div w:id="440538271">
      <w:bodyDiv w:val="1"/>
      <w:marLeft w:val="0"/>
      <w:marRight w:val="0"/>
      <w:marTop w:val="0"/>
      <w:marBottom w:val="0"/>
      <w:divBdr>
        <w:top w:val="none" w:sz="0" w:space="0" w:color="auto"/>
        <w:left w:val="none" w:sz="0" w:space="0" w:color="auto"/>
        <w:bottom w:val="none" w:sz="0" w:space="0" w:color="auto"/>
        <w:right w:val="none" w:sz="0" w:space="0" w:color="auto"/>
      </w:divBdr>
    </w:div>
    <w:div w:id="440538637">
      <w:bodyDiv w:val="1"/>
      <w:marLeft w:val="0"/>
      <w:marRight w:val="0"/>
      <w:marTop w:val="0"/>
      <w:marBottom w:val="0"/>
      <w:divBdr>
        <w:top w:val="none" w:sz="0" w:space="0" w:color="auto"/>
        <w:left w:val="none" w:sz="0" w:space="0" w:color="auto"/>
        <w:bottom w:val="none" w:sz="0" w:space="0" w:color="auto"/>
        <w:right w:val="none" w:sz="0" w:space="0" w:color="auto"/>
      </w:divBdr>
    </w:div>
    <w:div w:id="440950725">
      <w:bodyDiv w:val="1"/>
      <w:marLeft w:val="0"/>
      <w:marRight w:val="0"/>
      <w:marTop w:val="0"/>
      <w:marBottom w:val="0"/>
      <w:divBdr>
        <w:top w:val="none" w:sz="0" w:space="0" w:color="auto"/>
        <w:left w:val="none" w:sz="0" w:space="0" w:color="auto"/>
        <w:bottom w:val="none" w:sz="0" w:space="0" w:color="auto"/>
        <w:right w:val="none" w:sz="0" w:space="0" w:color="auto"/>
      </w:divBdr>
    </w:div>
    <w:div w:id="441388414">
      <w:bodyDiv w:val="1"/>
      <w:marLeft w:val="0"/>
      <w:marRight w:val="0"/>
      <w:marTop w:val="0"/>
      <w:marBottom w:val="0"/>
      <w:divBdr>
        <w:top w:val="none" w:sz="0" w:space="0" w:color="auto"/>
        <w:left w:val="none" w:sz="0" w:space="0" w:color="auto"/>
        <w:bottom w:val="none" w:sz="0" w:space="0" w:color="auto"/>
        <w:right w:val="none" w:sz="0" w:space="0" w:color="auto"/>
      </w:divBdr>
    </w:div>
    <w:div w:id="442725125">
      <w:bodyDiv w:val="1"/>
      <w:marLeft w:val="0"/>
      <w:marRight w:val="0"/>
      <w:marTop w:val="0"/>
      <w:marBottom w:val="0"/>
      <w:divBdr>
        <w:top w:val="none" w:sz="0" w:space="0" w:color="auto"/>
        <w:left w:val="none" w:sz="0" w:space="0" w:color="auto"/>
        <w:bottom w:val="none" w:sz="0" w:space="0" w:color="auto"/>
        <w:right w:val="none" w:sz="0" w:space="0" w:color="auto"/>
      </w:divBdr>
    </w:div>
    <w:div w:id="445730907">
      <w:bodyDiv w:val="1"/>
      <w:marLeft w:val="0"/>
      <w:marRight w:val="0"/>
      <w:marTop w:val="0"/>
      <w:marBottom w:val="0"/>
      <w:divBdr>
        <w:top w:val="none" w:sz="0" w:space="0" w:color="auto"/>
        <w:left w:val="none" w:sz="0" w:space="0" w:color="auto"/>
        <w:bottom w:val="none" w:sz="0" w:space="0" w:color="auto"/>
        <w:right w:val="none" w:sz="0" w:space="0" w:color="auto"/>
      </w:divBdr>
    </w:div>
    <w:div w:id="445733448">
      <w:bodyDiv w:val="1"/>
      <w:marLeft w:val="0"/>
      <w:marRight w:val="0"/>
      <w:marTop w:val="0"/>
      <w:marBottom w:val="0"/>
      <w:divBdr>
        <w:top w:val="none" w:sz="0" w:space="0" w:color="auto"/>
        <w:left w:val="none" w:sz="0" w:space="0" w:color="auto"/>
        <w:bottom w:val="none" w:sz="0" w:space="0" w:color="auto"/>
        <w:right w:val="none" w:sz="0" w:space="0" w:color="auto"/>
      </w:divBdr>
    </w:div>
    <w:div w:id="446432124">
      <w:bodyDiv w:val="1"/>
      <w:marLeft w:val="0"/>
      <w:marRight w:val="0"/>
      <w:marTop w:val="0"/>
      <w:marBottom w:val="0"/>
      <w:divBdr>
        <w:top w:val="none" w:sz="0" w:space="0" w:color="auto"/>
        <w:left w:val="none" w:sz="0" w:space="0" w:color="auto"/>
        <w:bottom w:val="none" w:sz="0" w:space="0" w:color="auto"/>
        <w:right w:val="none" w:sz="0" w:space="0" w:color="auto"/>
      </w:divBdr>
    </w:div>
    <w:div w:id="446581258">
      <w:bodyDiv w:val="1"/>
      <w:marLeft w:val="0"/>
      <w:marRight w:val="0"/>
      <w:marTop w:val="0"/>
      <w:marBottom w:val="0"/>
      <w:divBdr>
        <w:top w:val="none" w:sz="0" w:space="0" w:color="auto"/>
        <w:left w:val="none" w:sz="0" w:space="0" w:color="auto"/>
        <w:bottom w:val="none" w:sz="0" w:space="0" w:color="auto"/>
        <w:right w:val="none" w:sz="0" w:space="0" w:color="auto"/>
      </w:divBdr>
    </w:div>
    <w:div w:id="447625610">
      <w:bodyDiv w:val="1"/>
      <w:marLeft w:val="0"/>
      <w:marRight w:val="0"/>
      <w:marTop w:val="0"/>
      <w:marBottom w:val="0"/>
      <w:divBdr>
        <w:top w:val="none" w:sz="0" w:space="0" w:color="auto"/>
        <w:left w:val="none" w:sz="0" w:space="0" w:color="auto"/>
        <w:bottom w:val="none" w:sz="0" w:space="0" w:color="auto"/>
        <w:right w:val="none" w:sz="0" w:space="0" w:color="auto"/>
      </w:divBdr>
    </w:div>
    <w:div w:id="447967339">
      <w:bodyDiv w:val="1"/>
      <w:marLeft w:val="0"/>
      <w:marRight w:val="0"/>
      <w:marTop w:val="0"/>
      <w:marBottom w:val="0"/>
      <w:divBdr>
        <w:top w:val="none" w:sz="0" w:space="0" w:color="auto"/>
        <w:left w:val="none" w:sz="0" w:space="0" w:color="auto"/>
        <w:bottom w:val="none" w:sz="0" w:space="0" w:color="auto"/>
        <w:right w:val="none" w:sz="0" w:space="0" w:color="auto"/>
      </w:divBdr>
    </w:div>
    <w:div w:id="448357097">
      <w:bodyDiv w:val="1"/>
      <w:marLeft w:val="0"/>
      <w:marRight w:val="0"/>
      <w:marTop w:val="0"/>
      <w:marBottom w:val="0"/>
      <w:divBdr>
        <w:top w:val="none" w:sz="0" w:space="0" w:color="auto"/>
        <w:left w:val="none" w:sz="0" w:space="0" w:color="auto"/>
        <w:bottom w:val="none" w:sz="0" w:space="0" w:color="auto"/>
        <w:right w:val="none" w:sz="0" w:space="0" w:color="auto"/>
      </w:divBdr>
    </w:div>
    <w:div w:id="448864993">
      <w:bodyDiv w:val="1"/>
      <w:marLeft w:val="0"/>
      <w:marRight w:val="0"/>
      <w:marTop w:val="0"/>
      <w:marBottom w:val="0"/>
      <w:divBdr>
        <w:top w:val="none" w:sz="0" w:space="0" w:color="auto"/>
        <w:left w:val="none" w:sz="0" w:space="0" w:color="auto"/>
        <w:bottom w:val="none" w:sz="0" w:space="0" w:color="auto"/>
        <w:right w:val="none" w:sz="0" w:space="0" w:color="auto"/>
      </w:divBdr>
    </w:div>
    <w:div w:id="449398258">
      <w:bodyDiv w:val="1"/>
      <w:marLeft w:val="0"/>
      <w:marRight w:val="0"/>
      <w:marTop w:val="0"/>
      <w:marBottom w:val="0"/>
      <w:divBdr>
        <w:top w:val="none" w:sz="0" w:space="0" w:color="auto"/>
        <w:left w:val="none" w:sz="0" w:space="0" w:color="auto"/>
        <w:bottom w:val="none" w:sz="0" w:space="0" w:color="auto"/>
        <w:right w:val="none" w:sz="0" w:space="0" w:color="auto"/>
      </w:divBdr>
    </w:div>
    <w:div w:id="453251257">
      <w:bodyDiv w:val="1"/>
      <w:marLeft w:val="0"/>
      <w:marRight w:val="0"/>
      <w:marTop w:val="0"/>
      <w:marBottom w:val="0"/>
      <w:divBdr>
        <w:top w:val="none" w:sz="0" w:space="0" w:color="auto"/>
        <w:left w:val="none" w:sz="0" w:space="0" w:color="auto"/>
        <w:bottom w:val="none" w:sz="0" w:space="0" w:color="auto"/>
        <w:right w:val="none" w:sz="0" w:space="0" w:color="auto"/>
      </w:divBdr>
    </w:div>
    <w:div w:id="453641727">
      <w:bodyDiv w:val="1"/>
      <w:marLeft w:val="0"/>
      <w:marRight w:val="0"/>
      <w:marTop w:val="0"/>
      <w:marBottom w:val="0"/>
      <w:divBdr>
        <w:top w:val="none" w:sz="0" w:space="0" w:color="auto"/>
        <w:left w:val="none" w:sz="0" w:space="0" w:color="auto"/>
        <w:bottom w:val="none" w:sz="0" w:space="0" w:color="auto"/>
        <w:right w:val="none" w:sz="0" w:space="0" w:color="auto"/>
      </w:divBdr>
    </w:div>
    <w:div w:id="453796029">
      <w:bodyDiv w:val="1"/>
      <w:marLeft w:val="0"/>
      <w:marRight w:val="0"/>
      <w:marTop w:val="0"/>
      <w:marBottom w:val="0"/>
      <w:divBdr>
        <w:top w:val="none" w:sz="0" w:space="0" w:color="auto"/>
        <w:left w:val="none" w:sz="0" w:space="0" w:color="auto"/>
        <w:bottom w:val="none" w:sz="0" w:space="0" w:color="auto"/>
        <w:right w:val="none" w:sz="0" w:space="0" w:color="auto"/>
      </w:divBdr>
    </w:div>
    <w:div w:id="454253602">
      <w:bodyDiv w:val="1"/>
      <w:marLeft w:val="0"/>
      <w:marRight w:val="0"/>
      <w:marTop w:val="0"/>
      <w:marBottom w:val="0"/>
      <w:divBdr>
        <w:top w:val="none" w:sz="0" w:space="0" w:color="auto"/>
        <w:left w:val="none" w:sz="0" w:space="0" w:color="auto"/>
        <w:bottom w:val="none" w:sz="0" w:space="0" w:color="auto"/>
        <w:right w:val="none" w:sz="0" w:space="0" w:color="auto"/>
      </w:divBdr>
    </w:div>
    <w:div w:id="454295612">
      <w:bodyDiv w:val="1"/>
      <w:marLeft w:val="0"/>
      <w:marRight w:val="0"/>
      <w:marTop w:val="0"/>
      <w:marBottom w:val="0"/>
      <w:divBdr>
        <w:top w:val="none" w:sz="0" w:space="0" w:color="auto"/>
        <w:left w:val="none" w:sz="0" w:space="0" w:color="auto"/>
        <w:bottom w:val="none" w:sz="0" w:space="0" w:color="auto"/>
        <w:right w:val="none" w:sz="0" w:space="0" w:color="auto"/>
      </w:divBdr>
    </w:div>
    <w:div w:id="454912015">
      <w:bodyDiv w:val="1"/>
      <w:marLeft w:val="0"/>
      <w:marRight w:val="0"/>
      <w:marTop w:val="0"/>
      <w:marBottom w:val="0"/>
      <w:divBdr>
        <w:top w:val="none" w:sz="0" w:space="0" w:color="auto"/>
        <w:left w:val="none" w:sz="0" w:space="0" w:color="auto"/>
        <w:bottom w:val="none" w:sz="0" w:space="0" w:color="auto"/>
        <w:right w:val="none" w:sz="0" w:space="0" w:color="auto"/>
      </w:divBdr>
    </w:div>
    <w:div w:id="455417655">
      <w:bodyDiv w:val="1"/>
      <w:marLeft w:val="0"/>
      <w:marRight w:val="0"/>
      <w:marTop w:val="0"/>
      <w:marBottom w:val="0"/>
      <w:divBdr>
        <w:top w:val="none" w:sz="0" w:space="0" w:color="auto"/>
        <w:left w:val="none" w:sz="0" w:space="0" w:color="auto"/>
        <w:bottom w:val="none" w:sz="0" w:space="0" w:color="auto"/>
        <w:right w:val="none" w:sz="0" w:space="0" w:color="auto"/>
      </w:divBdr>
    </w:div>
    <w:div w:id="455418671">
      <w:bodyDiv w:val="1"/>
      <w:marLeft w:val="0"/>
      <w:marRight w:val="0"/>
      <w:marTop w:val="0"/>
      <w:marBottom w:val="0"/>
      <w:divBdr>
        <w:top w:val="none" w:sz="0" w:space="0" w:color="auto"/>
        <w:left w:val="none" w:sz="0" w:space="0" w:color="auto"/>
        <w:bottom w:val="none" w:sz="0" w:space="0" w:color="auto"/>
        <w:right w:val="none" w:sz="0" w:space="0" w:color="auto"/>
      </w:divBdr>
    </w:div>
    <w:div w:id="456262563">
      <w:bodyDiv w:val="1"/>
      <w:marLeft w:val="0"/>
      <w:marRight w:val="0"/>
      <w:marTop w:val="0"/>
      <w:marBottom w:val="0"/>
      <w:divBdr>
        <w:top w:val="none" w:sz="0" w:space="0" w:color="auto"/>
        <w:left w:val="none" w:sz="0" w:space="0" w:color="auto"/>
        <w:bottom w:val="none" w:sz="0" w:space="0" w:color="auto"/>
        <w:right w:val="none" w:sz="0" w:space="0" w:color="auto"/>
      </w:divBdr>
    </w:div>
    <w:div w:id="456611177">
      <w:bodyDiv w:val="1"/>
      <w:marLeft w:val="0"/>
      <w:marRight w:val="0"/>
      <w:marTop w:val="0"/>
      <w:marBottom w:val="0"/>
      <w:divBdr>
        <w:top w:val="none" w:sz="0" w:space="0" w:color="auto"/>
        <w:left w:val="none" w:sz="0" w:space="0" w:color="auto"/>
        <w:bottom w:val="none" w:sz="0" w:space="0" w:color="auto"/>
        <w:right w:val="none" w:sz="0" w:space="0" w:color="auto"/>
      </w:divBdr>
    </w:div>
    <w:div w:id="457533123">
      <w:bodyDiv w:val="1"/>
      <w:marLeft w:val="0"/>
      <w:marRight w:val="0"/>
      <w:marTop w:val="0"/>
      <w:marBottom w:val="0"/>
      <w:divBdr>
        <w:top w:val="none" w:sz="0" w:space="0" w:color="auto"/>
        <w:left w:val="none" w:sz="0" w:space="0" w:color="auto"/>
        <w:bottom w:val="none" w:sz="0" w:space="0" w:color="auto"/>
        <w:right w:val="none" w:sz="0" w:space="0" w:color="auto"/>
      </w:divBdr>
    </w:div>
    <w:div w:id="459418245">
      <w:bodyDiv w:val="1"/>
      <w:marLeft w:val="0"/>
      <w:marRight w:val="0"/>
      <w:marTop w:val="0"/>
      <w:marBottom w:val="0"/>
      <w:divBdr>
        <w:top w:val="none" w:sz="0" w:space="0" w:color="auto"/>
        <w:left w:val="none" w:sz="0" w:space="0" w:color="auto"/>
        <w:bottom w:val="none" w:sz="0" w:space="0" w:color="auto"/>
        <w:right w:val="none" w:sz="0" w:space="0" w:color="auto"/>
      </w:divBdr>
    </w:div>
    <w:div w:id="460273825">
      <w:bodyDiv w:val="1"/>
      <w:marLeft w:val="0"/>
      <w:marRight w:val="0"/>
      <w:marTop w:val="0"/>
      <w:marBottom w:val="0"/>
      <w:divBdr>
        <w:top w:val="none" w:sz="0" w:space="0" w:color="auto"/>
        <w:left w:val="none" w:sz="0" w:space="0" w:color="auto"/>
        <w:bottom w:val="none" w:sz="0" w:space="0" w:color="auto"/>
        <w:right w:val="none" w:sz="0" w:space="0" w:color="auto"/>
      </w:divBdr>
    </w:div>
    <w:div w:id="462309359">
      <w:bodyDiv w:val="1"/>
      <w:marLeft w:val="0"/>
      <w:marRight w:val="0"/>
      <w:marTop w:val="0"/>
      <w:marBottom w:val="0"/>
      <w:divBdr>
        <w:top w:val="none" w:sz="0" w:space="0" w:color="auto"/>
        <w:left w:val="none" w:sz="0" w:space="0" w:color="auto"/>
        <w:bottom w:val="none" w:sz="0" w:space="0" w:color="auto"/>
        <w:right w:val="none" w:sz="0" w:space="0" w:color="auto"/>
      </w:divBdr>
    </w:div>
    <w:div w:id="462383571">
      <w:bodyDiv w:val="1"/>
      <w:marLeft w:val="0"/>
      <w:marRight w:val="0"/>
      <w:marTop w:val="0"/>
      <w:marBottom w:val="0"/>
      <w:divBdr>
        <w:top w:val="none" w:sz="0" w:space="0" w:color="auto"/>
        <w:left w:val="none" w:sz="0" w:space="0" w:color="auto"/>
        <w:bottom w:val="none" w:sz="0" w:space="0" w:color="auto"/>
        <w:right w:val="none" w:sz="0" w:space="0" w:color="auto"/>
      </w:divBdr>
    </w:div>
    <w:div w:id="463498924">
      <w:bodyDiv w:val="1"/>
      <w:marLeft w:val="0"/>
      <w:marRight w:val="0"/>
      <w:marTop w:val="0"/>
      <w:marBottom w:val="0"/>
      <w:divBdr>
        <w:top w:val="none" w:sz="0" w:space="0" w:color="auto"/>
        <w:left w:val="none" w:sz="0" w:space="0" w:color="auto"/>
        <w:bottom w:val="none" w:sz="0" w:space="0" w:color="auto"/>
        <w:right w:val="none" w:sz="0" w:space="0" w:color="auto"/>
      </w:divBdr>
    </w:div>
    <w:div w:id="463622869">
      <w:bodyDiv w:val="1"/>
      <w:marLeft w:val="0"/>
      <w:marRight w:val="0"/>
      <w:marTop w:val="0"/>
      <w:marBottom w:val="0"/>
      <w:divBdr>
        <w:top w:val="none" w:sz="0" w:space="0" w:color="auto"/>
        <w:left w:val="none" w:sz="0" w:space="0" w:color="auto"/>
        <w:bottom w:val="none" w:sz="0" w:space="0" w:color="auto"/>
        <w:right w:val="none" w:sz="0" w:space="0" w:color="auto"/>
      </w:divBdr>
    </w:div>
    <w:div w:id="464586698">
      <w:bodyDiv w:val="1"/>
      <w:marLeft w:val="0"/>
      <w:marRight w:val="0"/>
      <w:marTop w:val="0"/>
      <w:marBottom w:val="0"/>
      <w:divBdr>
        <w:top w:val="none" w:sz="0" w:space="0" w:color="auto"/>
        <w:left w:val="none" w:sz="0" w:space="0" w:color="auto"/>
        <w:bottom w:val="none" w:sz="0" w:space="0" w:color="auto"/>
        <w:right w:val="none" w:sz="0" w:space="0" w:color="auto"/>
      </w:divBdr>
    </w:div>
    <w:div w:id="465199095">
      <w:bodyDiv w:val="1"/>
      <w:marLeft w:val="0"/>
      <w:marRight w:val="0"/>
      <w:marTop w:val="0"/>
      <w:marBottom w:val="0"/>
      <w:divBdr>
        <w:top w:val="none" w:sz="0" w:space="0" w:color="auto"/>
        <w:left w:val="none" w:sz="0" w:space="0" w:color="auto"/>
        <w:bottom w:val="none" w:sz="0" w:space="0" w:color="auto"/>
        <w:right w:val="none" w:sz="0" w:space="0" w:color="auto"/>
      </w:divBdr>
    </w:div>
    <w:div w:id="465588630">
      <w:bodyDiv w:val="1"/>
      <w:marLeft w:val="0"/>
      <w:marRight w:val="0"/>
      <w:marTop w:val="0"/>
      <w:marBottom w:val="0"/>
      <w:divBdr>
        <w:top w:val="none" w:sz="0" w:space="0" w:color="auto"/>
        <w:left w:val="none" w:sz="0" w:space="0" w:color="auto"/>
        <w:bottom w:val="none" w:sz="0" w:space="0" w:color="auto"/>
        <w:right w:val="none" w:sz="0" w:space="0" w:color="auto"/>
      </w:divBdr>
    </w:div>
    <w:div w:id="465851722">
      <w:bodyDiv w:val="1"/>
      <w:marLeft w:val="0"/>
      <w:marRight w:val="0"/>
      <w:marTop w:val="0"/>
      <w:marBottom w:val="0"/>
      <w:divBdr>
        <w:top w:val="none" w:sz="0" w:space="0" w:color="auto"/>
        <w:left w:val="none" w:sz="0" w:space="0" w:color="auto"/>
        <w:bottom w:val="none" w:sz="0" w:space="0" w:color="auto"/>
        <w:right w:val="none" w:sz="0" w:space="0" w:color="auto"/>
      </w:divBdr>
    </w:div>
    <w:div w:id="468128726">
      <w:bodyDiv w:val="1"/>
      <w:marLeft w:val="0"/>
      <w:marRight w:val="0"/>
      <w:marTop w:val="0"/>
      <w:marBottom w:val="0"/>
      <w:divBdr>
        <w:top w:val="none" w:sz="0" w:space="0" w:color="auto"/>
        <w:left w:val="none" w:sz="0" w:space="0" w:color="auto"/>
        <w:bottom w:val="none" w:sz="0" w:space="0" w:color="auto"/>
        <w:right w:val="none" w:sz="0" w:space="0" w:color="auto"/>
      </w:divBdr>
    </w:div>
    <w:div w:id="468517400">
      <w:bodyDiv w:val="1"/>
      <w:marLeft w:val="0"/>
      <w:marRight w:val="0"/>
      <w:marTop w:val="0"/>
      <w:marBottom w:val="0"/>
      <w:divBdr>
        <w:top w:val="none" w:sz="0" w:space="0" w:color="auto"/>
        <w:left w:val="none" w:sz="0" w:space="0" w:color="auto"/>
        <w:bottom w:val="none" w:sz="0" w:space="0" w:color="auto"/>
        <w:right w:val="none" w:sz="0" w:space="0" w:color="auto"/>
      </w:divBdr>
    </w:div>
    <w:div w:id="468593872">
      <w:bodyDiv w:val="1"/>
      <w:marLeft w:val="0"/>
      <w:marRight w:val="0"/>
      <w:marTop w:val="0"/>
      <w:marBottom w:val="0"/>
      <w:divBdr>
        <w:top w:val="none" w:sz="0" w:space="0" w:color="auto"/>
        <w:left w:val="none" w:sz="0" w:space="0" w:color="auto"/>
        <w:bottom w:val="none" w:sz="0" w:space="0" w:color="auto"/>
        <w:right w:val="none" w:sz="0" w:space="0" w:color="auto"/>
      </w:divBdr>
    </w:div>
    <w:div w:id="468790030">
      <w:bodyDiv w:val="1"/>
      <w:marLeft w:val="0"/>
      <w:marRight w:val="0"/>
      <w:marTop w:val="0"/>
      <w:marBottom w:val="0"/>
      <w:divBdr>
        <w:top w:val="none" w:sz="0" w:space="0" w:color="auto"/>
        <w:left w:val="none" w:sz="0" w:space="0" w:color="auto"/>
        <w:bottom w:val="none" w:sz="0" w:space="0" w:color="auto"/>
        <w:right w:val="none" w:sz="0" w:space="0" w:color="auto"/>
      </w:divBdr>
    </w:div>
    <w:div w:id="468934700">
      <w:bodyDiv w:val="1"/>
      <w:marLeft w:val="0"/>
      <w:marRight w:val="0"/>
      <w:marTop w:val="0"/>
      <w:marBottom w:val="0"/>
      <w:divBdr>
        <w:top w:val="none" w:sz="0" w:space="0" w:color="auto"/>
        <w:left w:val="none" w:sz="0" w:space="0" w:color="auto"/>
        <w:bottom w:val="none" w:sz="0" w:space="0" w:color="auto"/>
        <w:right w:val="none" w:sz="0" w:space="0" w:color="auto"/>
      </w:divBdr>
    </w:div>
    <w:div w:id="469593489">
      <w:bodyDiv w:val="1"/>
      <w:marLeft w:val="0"/>
      <w:marRight w:val="0"/>
      <w:marTop w:val="0"/>
      <w:marBottom w:val="0"/>
      <w:divBdr>
        <w:top w:val="none" w:sz="0" w:space="0" w:color="auto"/>
        <w:left w:val="none" w:sz="0" w:space="0" w:color="auto"/>
        <w:bottom w:val="none" w:sz="0" w:space="0" w:color="auto"/>
        <w:right w:val="none" w:sz="0" w:space="0" w:color="auto"/>
      </w:divBdr>
    </w:div>
    <w:div w:id="469827953">
      <w:bodyDiv w:val="1"/>
      <w:marLeft w:val="0"/>
      <w:marRight w:val="0"/>
      <w:marTop w:val="0"/>
      <w:marBottom w:val="0"/>
      <w:divBdr>
        <w:top w:val="none" w:sz="0" w:space="0" w:color="auto"/>
        <w:left w:val="none" w:sz="0" w:space="0" w:color="auto"/>
        <w:bottom w:val="none" w:sz="0" w:space="0" w:color="auto"/>
        <w:right w:val="none" w:sz="0" w:space="0" w:color="auto"/>
      </w:divBdr>
    </w:div>
    <w:div w:id="470054392">
      <w:bodyDiv w:val="1"/>
      <w:marLeft w:val="0"/>
      <w:marRight w:val="0"/>
      <w:marTop w:val="0"/>
      <w:marBottom w:val="0"/>
      <w:divBdr>
        <w:top w:val="none" w:sz="0" w:space="0" w:color="auto"/>
        <w:left w:val="none" w:sz="0" w:space="0" w:color="auto"/>
        <w:bottom w:val="none" w:sz="0" w:space="0" w:color="auto"/>
        <w:right w:val="none" w:sz="0" w:space="0" w:color="auto"/>
      </w:divBdr>
    </w:div>
    <w:div w:id="470096101">
      <w:bodyDiv w:val="1"/>
      <w:marLeft w:val="0"/>
      <w:marRight w:val="0"/>
      <w:marTop w:val="0"/>
      <w:marBottom w:val="0"/>
      <w:divBdr>
        <w:top w:val="none" w:sz="0" w:space="0" w:color="auto"/>
        <w:left w:val="none" w:sz="0" w:space="0" w:color="auto"/>
        <w:bottom w:val="none" w:sz="0" w:space="0" w:color="auto"/>
        <w:right w:val="none" w:sz="0" w:space="0" w:color="auto"/>
      </w:divBdr>
    </w:div>
    <w:div w:id="470370496">
      <w:bodyDiv w:val="1"/>
      <w:marLeft w:val="0"/>
      <w:marRight w:val="0"/>
      <w:marTop w:val="0"/>
      <w:marBottom w:val="0"/>
      <w:divBdr>
        <w:top w:val="none" w:sz="0" w:space="0" w:color="auto"/>
        <w:left w:val="none" w:sz="0" w:space="0" w:color="auto"/>
        <w:bottom w:val="none" w:sz="0" w:space="0" w:color="auto"/>
        <w:right w:val="none" w:sz="0" w:space="0" w:color="auto"/>
      </w:divBdr>
    </w:div>
    <w:div w:id="471554925">
      <w:bodyDiv w:val="1"/>
      <w:marLeft w:val="0"/>
      <w:marRight w:val="0"/>
      <w:marTop w:val="0"/>
      <w:marBottom w:val="0"/>
      <w:divBdr>
        <w:top w:val="none" w:sz="0" w:space="0" w:color="auto"/>
        <w:left w:val="none" w:sz="0" w:space="0" w:color="auto"/>
        <w:bottom w:val="none" w:sz="0" w:space="0" w:color="auto"/>
        <w:right w:val="none" w:sz="0" w:space="0" w:color="auto"/>
      </w:divBdr>
    </w:div>
    <w:div w:id="471679827">
      <w:bodyDiv w:val="1"/>
      <w:marLeft w:val="0"/>
      <w:marRight w:val="0"/>
      <w:marTop w:val="0"/>
      <w:marBottom w:val="0"/>
      <w:divBdr>
        <w:top w:val="none" w:sz="0" w:space="0" w:color="auto"/>
        <w:left w:val="none" w:sz="0" w:space="0" w:color="auto"/>
        <w:bottom w:val="none" w:sz="0" w:space="0" w:color="auto"/>
        <w:right w:val="none" w:sz="0" w:space="0" w:color="auto"/>
      </w:divBdr>
    </w:div>
    <w:div w:id="473522004">
      <w:bodyDiv w:val="1"/>
      <w:marLeft w:val="0"/>
      <w:marRight w:val="0"/>
      <w:marTop w:val="0"/>
      <w:marBottom w:val="0"/>
      <w:divBdr>
        <w:top w:val="none" w:sz="0" w:space="0" w:color="auto"/>
        <w:left w:val="none" w:sz="0" w:space="0" w:color="auto"/>
        <w:bottom w:val="none" w:sz="0" w:space="0" w:color="auto"/>
        <w:right w:val="none" w:sz="0" w:space="0" w:color="auto"/>
      </w:divBdr>
    </w:div>
    <w:div w:id="473522713">
      <w:bodyDiv w:val="1"/>
      <w:marLeft w:val="0"/>
      <w:marRight w:val="0"/>
      <w:marTop w:val="0"/>
      <w:marBottom w:val="0"/>
      <w:divBdr>
        <w:top w:val="none" w:sz="0" w:space="0" w:color="auto"/>
        <w:left w:val="none" w:sz="0" w:space="0" w:color="auto"/>
        <w:bottom w:val="none" w:sz="0" w:space="0" w:color="auto"/>
        <w:right w:val="none" w:sz="0" w:space="0" w:color="auto"/>
      </w:divBdr>
    </w:div>
    <w:div w:id="474034866">
      <w:bodyDiv w:val="1"/>
      <w:marLeft w:val="0"/>
      <w:marRight w:val="0"/>
      <w:marTop w:val="0"/>
      <w:marBottom w:val="0"/>
      <w:divBdr>
        <w:top w:val="none" w:sz="0" w:space="0" w:color="auto"/>
        <w:left w:val="none" w:sz="0" w:space="0" w:color="auto"/>
        <w:bottom w:val="none" w:sz="0" w:space="0" w:color="auto"/>
        <w:right w:val="none" w:sz="0" w:space="0" w:color="auto"/>
      </w:divBdr>
    </w:div>
    <w:div w:id="474223217">
      <w:bodyDiv w:val="1"/>
      <w:marLeft w:val="0"/>
      <w:marRight w:val="0"/>
      <w:marTop w:val="0"/>
      <w:marBottom w:val="0"/>
      <w:divBdr>
        <w:top w:val="none" w:sz="0" w:space="0" w:color="auto"/>
        <w:left w:val="none" w:sz="0" w:space="0" w:color="auto"/>
        <w:bottom w:val="none" w:sz="0" w:space="0" w:color="auto"/>
        <w:right w:val="none" w:sz="0" w:space="0" w:color="auto"/>
      </w:divBdr>
    </w:div>
    <w:div w:id="475486917">
      <w:bodyDiv w:val="1"/>
      <w:marLeft w:val="0"/>
      <w:marRight w:val="0"/>
      <w:marTop w:val="0"/>
      <w:marBottom w:val="0"/>
      <w:divBdr>
        <w:top w:val="none" w:sz="0" w:space="0" w:color="auto"/>
        <w:left w:val="none" w:sz="0" w:space="0" w:color="auto"/>
        <w:bottom w:val="none" w:sz="0" w:space="0" w:color="auto"/>
        <w:right w:val="none" w:sz="0" w:space="0" w:color="auto"/>
      </w:divBdr>
    </w:div>
    <w:div w:id="476648549">
      <w:bodyDiv w:val="1"/>
      <w:marLeft w:val="0"/>
      <w:marRight w:val="0"/>
      <w:marTop w:val="0"/>
      <w:marBottom w:val="0"/>
      <w:divBdr>
        <w:top w:val="none" w:sz="0" w:space="0" w:color="auto"/>
        <w:left w:val="none" w:sz="0" w:space="0" w:color="auto"/>
        <w:bottom w:val="none" w:sz="0" w:space="0" w:color="auto"/>
        <w:right w:val="none" w:sz="0" w:space="0" w:color="auto"/>
      </w:divBdr>
    </w:div>
    <w:div w:id="477306638">
      <w:bodyDiv w:val="1"/>
      <w:marLeft w:val="0"/>
      <w:marRight w:val="0"/>
      <w:marTop w:val="0"/>
      <w:marBottom w:val="0"/>
      <w:divBdr>
        <w:top w:val="none" w:sz="0" w:space="0" w:color="auto"/>
        <w:left w:val="none" w:sz="0" w:space="0" w:color="auto"/>
        <w:bottom w:val="none" w:sz="0" w:space="0" w:color="auto"/>
        <w:right w:val="none" w:sz="0" w:space="0" w:color="auto"/>
      </w:divBdr>
    </w:div>
    <w:div w:id="478040729">
      <w:bodyDiv w:val="1"/>
      <w:marLeft w:val="0"/>
      <w:marRight w:val="0"/>
      <w:marTop w:val="0"/>
      <w:marBottom w:val="0"/>
      <w:divBdr>
        <w:top w:val="none" w:sz="0" w:space="0" w:color="auto"/>
        <w:left w:val="none" w:sz="0" w:space="0" w:color="auto"/>
        <w:bottom w:val="none" w:sz="0" w:space="0" w:color="auto"/>
        <w:right w:val="none" w:sz="0" w:space="0" w:color="auto"/>
      </w:divBdr>
    </w:div>
    <w:div w:id="478159340">
      <w:bodyDiv w:val="1"/>
      <w:marLeft w:val="0"/>
      <w:marRight w:val="0"/>
      <w:marTop w:val="0"/>
      <w:marBottom w:val="0"/>
      <w:divBdr>
        <w:top w:val="none" w:sz="0" w:space="0" w:color="auto"/>
        <w:left w:val="none" w:sz="0" w:space="0" w:color="auto"/>
        <w:bottom w:val="none" w:sz="0" w:space="0" w:color="auto"/>
        <w:right w:val="none" w:sz="0" w:space="0" w:color="auto"/>
      </w:divBdr>
    </w:div>
    <w:div w:id="478418864">
      <w:bodyDiv w:val="1"/>
      <w:marLeft w:val="0"/>
      <w:marRight w:val="0"/>
      <w:marTop w:val="0"/>
      <w:marBottom w:val="0"/>
      <w:divBdr>
        <w:top w:val="none" w:sz="0" w:space="0" w:color="auto"/>
        <w:left w:val="none" w:sz="0" w:space="0" w:color="auto"/>
        <w:bottom w:val="none" w:sz="0" w:space="0" w:color="auto"/>
        <w:right w:val="none" w:sz="0" w:space="0" w:color="auto"/>
      </w:divBdr>
    </w:div>
    <w:div w:id="478496113">
      <w:bodyDiv w:val="1"/>
      <w:marLeft w:val="0"/>
      <w:marRight w:val="0"/>
      <w:marTop w:val="0"/>
      <w:marBottom w:val="0"/>
      <w:divBdr>
        <w:top w:val="none" w:sz="0" w:space="0" w:color="auto"/>
        <w:left w:val="none" w:sz="0" w:space="0" w:color="auto"/>
        <w:bottom w:val="none" w:sz="0" w:space="0" w:color="auto"/>
        <w:right w:val="none" w:sz="0" w:space="0" w:color="auto"/>
      </w:divBdr>
    </w:div>
    <w:div w:id="478881290">
      <w:bodyDiv w:val="1"/>
      <w:marLeft w:val="0"/>
      <w:marRight w:val="0"/>
      <w:marTop w:val="0"/>
      <w:marBottom w:val="0"/>
      <w:divBdr>
        <w:top w:val="none" w:sz="0" w:space="0" w:color="auto"/>
        <w:left w:val="none" w:sz="0" w:space="0" w:color="auto"/>
        <w:bottom w:val="none" w:sz="0" w:space="0" w:color="auto"/>
        <w:right w:val="none" w:sz="0" w:space="0" w:color="auto"/>
      </w:divBdr>
    </w:div>
    <w:div w:id="480462965">
      <w:bodyDiv w:val="1"/>
      <w:marLeft w:val="0"/>
      <w:marRight w:val="0"/>
      <w:marTop w:val="0"/>
      <w:marBottom w:val="0"/>
      <w:divBdr>
        <w:top w:val="none" w:sz="0" w:space="0" w:color="auto"/>
        <w:left w:val="none" w:sz="0" w:space="0" w:color="auto"/>
        <w:bottom w:val="none" w:sz="0" w:space="0" w:color="auto"/>
        <w:right w:val="none" w:sz="0" w:space="0" w:color="auto"/>
      </w:divBdr>
    </w:div>
    <w:div w:id="481508497">
      <w:bodyDiv w:val="1"/>
      <w:marLeft w:val="0"/>
      <w:marRight w:val="0"/>
      <w:marTop w:val="0"/>
      <w:marBottom w:val="0"/>
      <w:divBdr>
        <w:top w:val="none" w:sz="0" w:space="0" w:color="auto"/>
        <w:left w:val="none" w:sz="0" w:space="0" w:color="auto"/>
        <w:bottom w:val="none" w:sz="0" w:space="0" w:color="auto"/>
        <w:right w:val="none" w:sz="0" w:space="0" w:color="auto"/>
      </w:divBdr>
    </w:div>
    <w:div w:id="482893373">
      <w:bodyDiv w:val="1"/>
      <w:marLeft w:val="0"/>
      <w:marRight w:val="0"/>
      <w:marTop w:val="0"/>
      <w:marBottom w:val="0"/>
      <w:divBdr>
        <w:top w:val="none" w:sz="0" w:space="0" w:color="auto"/>
        <w:left w:val="none" w:sz="0" w:space="0" w:color="auto"/>
        <w:bottom w:val="none" w:sz="0" w:space="0" w:color="auto"/>
        <w:right w:val="none" w:sz="0" w:space="0" w:color="auto"/>
      </w:divBdr>
    </w:div>
    <w:div w:id="484055414">
      <w:bodyDiv w:val="1"/>
      <w:marLeft w:val="0"/>
      <w:marRight w:val="0"/>
      <w:marTop w:val="0"/>
      <w:marBottom w:val="0"/>
      <w:divBdr>
        <w:top w:val="none" w:sz="0" w:space="0" w:color="auto"/>
        <w:left w:val="none" w:sz="0" w:space="0" w:color="auto"/>
        <w:bottom w:val="none" w:sz="0" w:space="0" w:color="auto"/>
        <w:right w:val="none" w:sz="0" w:space="0" w:color="auto"/>
      </w:divBdr>
    </w:div>
    <w:div w:id="484204798">
      <w:bodyDiv w:val="1"/>
      <w:marLeft w:val="0"/>
      <w:marRight w:val="0"/>
      <w:marTop w:val="0"/>
      <w:marBottom w:val="0"/>
      <w:divBdr>
        <w:top w:val="none" w:sz="0" w:space="0" w:color="auto"/>
        <w:left w:val="none" w:sz="0" w:space="0" w:color="auto"/>
        <w:bottom w:val="none" w:sz="0" w:space="0" w:color="auto"/>
        <w:right w:val="none" w:sz="0" w:space="0" w:color="auto"/>
      </w:divBdr>
    </w:div>
    <w:div w:id="484589660">
      <w:bodyDiv w:val="1"/>
      <w:marLeft w:val="0"/>
      <w:marRight w:val="0"/>
      <w:marTop w:val="0"/>
      <w:marBottom w:val="0"/>
      <w:divBdr>
        <w:top w:val="none" w:sz="0" w:space="0" w:color="auto"/>
        <w:left w:val="none" w:sz="0" w:space="0" w:color="auto"/>
        <w:bottom w:val="none" w:sz="0" w:space="0" w:color="auto"/>
        <w:right w:val="none" w:sz="0" w:space="0" w:color="auto"/>
      </w:divBdr>
    </w:div>
    <w:div w:id="485441863">
      <w:bodyDiv w:val="1"/>
      <w:marLeft w:val="0"/>
      <w:marRight w:val="0"/>
      <w:marTop w:val="0"/>
      <w:marBottom w:val="0"/>
      <w:divBdr>
        <w:top w:val="none" w:sz="0" w:space="0" w:color="auto"/>
        <w:left w:val="none" w:sz="0" w:space="0" w:color="auto"/>
        <w:bottom w:val="none" w:sz="0" w:space="0" w:color="auto"/>
        <w:right w:val="none" w:sz="0" w:space="0" w:color="auto"/>
      </w:divBdr>
    </w:div>
    <w:div w:id="486363089">
      <w:bodyDiv w:val="1"/>
      <w:marLeft w:val="0"/>
      <w:marRight w:val="0"/>
      <w:marTop w:val="0"/>
      <w:marBottom w:val="0"/>
      <w:divBdr>
        <w:top w:val="none" w:sz="0" w:space="0" w:color="auto"/>
        <w:left w:val="none" w:sz="0" w:space="0" w:color="auto"/>
        <w:bottom w:val="none" w:sz="0" w:space="0" w:color="auto"/>
        <w:right w:val="none" w:sz="0" w:space="0" w:color="auto"/>
      </w:divBdr>
    </w:div>
    <w:div w:id="486436225">
      <w:bodyDiv w:val="1"/>
      <w:marLeft w:val="0"/>
      <w:marRight w:val="0"/>
      <w:marTop w:val="0"/>
      <w:marBottom w:val="0"/>
      <w:divBdr>
        <w:top w:val="none" w:sz="0" w:space="0" w:color="auto"/>
        <w:left w:val="none" w:sz="0" w:space="0" w:color="auto"/>
        <w:bottom w:val="none" w:sz="0" w:space="0" w:color="auto"/>
        <w:right w:val="none" w:sz="0" w:space="0" w:color="auto"/>
      </w:divBdr>
    </w:div>
    <w:div w:id="487215550">
      <w:bodyDiv w:val="1"/>
      <w:marLeft w:val="0"/>
      <w:marRight w:val="0"/>
      <w:marTop w:val="0"/>
      <w:marBottom w:val="0"/>
      <w:divBdr>
        <w:top w:val="none" w:sz="0" w:space="0" w:color="auto"/>
        <w:left w:val="none" w:sz="0" w:space="0" w:color="auto"/>
        <w:bottom w:val="none" w:sz="0" w:space="0" w:color="auto"/>
        <w:right w:val="none" w:sz="0" w:space="0" w:color="auto"/>
      </w:divBdr>
    </w:div>
    <w:div w:id="487523338">
      <w:bodyDiv w:val="1"/>
      <w:marLeft w:val="0"/>
      <w:marRight w:val="0"/>
      <w:marTop w:val="0"/>
      <w:marBottom w:val="0"/>
      <w:divBdr>
        <w:top w:val="none" w:sz="0" w:space="0" w:color="auto"/>
        <w:left w:val="none" w:sz="0" w:space="0" w:color="auto"/>
        <w:bottom w:val="none" w:sz="0" w:space="0" w:color="auto"/>
        <w:right w:val="none" w:sz="0" w:space="0" w:color="auto"/>
      </w:divBdr>
    </w:div>
    <w:div w:id="487746603">
      <w:bodyDiv w:val="1"/>
      <w:marLeft w:val="0"/>
      <w:marRight w:val="0"/>
      <w:marTop w:val="0"/>
      <w:marBottom w:val="0"/>
      <w:divBdr>
        <w:top w:val="none" w:sz="0" w:space="0" w:color="auto"/>
        <w:left w:val="none" w:sz="0" w:space="0" w:color="auto"/>
        <w:bottom w:val="none" w:sz="0" w:space="0" w:color="auto"/>
        <w:right w:val="none" w:sz="0" w:space="0" w:color="auto"/>
      </w:divBdr>
    </w:div>
    <w:div w:id="488519188">
      <w:bodyDiv w:val="1"/>
      <w:marLeft w:val="0"/>
      <w:marRight w:val="0"/>
      <w:marTop w:val="0"/>
      <w:marBottom w:val="0"/>
      <w:divBdr>
        <w:top w:val="none" w:sz="0" w:space="0" w:color="auto"/>
        <w:left w:val="none" w:sz="0" w:space="0" w:color="auto"/>
        <w:bottom w:val="none" w:sz="0" w:space="0" w:color="auto"/>
        <w:right w:val="none" w:sz="0" w:space="0" w:color="auto"/>
      </w:divBdr>
    </w:div>
    <w:div w:id="490489734">
      <w:bodyDiv w:val="1"/>
      <w:marLeft w:val="0"/>
      <w:marRight w:val="0"/>
      <w:marTop w:val="0"/>
      <w:marBottom w:val="0"/>
      <w:divBdr>
        <w:top w:val="none" w:sz="0" w:space="0" w:color="auto"/>
        <w:left w:val="none" w:sz="0" w:space="0" w:color="auto"/>
        <w:bottom w:val="none" w:sz="0" w:space="0" w:color="auto"/>
        <w:right w:val="none" w:sz="0" w:space="0" w:color="auto"/>
      </w:divBdr>
    </w:div>
    <w:div w:id="490566046">
      <w:bodyDiv w:val="1"/>
      <w:marLeft w:val="0"/>
      <w:marRight w:val="0"/>
      <w:marTop w:val="0"/>
      <w:marBottom w:val="0"/>
      <w:divBdr>
        <w:top w:val="none" w:sz="0" w:space="0" w:color="auto"/>
        <w:left w:val="none" w:sz="0" w:space="0" w:color="auto"/>
        <w:bottom w:val="none" w:sz="0" w:space="0" w:color="auto"/>
        <w:right w:val="none" w:sz="0" w:space="0" w:color="auto"/>
      </w:divBdr>
    </w:div>
    <w:div w:id="491331332">
      <w:bodyDiv w:val="1"/>
      <w:marLeft w:val="0"/>
      <w:marRight w:val="0"/>
      <w:marTop w:val="0"/>
      <w:marBottom w:val="0"/>
      <w:divBdr>
        <w:top w:val="none" w:sz="0" w:space="0" w:color="auto"/>
        <w:left w:val="none" w:sz="0" w:space="0" w:color="auto"/>
        <w:bottom w:val="none" w:sz="0" w:space="0" w:color="auto"/>
        <w:right w:val="none" w:sz="0" w:space="0" w:color="auto"/>
      </w:divBdr>
    </w:div>
    <w:div w:id="492376972">
      <w:bodyDiv w:val="1"/>
      <w:marLeft w:val="0"/>
      <w:marRight w:val="0"/>
      <w:marTop w:val="0"/>
      <w:marBottom w:val="0"/>
      <w:divBdr>
        <w:top w:val="none" w:sz="0" w:space="0" w:color="auto"/>
        <w:left w:val="none" w:sz="0" w:space="0" w:color="auto"/>
        <w:bottom w:val="none" w:sz="0" w:space="0" w:color="auto"/>
        <w:right w:val="none" w:sz="0" w:space="0" w:color="auto"/>
      </w:divBdr>
    </w:div>
    <w:div w:id="492646294">
      <w:bodyDiv w:val="1"/>
      <w:marLeft w:val="0"/>
      <w:marRight w:val="0"/>
      <w:marTop w:val="0"/>
      <w:marBottom w:val="0"/>
      <w:divBdr>
        <w:top w:val="none" w:sz="0" w:space="0" w:color="auto"/>
        <w:left w:val="none" w:sz="0" w:space="0" w:color="auto"/>
        <w:bottom w:val="none" w:sz="0" w:space="0" w:color="auto"/>
        <w:right w:val="none" w:sz="0" w:space="0" w:color="auto"/>
      </w:divBdr>
    </w:div>
    <w:div w:id="493106665">
      <w:bodyDiv w:val="1"/>
      <w:marLeft w:val="0"/>
      <w:marRight w:val="0"/>
      <w:marTop w:val="0"/>
      <w:marBottom w:val="0"/>
      <w:divBdr>
        <w:top w:val="none" w:sz="0" w:space="0" w:color="auto"/>
        <w:left w:val="none" w:sz="0" w:space="0" w:color="auto"/>
        <w:bottom w:val="none" w:sz="0" w:space="0" w:color="auto"/>
        <w:right w:val="none" w:sz="0" w:space="0" w:color="auto"/>
      </w:divBdr>
    </w:div>
    <w:div w:id="493684899">
      <w:bodyDiv w:val="1"/>
      <w:marLeft w:val="0"/>
      <w:marRight w:val="0"/>
      <w:marTop w:val="0"/>
      <w:marBottom w:val="0"/>
      <w:divBdr>
        <w:top w:val="none" w:sz="0" w:space="0" w:color="auto"/>
        <w:left w:val="none" w:sz="0" w:space="0" w:color="auto"/>
        <w:bottom w:val="none" w:sz="0" w:space="0" w:color="auto"/>
        <w:right w:val="none" w:sz="0" w:space="0" w:color="auto"/>
      </w:divBdr>
    </w:div>
    <w:div w:id="494299473">
      <w:bodyDiv w:val="1"/>
      <w:marLeft w:val="0"/>
      <w:marRight w:val="0"/>
      <w:marTop w:val="0"/>
      <w:marBottom w:val="0"/>
      <w:divBdr>
        <w:top w:val="none" w:sz="0" w:space="0" w:color="auto"/>
        <w:left w:val="none" w:sz="0" w:space="0" w:color="auto"/>
        <w:bottom w:val="none" w:sz="0" w:space="0" w:color="auto"/>
        <w:right w:val="none" w:sz="0" w:space="0" w:color="auto"/>
      </w:divBdr>
    </w:div>
    <w:div w:id="494418623">
      <w:bodyDiv w:val="1"/>
      <w:marLeft w:val="0"/>
      <w:marRight w:val="0"/>
      <w:marTop w:val="0"/>
      <w:marBottom w:val="0"/>
      <w:divBdr>
        <w:top w:val="none" w:sz="0" w:space="0" w:color="auto"/>
        <w:left w:val="none" w:sz="0" w:space="0" w:color="auto"/>
        <w:bottom w:val="none" w:sz="0" w:space="0" w:color="auto"/>
        <w:right w:val="none" w:sz="0" w:space="0" w:color="auto"/>
      </w:divBdr>
    </w:div>
    <w:div w:id="494493223">
      <w:bodyDiv w:val="1"/>
      <w:marLeft w:val="0"/>
      <w:marRight w:val="0"/>
      <w:marTop w:val="0"/>
      <w:marBottom w:val="0"/>
      <w:divBdr>
        <w:top w:val="none" w:sz="0" w:space="0" w:color="auto"/>
        <w:left w:val="none" w:sz="0" w:space="0" w:color="auto"/>
        <w:bottom w:val="none" w:sz="0" w:space="0" w:color="auto"/>
        <w:right w:val="none" w:sz="0" w:space="0" w:color="auto"/>
      </w:divBdr>
    </w:div>
    <w:div w:id="494687304">
      <w:bodyDiv w:val="1"/>
      <w:marLeft w:val="0"/>
      <w:marRight w:val="0"/>
      <w:marTop w:val="0"/>
      <w:marBottom w:val="0"/>
      <w:divBdr>
        <w:top w:val="none" w:sz="0" w:space="0" w:color="auto"/>
        <w:left w:val="none" w:sz="0" w:space="0" w:color="auto"/>
        <w:bottom w:val="none" w:sz="0" w:space="0" w:color="auto"/>
        <w:right w:val="none" w:sz="0" w:space="0" w:color="auto"/>
      </w:divBdr>
    </w:div>
    <w:div w:id="495920156">
      <w:bodyDiv w:val="1"/>
      <w:marLeft w:val="0"/>
      <w:marRight w:val="0"/>
      <w:marTop w:val="0"/>
      <w:marBottom w:val="0"/>
      <w:divBdr>
        <w:top w:val="none" w:sz="0" w:space="0" w:color="auto"/>
        <w:left w:val="none" w:sz="0" w:space="0" w:color="auto"/>
        <w:bottom w:val="none" w:sz="0" w:space="0" w:color="auto"/>
        <w:right w:val="none" w:sz="0" w:space="0" w:color="auto"/>
      </w:divBdr>
    </w:div>
    <w:div w:id="496002814">
      <w:bodyDiv w:val="1"/>
      <w:marLeft w:val="0"/>
      <w:marRight w:val="0"/>
      <w:marTop w:val="0"/>
      <w:marBottom w:val="0"/>
      <w:divBdr>
        <w:top w:val="none" w:sz="0" w:space="0" w:color="auto"/>
        <w:left w:val="none" w:sz="0" w:space="0" w:color="auto"/>
        <w:bottom w:val="none" w:sz="0" w:space="0" w:color="auto"/>
        <w:right w:val="none" w:sz="0" w:space="0" w:color="auto"/>
      </w:divBdr>
    </w:div>
    <w:div w:id="496460162">
      <w:bodyDiv w:val="1"/>
      <w:marLeft w:val="0"/>
      <w:marRight w:val="0"/>
      <w:marTop w:val="0"/>
      <w:marBottom w:val="0"/>
      <w:divBdr>
        <w:top w:val="none" w:sz="0" w:space="0" w:color="auto"/>
        <w:left w:val="none" w:sz="0" w:space="0" w:color="auto"/>
        <w:bottom w:val="none" w:sz="0" w:space="0" w:color="auto"/>
        <w:right w:val="none" w:sz="0" w:space="0" w:color="auto"/>
      </w:divBdr>
    </w:div>
    <w:div w:id="497691906">
      <w:bodyDiv w:val="1"/>
      <w:marLeft w:val="0"/>
      <w:marRight w:val="0"/>
      <w:marTop w:val="0"/>
      <w:marBottom w:val="0"/>
      <w:divBdr>
        <w:top w:val="none" w:sz="0" w:space="0" w:color="auto"/>
        <w:left w:val="none" w:sz="0" w:space="0" w:color="auto"/>
        <w:bottom w:val="none" w:sz="0" w:space="0" w:color="auto"/>
        <w:right w:val="none" w:sz="0" w:space="0" w:color="auto"/>
      </w:divBdr>
    </w:div>
    <w:div w:id="498161328">
      <w:bodyDiv w:val="1"/>
      <w:marLeft w:val="0"/>
      <w:marRight w:val="0"/>
      <w:marTop w:val="0"/>
      <w:marBottom w:val="0"/>
      <w:divBdr>
        <w:top w:val="none" w:sz="0" w:space="0" w:color="auto"/>
        <w:left w:val="none" w:sz="0" w:space="0" w:color="auto"/>
        <w:bottom w:val="none" w:sz="0" w:space="0" w:color="auto"/>
        <w:right w:val="none" w:sz="0" w:space="0" w:color="auto"/>
      </w:divBdr>
    </w:div>
    <w:div w:id="499346385">
      <w:bodyDiv w:val="1"/>
      <w:marLeft w:val="0"/>
      <w:marRight w:val="0"/>
      <w:marTop w:val="0"/>
      <w:marBottom w:val="0"/>
      <w:divBdr>
        <w:top w:val="none" w:sz="0" w:space="0" w:color="auto"/>
        <w:left w:val="none" w:sz="0" w:space="0" w:color="auto"/>
        <w:bottom w:val="none" w:sz="0" w:space="0" w:color="auto"/>
        <w:right w:val="none" w:sz="0" w:space="0" w:color="auto"/>
      </w:divBdr>
    </w:div>
    <w:div w:id="500580962">
      <w:bodyDiv w:val="1"/>
      <w:marLeft w:val="0"/>
      <w:marRight w:val="0"/>
      <w:marTop w:val="0"/>
      <w:marBottom w:val="0"/>
      <w:divBdr>
        <w:top w:val="none" w:sz="0" w:space="0" w:color="auto"/>
        <w:left w:val="none" w:sz="0" w:space="0" w:color="auto"/>
        <w:bottom w:val="none" w:sz="0" w:space="0" w:color="auto"/>
        <w:right w:val="none" w:sz="0" w:space="0" w:color="auto"/>
      </w:divBdr>
    </w:div>
    <w:div w:id="502889993">
      <w:bodyDiv w:val="1"/>
      <w:marLeft w:val="0"/>
      <w:marRight w:val="0"/>
      <w:marTop w:val="0"/>
      <w:marBottom w:val="0"/>
      <w:divBdr>
        <w:top w:val="none" w:sz="0" w:space="0" w:color="auto"/>
        <w:left w:val="none" w:sz="0" w:space="0" w:color="auto"/>
        <w:bottom w:val="none" w:sz="0" w:space="0" w:color="auto"/>
        <w:right w:val="none" w:sz="0" w:space="0" w:color="auto"/>
      </w:divBdr>
    </w:div>
    <w:div w:id="503281696">
      <w:bodyDiv w:val="1"/>
      <w:marLeft w:val="0"/>
      <w:marRight w:val="0"/>
      <w:marTop w:val="0"/>
      <w:marBottom w:val="0"/>
      <w:divBdr>
        <w:top w:val="none" w:sz="0" w:space="0" w:color="auto"/>
        <w:left w:val="none" w:sz="0" w:space="0" w:color="auto"/>
        <w:bottom w:val="none" w:sz="0" w:space="0" w:color="auto"/>
        <w:right w:val="none" w:sz="0" w:space="0" w:color="auto"/>
      </w:divBdr>
    </w:div>
    <w:div w:id="503321358">
      <w:bodyDiv w:val="1"/>
      <w:marLeft w:val="0"/>
      <w:marRight w:val="0"/>
      <w:marTop w:val="0"/>
      <w:marBottom w:val="0"/>
      <w:divBdr>
        <w:top w:val="none" w:sz="0" w:space="0" w:color="auto"/>
        <w:left w:val="none" w:sz="0" w:space="0" w:color="auto"/>
        <w:bottom w:val="none" w:sz="0" w:space="0" w:color="auto"/>
        <w:right w:val="none" w:sz="0" w:space="0" w:color="auto"/>
      </w:divBdr>
    </w:div>
    <w:div w:id="503781785">
      <w:bodyDiv w:val="1"/>
      <w:marLeft w:val="0"/>
      <w:marRight w:val="0"/>
      <w:marTop w:val="0"/>
      <w:marBottom w:val="0"/>
      <w:divBdr>
        <w:top w:val="none" w:sz="0" w:space="0" w:color="auto"/>
        <w:left w:val="none" w:sz="0" w:space="0" w:color="auto"/>
        <w:bottom w:val="none" w:sz="0" w:space="0" w:color="auto"/>
        <w:right w:val="none" w:sz="0" w:space="0" w:color="auto"/>
      </w:divBdr>
    </w:div>
    <w:div w:id="506094250">
      <w:bodyDiv w:val="1"/>
      <w:marLeft w:val="0"/>
      <w:marRight w:val="0"/>
      <w:marTop w:val="0"/>
      <w:marBottom w:val="0"/>
      <w:divBdr>
        <w:top w:val="none" w:sz="0" w:space="0" w:color="auto"/>
        <w:left w:val="none" w:sz="0" w:space="0" w:color="auto"/>
        <w:bottom w:val="none" w:sz="0" w:space="0" w:color="auto"/>
        <w:right w:val="none" w:sz="0" w:space="0" w:color="auto"/>
      </w:divBdr>
    </w:div>
    <w:div w:id="507251138">
      <w:bodyDiv w:val="1"/>
      <w:marLeft w:val="0"/>
      <w:marRight w:val="0"/>
      <w:marTop w:val="0"/>
      <w:marBottom w:val="0"/>
      <w:divBdr>
        <w:top w:val="none" w:sz="0" w:space="0" w:color="auto"/>
        <w:left w:val="none" w:sz="0" w:space="0" w:color="auto"/>
        <w:bottom w:val="none" w:sz="0" w:space="0" w:color="auto"/>
        <w:right w:val="none" w:sz="0" w:space="0" w:color="auto"/>
      </w:divBdr>
    </w:div>
    <w:div w:id="509684071">
      <w:bodyDiv w:val="1"/>
      <w:marLeft w:val="0"/>
      <w:marRight w:val="0"/>
      <w:marTop w:val="0"/>
      <w:marBottom w:val="0"/>
      <w:divBdr>
        <w:top w:val="none" w:sz="0" w:space="0" w:color="auto"/>
        <w:left w:val="none" w:sz="0" w:space="0" w:color="auto"/>
        <w:bottom w:val="none" w:sz="0" w:space="0" w:color="auto"/>
        <w:right w:val="none" w:sz="0" w:space="0" w:color="auto"/>
      </w:divBdr>
    </w:div>
    <w:div w:id="509805581">
      <w:bodyDiv w:val="1"/>
      <w:marLeft w:val="0"/>
      <w:marRight w:val="0"/>
      <w:marTop w:val="0"/>
      <w:marBottom w:val="0"/>
      <w:divBdr>
        <w:top w:val="none" w:sz="0" w:space="0" w:color="auto"/>
        <w:left w:val="none" w:sz="0" w:space="0" w:color="auto"/>
        <w:bottom w:val="none" w:sz="0" w:space="0" w:color="auto"/>
        <w:right w:val="none" w:sz="0" w:space="0" w:color="auto"/>
      </w:divBdr>
    </w:div>
    <w:div w:id="510606949">
      <w:bodyDiv w:val="1"/>
      <w:marLeft w:val="0"/>
      <w:marRight w:val="0"/>
      <w:marTop w:val="0"/>
      <w:marBottom w:val="0"/>
      <w:divBdr>
        <w:top w:val="none" w:sz="0" w:space="0" w:color="auto"/>
        <w:left w:val="none" w:sz="0" w:space="0" w:color="auto"/>
        <w:bottom w:val="none" w:sz="0" w:space="0" w:color="auto"/>
        <w:right w:val="none" w:sz="0" w:space="0" w:color="auto"/>
      </w:divBdr>
    </w:div>
    <w:div w:id="510795954">
      <w:bodyDiv w:val="1"/>
      <w:marLeft w:val="0"/>
      <w:marRight w:val="0"/>
      <w:marTop w:val="0"/>
      <w:marBottom w:val="0"/>
      <w:divBdr>
        <w:top w:val="none" w:sz="0" w:space="0" w:color="auto"/>
        <w:left w:val="none" w:sz="0" w:space="0" w:color="auto"/>
        <w:bottom w:val="none" w:sz="0" w:space="0" w:color="auto"/>
        <w:right w:val="none" w:sz="0" w:space="0" w:color="auto"/>
      </w:divBdr>
    </w:div>
    <w:div w:id="511182921">
      <w:bodyDiv w:val="1"/>
      <w:marLeft w:val="0"/>
      <w:marRight w:val="0"/>
      <w:marTop w:val="0"/>
      <w:marBottom w:val="0"/>
      <w:divBdr>
        <w:top w:val="none" w:sz="0" w:space="0" w:color="auto"/>
        <w:left w:val="none" w:sz="0" w:space="0" w:color="auto"/>
        <w:bottom w:val="none" w:sz="0" w:space="0" w:color="auto"/>
        <w:right w:val="none" w:sz="0" w:space="0" w:color="auto"/>
      </w:divBdr>
    </w:div>
    <w:div w:id="511916031">
      <w:bodyDiv w:val="1"/>
      <w:marLeft w:val="0"/>
      <w:marRight w:val="0"/>
      <w:marTop w:val="0"/>
      <w:marBottom w:val="0"/>
      <w:divBdr>
        <w:top w:val="none" w:sz="0" w:space="0" w:color="auto"/>
        <w:left w:val="none" w:sz="0" w:space="0" w:color="auto"/>
        <w:bottom w:val="none" w:sz="0" w:space="0" w:color="auto"/>
        <w:right w:val="none" w:sz="0" w:space="0" w:color="auto"/>
      </w:divBdr>
    </w:div>
    <w:div w:id="511918995">
      <w:bodyDiv w:val="1"/>
      <w:marLeft w:val="0"/>
      <w:marRight w:val="0"/>
      <w:marTop w:val="0"/>
      <w:marBottom w:val="0"/>
      <w:divBdr>
        <w:top w:val="none" w:sz="0" w:space="0" w:color="auto"/>
        <w:left w:val="none" w:sz="0" w:space="0" w:color="auto"/>
        <w:bottom w:val="none" w:sz="0" w:space="0" w:color="auto"/>
        <w:right w:val="none" w:sz="0" w:space="0" w:color="auto"/>
      </w:divBdr>
    </w:div>
    <w:div w:id="512770470">
      <w:bodyDiv w:val="1"/>
      <w:marLeft w:val="0"/>
      <w:marRight w:val="0"/>
      <w:marTop w:val="0"/>
      <w:marBottom w:val="0"/>
      <w:divBdr>
        <w:top w:val="none" w:sz="0" w:space="0" w:color="auto"/>
        <w:left w:val="none" w:sz="0" w:space="0" w:color="auto"/>
        <w:bottom w:val="none" w:sz="0" w:space="0" w:color="auto"/>
        <w:right w:val="none" w:sz="0" w:space="0" w:color="auto"/>
      </w:divBdr>
    </w:div>
    <w:div w:id="513613711">
      <w:bodyDiv w:val="1"/>
      <w:marLeft w:val="0"/>
      <w:marRight w:val="0"/>
      <w:marTop w:val="0"/>
      <w:marBottom w:val="0"/>
      <w:divBdr>
        <w:top w:val="none" w:sz="0" w:space="0" w:color="auto"/>
        <w:left w:val="none" w:sz="0" w:space="0" w:color="auto"/>
        <w:bottom w:val="none" w:sz="0" w:space="0" w:color="auto"/>
        <w:right w:val="none" w:sz="0" w:space="0" w:color="auto"/>
      </w:divBdr>
    </w:div>
    <w:div w:id="514074750">
      <w:bodyDiv w:val="1"/>
      <w:marLeft w:val="0"/>
      <w:marRight w:val="0"/>
      <w:marTop w:val="0"/>
      <w:marBottom w:val="0"/>
      <w:divBdr>
        <w:top w:val="none" w:sz="0" w:space="0" w:color="auto"/>
        <w:left w:val="none" w:sz="0" w:space="0" w:color="auto"/>
        <w:bottom w:val="none" w:sz="0" w:space="0" w:color="auto"/>
        <w:right w:val="none" w:sz="0" w:space="0" w:color="auto"/>
      </w:divBdr>
    </w:div>
    <w:div w:id="514807070">
      <w:bodyDiv w:val="1"/>
      <w:marLeft w:val="0"/>
      <w:marRight w:val="0"/>
      <w:marTop w:val="0"/>
      <w:marBottom w:val="0"/>
      <w:divBdr>
        <w:top w:val="none" w:sz="0" w:space="0" w:color="auto"/>
        <w:left w:val="none" w:sz="0" w:space="0" w:color="auto"/>
        <w:bottom w:val="none" w:sz="0" w:space="0" w:color="auto"/>
        <w:right w:val="none" w:sz="0" w:space="0" w:color="auto"/>
      </w:divBdr>
    </w:div>
    <w:div w:id="519205177">
      <w:bodyDiv w:val="1"/>
      <w:marLeft w:val="0"/>
      <w:marRight w:val="0"/>
      <w:marTop w:val="0"/>
      <w:marBottom w:val="0"/>
      <w:divBdr>
        <w:top w:val="none" w:sz="0" w:space="0" w:color="auto"/>
        <w:left w:val="none" w:sz="0" w:space="0" w:color="auto"/>
        <w:bottom w:val="none" w:sz="0" w:space="0" w:color="auto"/>
        <w:right w:val="none" w:sz="0" w:space="0" w:color="auto"/>
      </w:divBdr>
    </w:div>
    <w:div w:id="519970479">
      <w:bodyDiv w:val="1"/>
      <w:marLeft w:val="0"/>
      <w:marRight w:val="0"/>
      <w:marTop w:val="0"/>
      <w:marBottom w:val="0"/>
      <w:divBdr>
        <w:top w:val="none" w:sz="0" w:space="0" w:color="auto"/>
        <w:left w:val="none" w:sz="0" w:space="0" w:color="auto"/>
        <w:bottom w:val="none" w:sz="0" w:space="0" w:color="auto"/>
        <w:right w:val="none" w:sz="0" w:space="0" w:color="auto"/>
      </w:divBdr>
    </w:div>
    <w:div w:id="520163799">
      <w:bodyDiv w:val="1"/>
      <w:marLeft w:val="0"/>
      <w:marRight w:val="0"/>
      <w:marTop w:val="0"/>
      <w:marBottom w:val="0"/>
      <w:divBdr>
        <w:top w:val="none" w:sz="0" w:space="0" w:color="auto"/>
        <w:left w:val="none" w:sz="0" w:space="0" w:color="auto"/>
        <w:bottom w:val="none" w:sz="0" w:space="0" w:color="auto"/>
        <w:right w:val="none" w:sz="0" w:space="0" w:color="auto"/>
      </w:divBdr>
    </w:div>
    <w:div w:id="521170270">
      <w:bodyDiv w:val="1"/>
      <w:marLeft w:val="0"/>
      <w:marRight w:val="0"/>
      <w:marTop w:val="0"/>
      <w:marBottom w:val="0"/>
      <w:divBdr>
        <w:top w:val="none" w:sz="0" w:space="0" w:color="auto"/>
        <w:left w:val="none" w:sz="0" w:space="0" w:color="auto"/>
        <w:bottom w:val="none" w:sz="0" w:space="0" w:color="auto"/>
        <w:right w:val="none" w:sz="0" w:space="0" w:color="auto"/>
      </w:divBdr>
    </w:div>
    <w:div w:id="523056516">
      <w:bodyDiv w:val="1"/>
      <w:marLeft w:val="0"/>
      <w:marRight w:val="0"/>
      <w:marTop w:val="0"/>
      <w:marBottom w:val="0"/>
      <w:divBdr>
        <w:top w:val="none" w:sz="0" w:space="0" w:color="auto"/>
        <w:left w:val="none" w:sz="0" w:space="0" w:color="auto"/>
        <w:bottom w:val="none" w:sz="0" w:space="0" w:color="auto"/>
        <w:right w:val="none" w:sz="0" w:space="0" w:color="auto"/>
      </w:divBdr>
    </w:div>
    <w:div w:id="524101963">
      <w:bodyDiv w:val="1"/>
      <w:marLeft w:val="0"/>
      <w:marRight w:val="0"/>
      <w:marTop w:val="0"/>
      <w:marBottom w:val="0"/>
      <w:divBdr>
        <w:top w:val="none" w:sz="0" w:space="0" w:color="auto"/>
        <w:left w:val="none" w:sz="0" w:space="0" w:color="auto"/>
        <w:bottom w:val="none" w:sz="0" w:space="0" w:color="auto"/>
        <w:right w:val="none" w:sz="0" w:space="0" w:color="auto"/>
      </w:divBdr>
    </w:div>
    <w:div w:id="524707753">
      <w:bodyDiv w:val="1"/>
      <w:marLeft w:val="0"/>
      <w:marRight w:val="0"/>
      <w:marTop w:val="0"/>
      <w:marBottom w:val="0"/>
      <w:divBdr>
        <w:top w:val="none" w:sz="0" w:space="0" w:color="auto"/>
        <w:left w:val="none" w:sz="0" w:space="0" w:color="auto"/>
        <w:bottom w:val="none" w:sz="0" w:space="0" w:color="auto"/>
        <w:right w:val="none" w:sz="0" w:space="0" w:color="auto"/>
      </w:divBdr>
    </w:div>
    <w:div w:id="524829002">
      <w:bodyDiv w:val="1"/>
      <w:marLeft w:val="0"/>
      <w:marRight w:val="0"/>
      <w:marTop w:val="0"/>
      <w:marBottom w:val="0"/>
      <w:divBdr>
        <w:top w:val="none" w:sz="0" w:space="0" w:color="auto"/>
        <w:left w:val="none" w:sz="0" w:space="0" w:color="auto"/>
        <w:bottom w:val="none" w:sz="0" w:space="0" w:color="auto"/>
        <w:right w:val="none" w:sz="0" w:space="0" w:color="auto"/>
      </w:divBdr>
    </w:div>
    <w:div w:id="525607815">
      <w:bodyDiv w:val="1"/>
      <w:marLeft w:val="0"/>
      <w:marRight w:val="0"/>
      <w:marTop w:val="0"/>
      <w:marBottom w:val="0"/>
      <w:divBdr>
        <w:top w:val="none" w:sz="0" w:space="0" w:color="auto"/>
        <w:left w:val="none" w:sz="0" w:space="0" w:color="auto"/>
        <w:bottom w:val="none" w:sz="0" w:space="0" w:color="auto"/>
        <w:right w:val="none" w:sz="0" w:space="0" w:color="auto"/>
      </w:divBdr>
    </w:div>
    <w:div w:id="526019895">
      <w:bodyDiv w:val="1"/>
      <w:marLeft w:val="0"/>
      <w:marRight w:val="0"/>
      <w:marTop w:val="0"/>
      <w:marBottom w:val="0"/>
      <w:divBdr>
        <w:top w:val="none" w:sz="0" w:space="0" w:color="auto"/>
        <w:left w:val="none" w:sz="0" w:space="0" w:color="auto"/>
        <w:bottom w:val="none" w:sz="0" w:space="0" w:color="auto"/>
        <w:right w:val="none" w:sz="0" w:space="0" w:color="auto"/>
      </w:divBdr>
    </w:div>
    <w:div w:id="526867343">
      <w:bodyDiv w:val="1"/>
      <w:marLeft w:val="0"/>
      <w:marRight w:val="0"/>
      <w:marTop w:val="0"/>
      <w:marBottom w:val="0"/>
      <w:divBdr>
        <w:top w:val="none" w:sz="0" w:space="0" w:color="auto"/>
        <w:left w:val="none" w:sz="0" w:space="0" w:color="auto"/>
        <w:bottom w:val="none" w:sz="0" w:space="0" w:color="auto"/>
        <w:right w:val="none" w:sz="0" w:space="0" w:color="auto"/>
      </w:divBdr>
    </w:div>
    <w:div w:id="527454662">
      <w:bodyDiv w:val="1"/>
      <w:marLeft w:val="0"/>
      <w:marRight w:val="0"/>
      <w:marTop w:val="0"/>
      <w:marBottom w:val="0"/>
      <w:divBdr>
        <w:top w:val="none" w:sz="0" w:space="0" w:color="auto"/>
        <w:left w:val="none" w:sz="0" w:space="0" w:color="auto"/>
        <w:bottom w:val="none" w:sz="0" w:space="0" w:color="auto"/>
        <w:right w:val="none" w:sz="0" w:space="0" w:color="auto"/>
      </w:divBdr>
    </w:div>
    <w:div w:id="527833291">
      <w:bodyDiv w:val="1"/>
      <w:marLeft w:val="0"/>
      <w:marRight w:val="0"/>
      <w:marTop w:val="0"/>
      <w:marBottom w:val="0"/>
      <w:divBdr>
        <w:top w:val="none" w:sz="0" w:space="0" w:color="auto"/>
        <w:left w:val="none" w:sz="0" w:space="0" w:color="auto"/>
        <w:bottom w:val="none" w:sz="0" w:space="0" w:color="auto"/>
        <w:right w:val="none" w:sz="0" w:space="0" w:color="auto"/>
      </w:divBdr>
    </w:div>
    <w:div w:id="527984579">
      <w:bodyDiv w:val="1"/>
      <w:marLeft w:val="0"/>
      <w:marRight w:val="0"/>
      <w:marTop w:val="0"/>
      <w:marBottom w:val="0"/>
      <w:divBdr>
        <w:top w:val="none" w:sz="0" w:space="0" w:color="auto"/>
        <w:left w:val="none" w:sz="0" w:space="0" w:color="auto"/>
        <w:bottom w:val="none" w:sz="0" w:space="0" w:color="auto"/>
        <w:right w:val="none" w:sz="0" w:space="0" w:color="auto"/>
      </w:divBdr>
    </w:div>
    <w:div w:id="529227211">
      <w:bodyDiv w:val="1"/>
      <w:marLeft w:val="0"/>
      <w:marRight w:val="0"/>
      <w:marTop w:val="0"/>
      <w:marBottom w:val="0"/>
      <w:divBdr>
        <w:top w:val="none" w:sz="0" w:space="0" w:color="auto"/>
        <w:left w:val="none" w:sz="0" w:space="0" w:color="auto"/>
        <w:bottom w:val="none" w:sz="0" w:space="0" w:color="auto"/>
        <w:right w:val="none" w:sz="0" w:space="0" w:color="auto"/>
      </w:divBdr>
    </w:div>
    <w:div w:id="529614163">
      <w:bodyDiv w:val="1"/>
      <w:marLeft w:val="0"/>
      <w:marRight w:val="0"/>
      <w:marTop w:val="0"/>
      <w:marBottom w:val="0"/>
      <w:divBdr>
        <w:top w:val="none" w:sz="0" w:space="0" w:color="auto"/>
        <w:left w:val="none" w:sz="0" w:space="0" w:color="auto"/>
        <w:bottom w:val="none" w:sz="0" w:space="0" w:color="auto"/>
        <w:right w:val="none" w:sz="0" w:space="0" w:color="auto"/>
      </w:divBdr>
    </w:div>
    <w:div w:id="530143423">
      <w:bodyDiv w:val="1"/>
      <w:marLeft w:val="0"/>
      <w:marRight w:val="0"/>
      <w:marTop w:val="0"/>
      <w:marBottom w:val="0"/>
      <w:divBdr>
        <w:top w:val="none" w:sz="0" w:space="0" w:color="auto"/>
        <w:left w:val="none" w:sz="0" w:space="0" w:color="auto"/>
        <w:bottom w:val="none" w:sz="0" w:space="0" w:color="auto"/>
        <w:right w:val="none" w:sz="0" w:space="0" w:color="auto"/>
      </w:divBdr>
    </w:div>
    <w:div w:id="530147605">
      <w:bodyDiv w:val="1"/>
      <w:marLeft w:val="0"/>
      <w:marRight w:val="0"/>
      <w:marTop w:val="0"/>
      <w:marBottom w:val="0"/>
      <w:divBdr>
        <w:top w:val="none" w:sz="0" w:space="0" w:color="auto"/>
        <w:left w:val="none" w:sz="0" w:space="0" w:color="auto"/>
        <w:bottom w:val="none" w:sz="0" w:space="0" w:color="auto"/>
        <w:right w:val="none" w:sz="0" w:space="0" w:color="auto"/>
      </w:divBdr>
    </w:div>
    <w:div w:id="530655581">
      <w:bodyDiv w:val="1"/>
      <w:marLeft w:val="0"/>
      <w:marRight w:val="0"/>
      <w:marTop w:val="0"/>
      <w:marBottom w:val="0"/>
      <w:divBdr>
        <w:top w:val="none" w:sz="0" w:space="0" w:color="auto"/>
        <w:left w:val="none" w:sz="0" w:space="0" w:color="auto"/>
        <w:bottom w:val="none" w:sz="0" w:space="0" w:color="auto"/>
        <w:right w:val="none" w:sz="0" w:space="0" w:color="auto"/>
      </w:divBdr>
    </w:div>
    <w:div w:id="531381251">
      <w:bodyDiv w:val="1"/>
      <w:marLeft w:val="0"/>
      <w:marRight w:val="0"/>
      <w:marTop w:val="0"/>
      <w:marBottom w:val="0"/>
      <w:divBdr>
        <w:top w:val="none" w:sz="0" w:space="0" w:color="auto"/>
        <w:left w:val="none" w:sz="0" w:space="0" w:color="auto"/>
        <w:bottom w:val="none" w:sz="0" w:space="0" w:color="auto"/>
        <w:right w:val="none" w:sz="0" w:space="0" w:color="auto"/>
      </w:divBdr>
    </w:div>
    <w:div w:id="532155059">
      <w:bodyDiv w:val="1"/>
      <w:marLeft w:val="0"/>
      <w:marRight w:val="0"/>
      <w:marTop w:val="0"/>
      <w:marBottom w:val="0"/>
      <w:divBdr>
        <w:top w:val="none" w:sz="0" w:space="0" w:color="auto"/>
        <w:left w:val="none" w:sz="0" w:space="0" w:color="auto"/>
        <w:bottom w:val="none" w:sz="0" w:space="0" w:color="auto"/>
        <w:right w:val="none" w:sz="0" w:space="0" w:color="auto"/>
      </w:divBdr>
    </w:div>
    <w:div w:id="532689300">
      <w:bodyDiv w:val="1"/>
      <w:marLeft w:val="0"/>
      <w:marRight w:val="0"/>
      <w:marTop w:val="0"/>
      <w:marBottom w:val="0"/>
      <w:divBdr>
        <w:top w:val="none" w:sz="0" w:space="0" w:color="auto"/>
        <w:left w:val="none" w:sz="0" w:space="0" w:color="auto"/>
        <w:bottom w:val="none" w:sz="0" w:space="0" w:color="auto"/>
        <w:right w:val="none" w:sz="0" w:space="0" w:color="auto"/>
      </w:divBdr>
    </w:div>
    <w:div w:id="533424112">
      <w:bodyDiv w:val="1"/>
      <w:marLeft w:val="0"/>
      <w:marRight w:val="0"/>
      <w:marTop w:val="0"/>
      <w:marBottom w:val="0"/>
      <w:divBdr>
        <w:top w:val="none" w:sz="0" w:space="0" w:color="auto"/>
        <w:left w:val="none" w:sz="0" w:space="0" w:color="auto"/>
        <w:bottom w:val="none" w:sz="0" w:space="0" w:color="auto"/>
        <w:right w:val="none" w:sz="0" w:space="0" w:color="auto"/>
      </w:divBdr>
    </w:div>
    <w:div w:id="533470682">
      <w:bodyDiv w:val="1"/>
      <w:marLeft w:val="0"/>
      <w:marRight w:val="0"/>
      <w:marTop w:val="0"/>
      <w:marBottom w:val="0"/>
      <w:divBdr>
        <w:top w:val="none" w:sz="0" w:space="0" w:color="auto"/>
        <w:left w:val="none" w:sz="0" w:space="0" w:color="auto"/>
        <w:bottom w:val="none" w:sz="0" w:space="0" w:color="auto"/>
        <w:right w:val="none" w:sz="0" w:space="0" w:color="auto"/>
      </w:divBdr>
    </w:div>
    <w:div w:id="533886460">
      <w:bodyDiv w:val="1"/>
      <w:marLeft w:val="0"/>
      <w:marRight w:val="0"/>
      <w:marTop w:val="0"/>
      <w:marBottom w:val="0"/>
      <w:divBdr>
        <w:top w:val="none" w:sz="0" w:space="0" w:color="auto"/>
        <w:left w:val="none" w:sz="0" w:space="0" w:color="auto"/>
        <w:bottom w:val="none" w:sz="0" w:space="0" w:color="auto"/>
        <w:right w:val="none" w:sz="0" w:space="0" w:color="auto"/>
      </w:divBdr>
    </w:div>
    <w:div w:id="533923419">
      <w:bodyDiv w:val="1"/>
      <w:marLeft w:val="0"/>
      <w:marRight w:val="0"/>
      <w:marTop w:val="0"/>
      <w:marBottom w:val="0"/>
      <w:divBdr>
        <w:top w:val="none" w:sz="0" w:space="0" w:color="auto"/>
        <w:left w:val="none" w:sz="0" w:space="0" w:color="auto"/>
        <w:bottom w:val="none" w:sz="0" w:space="0" w:color="auto"/>
        <w:right w:val="none" w:sz="0" w:space="0" w:color="auto"/>
      </w:divBdr>
    </w:div>
    <w:div w:id="534468853">
      <w:bodyDiv w:val="1"/>
      <w:marLeft w:val="0"/>
      <w:marRight w:val="0"/>
      <w:marTop w:val="0"/>
      <w:marBottom w:val="0"/>
      <w:divBdr>
        <w:top w:val="none" w:sz="0" w:space="0" w:color="auto"/>
        <w:left w:val="none" w:sz="0" w:space="0" w:color="auto"/>
        <w:bottom w:val="none" w:sz="0" w:space="0" w:color="auto"/>
        <w:right w:val="none" w:sz="0" w:space="0" w:color="auto"/>
      </w:divBdr>
    </w:div>
    <w:div w:id="536164891">
      <w:bodyDiv w:val="1"/>
      <w:marLeft w:val="0"/>
      <w:marRight w:val="0"/>
      <w:marTop w:val="0"/>
      <w:marBottom w:val="0"/>
      <w:divBdr>
        <w:top w:val="none" w:sz="0" w:space="0" w:color="auto"/>
        <w:left w:val="none" w:sz="0" w:space="0" w:color="auto"/>
        <w:bottom w:val="none" w:sz="0" w:space="0" w:color="auto"/>
        <w:right w:val="none" w:sz="0" w:space="0" w:color="auto"/>
      </w:divBdr>
    </w:div>
    <w:div w:id="536549713">
      <w:bodyDiv w:val="1"/>
      <w:marLeft w:val="0"/>
      <w:marRight w:val="0"/>
      <w:marTop w:val="0"/>
      <w:marBottom w:val="0"/>
      <w:divBdr>
        <w:top w:val="none" w:sz="0" w:space="0" w:color="auto"/>
        <w:left w:val="none" w:sz="0" w:space="0" w:color="auto"/>
        <w:bottom w:val="none" w:sz="0" w:space="0" w:color="auto"/>
        <w:right w:val="none" w:sz="0" w:space="0" w:color="auto"/>
      </w:divBdr>
    </w:div>
    <w:div w:id="536894034">
      <w:bodyDiv w:val="1"/>
      <w:marLeft w:val="0"/>
      <w:marRight w:val="0"/>
      <w:marTop w:val="0"/>
      <w:marBottom w:val="0"/>
      <w:divBdr>
        <w:top w:val="none" w:sz="0" w:space="0" w:color="auto"/>
        <w:left w:val="none" w:sz="0" w:space="0" w:color="auto"/>
        <w:bottom w:val="none" w:sz="0" w:space="0" w:color="auto"/>
        <w:right w:val="none" w:sz="0" w:space="0" w:color="auto"/>
      </w:divBdr>
    </w:div>
    <w:div w:id="536936915">
      <w:bodyDiv w:val="1"/>
      <w:marLeft w:val="0"/>
      <w:marRight w:val="0"/>
      <w:marTop w:val="0"/>
      <w:marBottom w:val="0"/>
      <w:divBdr>
        <w:top w:val="none" w:sz="0" w:space="0" w:color="auto"/>
        <w:left w:val="none" w:sz="0" w:space="0" w:color="auto"/>
        <w:bottom w:val="none" w:sz="0" w:space="0" w:color="auto"/>
        <w:right w:val="none" w:sz="0" w:space="0" w:color="auto"/>
      </w:divBdr>
    </w:div>
    <w:div w:id="538398904">
      <w:bodyDiv w:val="1"/>
      <w:marLeft w:val="0"/>
      <w:marRight w:val="0"/>
      <w:marTop w:val="0"/>
      <w:marBottom w:val="0"/>
      <w:divBdr>
        <w:top w:val="none" w:sz="0" w:space="0" w:color="auto"/>
        <w:left w:val="none" w:sz="0" w:space="0" w:color="auto"/>
        <w:bottom w:val="none" w:sz="0" w:space="0" w:color="auto"/>
        <w:right w:val="none" w:sz="0" w:space="0" w:color="auto"/>
      </w:divBdr>
    </w:div>
    <w:div w:id="538858675">
      <w:bodyDiv w:val="1"/>
      <w:marLeft w:val="0"/>
      <w:marRight w:val="0"/>
      <w:marTop w:val="0"/>
      <w:marBottom w:val="0"/>
      <w:divBdr>
        <w:top w:val="none" w:sz="0" w:space="0" w:color="auto"/>
        <w:left w:val="none" w:sz="0" w:space="0" w:color="auto"/>
        <w:bottom w:val="none" w:sz="0" w:space="0" w:color="auto"/>
        <w:right w:val="none" w:sz="0" w:space="0" w:color="auto"/>
      </w:divBdr>
    </w:div>
    <w:div w:id="538934040">
      <w:bodyDiv w:val="1"/>
      <w:marLeft w:val="0"/>
      <w:marRight w:val="0"/>
      <w:marTop w:val="0"/>
      <w:marBottom w:val="0"/>
      <w:divBdr>
        <w:top w:val="none" w:sz="0" w:space="0" w:color="auto"/>
        <w:left w:val="none" w:sz="0" w:space="0" w:color="auto"/>
        <w:bottom w:val="none" w:sz="0" w:space="0" w:color="auto"/>
        <w:right w:val="none" w:sz="0" w:space="0" w:color="auto"/>
      </w:divBdr>
    </w:div>
    <w:div w:id="539048205">
      <w:bodyDiv w:val="1"/>
      <w:marLeft w:val="0"/>
      <w:marRight w:val="0"/>
      <w:marTop w:val="0"/>
      <w:marBottom w:val="0"/>
      <w:divBdr>
        <w:top w:val="none" w:sz="0" w:space="0" w:color="auto"/>
        <w:left w:val="none" w:sz="0" w:space="0" w:color="auto"/>
        <w:bottom w:val="none" w:sz="0" w:space="0" w:color="auto"/>
        <w:right w:val="none" w:sz="0" w:space="0" w:color="auto"/>
      </w:divBdr>
    </w:div>
    <w:div w:id="539632653">
      <w:bodyDiv w:val="1"/>
      <w:marLeft w:val="0"/>
      <w:marRight w:val="0"/>
      <w:marTop w:val="0"/>
      <w:marBottom w:val="0"/>
      <w:divBdr>
        <w:top w:val="none" w:sz="0" w:space="0" w:color="auto"/>
        <w:left w:val="none" w:sz="0" w:space="0" w:color="auto"/>
        <w:bottom w:val="none" w:sz="0" w:space="0" w:color="auto"/>
        <w:right w:val="none" w:sz="0" w:space="0" w:color="auto"/>
      </w:divBdr>
    </w:div>
    <w:div w:id="539779418">
      <w:bodyDiv w:val="1"/>
      <w:marLeft w:val="0"/>
      <w:marRight w:val="0"/>
      <w:marTop w:val="0"/>
      <w:marBottom w:val="0"/>
      <w:divBdr>
        <w:top w:val="none" w:sz="0" w:space="0" w:color="auto"/>
        <w:left w:val="none" w:sz="0" w:space="0" w:color="auto"/>
        <w:bottom w:val="none" w:sz="0" w:space="0" w:color="auto"/>
        <w:right w:val="none" w:sz="0" w:space="0" w:color="auto"/>
      </w:divBdr>
    </w:div>
    <w:div w:id="540047089">
      <w:bodyDiv w:val="1"/>
      <w:marLeft w:val="0"/>
      <w:marRight w:val="0"/>
      <w:marTop w:val="0"/>
      <w:marBottom w:val="0"/>
      <w:divBdr>
        <w:top w:val="none" w:sz="0" w:space="0" w:color="auto"/>
        <w:left w:val="none" w:sz="0" w:space="0" w:color="auto"/>
        <w:bottom w:val="none" w:sz="0" w:space="0" w:color="auto"/>
        <w:right w:val="none" w:sz="0" w:space="0" w:color="auto"/>
      </w:divBdr>
    </w:div>
    <w:div w:id="540245639">
      <w:bodyDiv w:val="1"/>
      <w:marLeft w:val="0"/>
      <w:marRight w:val="0"/>
      <w:marTop w:val="0"/>
      <w:marBottom w:val="0"/>
      <w:divBdr>
        <w:top w:val="none" w:sz="0" w:space="0" w:color="auto"/>
        <w:left w:val="none" w:sz="0" w:space="0" w:color="auto"/>
        <w:bottom w:val="none" w:sz="0" w:space="0" w:color="auto"/>
        <w:right w:val="none" w:sz="0" w:space="0" w:color="auto"/>
      </w:divBdr>
    </w:div>
    <w:div w:id="540634261">
      <w:bodyDiv w:val="1"/>
      <w:marLeft w:val="0"/>
      <w:marRight w:val="0"/>
      <w:marTop w:val="0"/>
      <w:marBottom w:val="0"/>
      <w:divBdr>
        <w:top w:val="none" w:sz="0" w:space="0" w:color="auto"/>
        <w:left w:val="none" w:sz="0" w:space="0" w:color="auto"/>
        <w:bottom w:val="none" w:sz="0" w:space="0" w:color="auto"/>
        <w:right w:val="none" w:sz="0" w:space="0" w:color="auto"/>
      </w:divBdr>
    </w:div>
    <w:div w:id="542326646">
      <w:bodyDiv w:val="1"/>
      <w:marLeft w:val="0"/>
      <w:marRight w:val="0"/>
      <w:marTop w:val="0"/>
      <w:marBottom w:val="0"/>
      <w:divBdr>
        <w:top w:val="none" w:sz="0" w:space="0" w:color="auto"/>
        <w:left w:val="none" w:sz="0" w:space="0" w:color="auto"/>
        <w:bottom w:val="none" w:sz="0" w:space="0" w:color="auto"/>
        <w:right w:val="none" w:sz="0" w:space="0" w:color="auto"/>
      </w:divBdr>
    </w:div>
    <w:div w:id="542522522">
      <w:bodyDiv w:val="1"/>
      <w:marLeft w:val="0"/>
      <w:marRight w:val="0"/>
      <w:marTop w:val="0"/>
      <w:marBottom w:val="0"/>
      <w:divBdr>
        <w:top w:val="none" w:sz="0" w:space="0" w:color="auto"/>
        <w:left w:val="none" w:sz="0" w:space="0" w:color="auto"/>
        <w:bottom w:val="none" w:sz="0" w:space="0" w:color="auto"/>
        <w:right w:val="none" w:sz="0" w:space="0" w:color="auto"/>
      </w:divBdr>
    </w:div>
    <w:div w:id="543060157">
      <w:bodyDiv w:val="1"/>
      <w:marLeft w:val="0"/>
      <w:marRight w:val="0"/>
      <w:marTop w:val="0"/>
      <w:marBottom w:val="0"/>
      <w:divBdr>
        <w:top w:val="none" w:sz="0" w:space="0" w:color="auto"/>
        <w:left w:val="none" w:sz="0" w:space="0" w:color="auto"/>
        <w:bottom w:val="none" w:sz="0" w:space="0" w:color="auto"/>
        <w:right w:val="none" w:sz="0" w:space="0" w:color="auto"/>
      </w:divBdr>
    </w:div>
    <w:div w:id="544145419">
      <w:bodyDiv w:val="1"/>
      <w:marLeft w:val="0"/>
      <w:marRight w:val="0"/>
      <w:marTop w:val="0"/>
      <w:marBottom w:val="0"/>
      <w:divBdr>
        <w:top w:val="none" w:sz="0" w:space="0" w:color="auto"/>
        <w:left w:val="none" w:sz="0" w:space="0" w:color="auto"/>
        <w:bottom w:val="none" w:sz="0" w:space="0" w:color="auto"/>
        <w:right w:val="none" w:sz="0" w:space="0" w:color="auto"/>
      </w:divBdr>
    </w:div>
    <w:div w:id="544173904">
      <w:bodyDiv w:val="1"/>
      <w:marLeft w:val="0"/>
      <w:marRight w:val="0"/>
      <w:marTop w:val="0"/>
      <w:marBottom w:val="0"/>
      <w:divBdr>
        <w:top w:val="none" w:sz="0" w:space="0" w:color="auto"/>
        <w:left w:val="none" w:sz="0" w:space="0" w:color="auto"/>
        <w:bottom w:val="none" w:sz="0" w:space="0" w:color="auto"/>
        <w:right w:val="none" w:sz="0" w:space="0" w:color="auto"/>
      </w:divBdr>
    </w:div>
    <w:div w:id="545341436">
      <w:bodyDiv w:val="1"/>
      <w:marLeft w:val="0"/>
      <w:marRight w:val="0"/>
      <w:marTop w:val="0"/>
      <w:marBottom w:val="0"/>
      <w:divBdr>
        <w:top w:val="none" w:sz="0" w:space="0" w:color="auto"/>
        <w:left w:val="none" w:sz="0" w:space="0" w:color="auto"/>
        <w:bottom w:val="none" w:sz="0" w:space="0" w:color="auto"/>
        <w:right w:val="none" w:sz="0" w:space="0" w:color="auto"/>
      </w:divBdr>
    </w:div>
    <w:div w:id="546335325">
      <w:bodyDiv w:val="1"/>
      <w:marLeft w:val="0"/>
      <w:marRight w:val="0"/>
      <w:marTop w:val="0"/>
      <w:marBottom w:val="0"/>
      <w:divBdr>
        <w:top w:val="none" w:sz="0" w:space="0" w:color="auto"/>
        <w:left w:val="none" w:sz="0" w:space="0" w:color="auto"/>
        <w:bottom w:val="none" w:sz="0" w:space="0" w:color="auto"/>
        <w:right w:val="none" w:sz="0" w:space="0" w:color="auto"/>
      </w:divBdr>
    </w:div>
    <w:div w:id="547112080">
      <w:bodyDiv w:val="1"/>
      <w:marLeft w:val="0"/>
      <w:marRight w:val="0"/>
      <w:marTop w:val="0"/>
      <w:marBottom w:val="0"/>
      <w:divBdr>
        <w:top w:val="none" w:sz="0" w:space="0" w:color="auto"/>
        <w:left w:val="none" w:sz="0" w:space="0" w:color="auto"/>
        <w:bottom w:val="none" w:sz="0" w:space="0" w:color="auto"/>
        <w:right w:val="none" w:sz="0" w:space="0" w:color="auto"/>
      </w:divBdr>
    </w:div>
    <w:div w:id="547298869">
      <w:bodyDiv w:val="1"/>
      <w:marLeft w:val="0"/>
      <w:marRight w:val="0"/>
      <w:marTop w:val="0"/>
      <w:marBottom w:val="0"/>
      <w:divBdr>
        <w:top w:val="none" w:sz="0" w:space="0" w:color="auto"/>
        <w:left w:val="none" w:sz="0" w:space="0" w:color="auto"/>
        <w:bottom w:val="none" w:sz="0" w:space="0" w:color="auto"/>
        <w:right w:val="none" w:sz="0" w:space="0" w:color="auto"/>
      </w:divBdr>
    </w:div>
    <w:div w:id="547382270">
      <w:bodyDiv w:val="1"/>
      <w:marLeft w:val="0"/>
      <w:marRight w:val="0"/>
      <w:marTop w:val="0"/>
      <w:marBottom w:val="0"/>
      <w:divBdr>
        <w:top w:val="none" w:sz="0" w:space="0" w:color="auto"/>
        <w:left w:val="none" w:sz="0" w:space="0" w:color="auto"/>
        <w:bottom w:val="none" w:sz="0" w:space="0" w:color="auto"/>
        <w:right w:val="none" w:sz="0" w:space="0" w:color="auto"/>
      </w:divBdr>
    </w:div>
    <w:div w:id="547836248">
      <w:bodyDiv w:val="1"/>
      <w:marLeft w:val="0"/>
      <w:marRight w:val="0"/>
      <w:marTop w:val="0"/>
      <w:marBottom w:val="0"/>
      <w:divBdr>
        <w:top w:val="none" w:sz="0" w:space="0" w:color="auto"/>
        <w:left w:val="none" w:sz="0" w:space="0" w:color="auto"/>
        <w:bottom w:val="none" w:sz="0" w:space="0" w:color="auto"/>
        <w:right w:val="none" w:sz="0" w:space="0" w:color="auto"/>
      </w:divBdr>
    </w:div>
    <w:div w:id="548490289">
      <w:bodyDiv w:val="1"/>
      <w:marLeft w:val="0"/>
      <w:marRight w:val="0"/>
      <w:marTop w:val="0"/>
      <w:marBottom w:val="0"/>
      <w:divBdr>
        <w:top w:val="none" w:sz="0" w:space="0" w:color="auto"/>
        <w:left w:val="none" w:sz="0" w:space="0" w:color="auto"/>
        <w:bottom w:val="none" w:sz="0" w:space="0" w:color="auto"/>
        <w:right w:val="none" w:sz="0" w:space="0" w:color="auto"/>
      </w:divBdr>
    </w:div>
    <w:div w:id="549612309">
      <w:bodyDiv w:val="1"/>
      <w:marLeft w:val="0"/>
      <w:marRight w:val="0"/>
      <w:marTop w:val="0"/>
      <w:marBottom w:val="0"/>
      <w:divBdr>
        <w:top w:val="none" w:sz="0" w:space="0" w:color="auto"/>
        <w:left w:val="none" w:sz="0" w:space="0" w:color="auto"/>
        <w:bottom w:val="none" w:sz="0" w:space="0" w:color="auto"/>
        <w:right w:val="none" w:sz="0" w:space="0" w:color="auto"/>
      </w:divBdr>
    </w:div>
    <w:div w:id="549999319">
      <w:bodyDiv w:val="1"/>
      <w:marLeft w:val="0"/>
      <w:marRight w:val="0"/>
      <w:marTop w:val="0"/>
      <w:marBottom w:val="0"/>
      <w:divBdr>
        <w:top w:val="none" w:sz="0" w:space="0" w:color="auto"/>
        <w:left w:val="none" w:sz="0" w:space="0" w:color="auto"/>
        <w:bottom w:val="none" w:sz="0" w:space="0" w:color="auto"/>
        <w:right w:val="none" w:sz="0" w:space="0" w:color="auto"/>
      </w:divBdr>
    </w:div>
    <w:div w:id="550003599">
      <w:bodyDiv w:val="1"/>
      <w:marLeft w:val="0"/>
      <w:marRight w:val="0"/>
      <w:marTop w:val="0"/>
      <w:marBottom w:val="0"/>
      <w:divBdr>
        <w:top w:val="none" w:sz="0" w:space="0" w:color="auto"/>
        <w:left w:val="none" w:sz="0" w:space="0" w:color="auto"/>
        <w:bottom w:val="none" w:sz="0" w:space="0" w:color="auto"/>
        <w:right w:val="none" w:sz="0" w:space="0" w:color="auto"/>
      </w:divBdr>
    </w:div>
    <w:div w:id="550575310">
      <w:bodyDiv w:val="1"/>
      <w:marLeft w:val="0"/>
      <w:marRight w:val="0"/>
      <w:marTop w:val="0"/>
      <w:marBottom w:val="0"/>
      <w:divBdr>
        <w:top w:val="none" w:sz="0" w:space="0" w:color="auto"/>
        <w:left w:val="none" w:sz="0" w:space="0" w:color="auto"/>
        <w:bottom w:val="none" w:sz="0" w:space="0" w:color="auto"/>
        <w:right w:val="none" w:sz="0" w:space="0" w:color="auto"/>
      </w:divBdr>
    </w:div>
    <w:div w:id="550767819">
      <w:bodyDiv w:val="1"/>
      <w:marLeft w:val="0"/>
      <w:marRight w:val="0"/>
      <w:marTop w:val="0"/>
      <w:marBottom w:val="0"/>
      <w:divBdr>
        <w:top w:val="none" w:sz="0" w:space="0" w:color="auto"/>
        <w:left w:val="none" w:sz="0" w:space="0" w:color="auto"/>
        <w:bottom w:val="none" w:sz="0" w:space="0" w:color="auto"/>
        <w:right w:val="none" w:sz="0" w:space="0" w:color="auto"/>
      </w:divBdr>
    </w:div>
    <w:div w:id="551620242">
      <w:bodyDiv w:val="1"/>
      <w:marLeft w:val="0"/>
      <w:marRight w:val="0"/>
      <w:marTop w:val="0"/>
      <w:marBottom w:val="0"/>
      <w:divBdr>
        <w:top w:val="none" w:sz="0" w:space="0" w:color="auto"/>
        <w:left w:val="none" w:sz="0" w:space="0" w:color="auto"/>
        <w:bottom w:val="none" w:sz="0" w:space="0" w:color="auto"/>
        <w:right w:val="none" w:sz="0" w:space="0" w:color="auto"/>
      </w:divBdr>
    </w:div>
    <w:div w:id="552086084">
      <w:bodyDiv w:val="1"/>
      <w:marLeft w:val="0"/>
      <w:marRight w:val="0"/>
      <w:marTop w:val="0"/>
      <w:marBottom w:val="0"/>
      <w:divBdr>
        <w:top w:val="none" w:sz="0" w:space="0" w:color="auto"/>
        <w:left w:val="none" w:sz="0" w:space="0" w:color="auto"/>
        <w:bottom w:val="none" w:sz="0" w:space="0" w:color="auto"/>
        <w:right w:val="none" w:sz="0" w:space="0" w:color="auto"/>
      </w:divBdr>
    </w:div>
    <w:div w:id="552468737">
      <w:bodyDiv w:val="1"/>
      <w:marLeft w:val="0"/>
      <w:marRight w:val="0"/>
      <w:marTop w:val="0"/>
      <w:marBottom w:val="0"/>
      <w:divBdr>
        <w:top w:val="none" w:sz="0" w:space="0" w:color="auto"/>
        <w:left w:val="none" w:sz="0" w:space="0" w:color="auto"/>
        <w:bottom w:val="none" w:sz="0" w:space="0" w:color="auto"/>
        <w:right w:val="none" w:sz="0" w:space="0" w:color="auto"/>
      </w:divBdr>
    </w:div>
    <w:div w:id="553859002">
      <w:bodyDiv w:val="1"/>
      <w:marLeft w:val="0"/>
      <w:marRight w:val="0"/>
      <w:marTop w:val="0"/>
      <w:marBottom w:val="0"/>
      <w:divBdr>
        <w:top w:val="none" w:sz="0" w:space="0" w:color="auto"/>
        <w:left w:val="none" w:sz="0" w:space="0" w:color="auto"/>
        <w:bottom w:val="none" w:sz="0" w:space="0" w:color="auto"/>
        <w:right w:val="none" w:sz="0" w:space="0" w:color="auto"/>
      </w:divBdr>
    </w:div>
    <w:div w:id="554394459">
      <w:bodyDiv w:val="1"/>
      <w:marLeft w:val="0"/>
      <w:marRight w:val="0"/>
      <w:marTop w:val="0"/>
      <w:marBottom w:val="0"/>
      <w:divBdr>
        <w:top w:val="none" w:sz="0" w:space="0" w:color="auto"/>
        <w:left w:val="none" w:sz="0" w:space="0" w:color="auto"/>
        <w:bottom w:val="none" w:sz="0" w:space="0" w:color="auto"/>
        <w:right w:val="none" w:sz="0" w:space="0" w:color="auto"/>
      </w:divBdr>
    </w:div>
    <w:div w:id="557016394">
      <w:bodyDiv w:val="1"/>
      <w:marLeft w:val="0"/>
      <w:marRight w:val="0"/>
      <w:marTop w:val="0"/>
      <w:marBottom w:val="0"/>
      <w:divBdr>
        <w:top w:val="none" w:sz="0" w:space="0" w:color="auto"/>
        <w:left w:val="none" w:sz="0" w:space="0" w:color="auto"/>
        <w:bottom w:val="none" w:sz="0" w:space="0" w:color="auto"/>
        <w:right w:val="none" w:sz="0" w:space="0" w:color="auto"/>
      </w:divBdr>
    </w:div>
    <w:div w:id="559364474">
      <w:bodyDiv w:val="1"/>
      <w:marLeft w:val="0"/>
      <w:marRight w:val="0"/>
      <w:marTop w:val="0"/>
      <w:marBottom w:val="0"/>
      <w:divBdr>
        <w:top w:val="none" w:sz="0" w:space="0" w:color="auto"/>
        <w:left w:val="none" w:sz="0" w:space="0" w:color="auto"/>
        <w:bottom w:val="none" w:sz="0" w:space="0" w:color="auto"/>
        <w:right w:val="none" w:sz="0" w:space="0" w:color="auto"/>
      </w:divBdr>
    </w:div>
    <w:div w:id="559944379">
      <w:bodyDiv w:val="1"/>
      <w:marLeft w:val="0"/>
      <w:marRight w:val="0"/>
      <w:marTop w:val="0"/>
      <w:marBottom w:val="0"/>
      <w:divBdr>
        <w:top w:val="none" w:sz="0" w:space="0" w:color="auto"/>
        <w:left w:val="none" w:sz="0" w:space="0" w:color="auto"/>
        <w:bottom w:val="none" w:sz="0" w:space="0" w:color="auto"/>
        <w:right w:val="none" w:sz="0" w:space="0" w:color="auto"/>
      </w:divBdr>
    </w:div>
    <w:div w:id="560677103">
      <w:bodyDiv w:val="1"/>
      <w:marLeft w:val="0"/>
      <w:marRight w:val="0"/>
      <w:marTop w:val="0"/>
      <w:marBottom w:val="0"/>
      <w:divBdr>
        <w:top w:val="none" w:sz="0" w:space="0" w:color="auto"/>
        <w:left w:val="none" w:sz="0" w:space="0" w:color="auto"/>
        <w:bottom w:val="none" w:sz="0" w:space="0" w:color="auto"/>
        <w:right w:val="none" w:sz="0" w:space="0" w:color="auto"/>
      </w:divBdr>
    </w:div>
    <w:div w:id="560749678">
      <w:bodyDiv w:val="1"/>
      <w:marLeft w:val="0"/>
      <w:marRight w:val="0"/>
      <w:marTop w:val="0"/>
      <w:marBottom w:val="0"/>
      <w:divBdr>
        <w:top w:val="none" w:sz="0" w:space="0" w:color="auto"/>
        <w:left w:val="none" w:sz="0" w:space="0" w:color="auto"/>
        <w:bottom w:val="none" w:sz="0" w:space="0" w:color="auto"/>
        <w:right w:val="none" w:sz="0" w:space="0" w:color="auto"/>
      </w:divBdr>
    </w:div>
    <w:div w:id="561016529">
      <w:bodyDiv w:val="1"/>
      <w:marLeft w:val="0"/>
      <w:marRight w:val="0"/>
      <w:marTop w:val="0"/>
      <w:marBottom w:val="0"/>
      <w:divBdr>
        <w:top w:val="none" w:sz="0" w:space="0" w:color="auto"/>
        <w:left w:val="none" w:sz="0" w:space="0" w:color="auto"/>
        <w:bottom w:val="none" w:sz="0" w:space="0" w:color="auto"/>
        <w:right w:val="none" w:sz="0" w:space="0" w:color="auto"/>
      </w:divBdr>
    </w:div>
    <w:div w:id="561715958">
      <w:bodyDiv w:val="1"/>
      <w:marLeft w:val="0"/>
      <w:marRight w:val="0"/>
      <w:marTop w:val="0"/>
      <w:marBottom w:val="0"/>
      <w:divBdr>
        <w:top w:val="none" w:sz="0" w:space="0" w:color="auto"/>
        <w:left w:val="none" w:sz="0" w:space="0" w:color="auto"/>
        <w:bottom w:val="none" w:sz="0" w:space="0" w:color="auto"/>
        <w:right w:val="none" w:sz="0" w:space="0" w:color="auto"/>
      </w:divBdr>
    </w:div>
    <w:div w:id="564098859">
      <w:bodyDiv w:val="1"/>
      <w:marLeft w:val="0"/>
      <w:marRight w:val="0"/>
      <w:marTop w:val="0"/>
      <w:marBottom w:val="0"/>
      <w:divBdr>
        <w:top w:val="none" w:sz="0" w:space="0" w:color="auto"/>
        <w:left w:val="none" w:sz="0" w:space="0" w:color="auto"/>
        <w:bottom w:val="none" w:sz="0" w:space="0" w:color="auto"/>
        <w:right w:val="none" w:sz="0" w:space="0" w:color="auto"/>
      </w:divBdr>
    </w:div>
    <w:div w:id="568006223">
      <w:bodyDiv w:val="1"/>
      <w:marLeft w:val="0"/>
      <w:marRight w:val="0"/>
      <w:marTop w:val="0"/>
      <w:marBottom w:val="0"/>
      <w:divBdr>
        <w:top w:val="none" w:sz="0" w:space="0" w:color="auto"/>
        <w:left w:val="none" w:sz="0" w:space="0" w:color="auto"/>
        <w:bottom w:val="none" w:sz="0" w:space="0" w:color="auto"/>
        <w:right w:val="none" w:sz="0" w:space="0" w:color="auto"/>
      </w:divBdr>
    </w:div>
    <w:div w:id="569775519">
      <w:bodyDiv w:val="1"/>
      <w:marLeft w:val="0"/>
      <w:marRight w:val="0"/>
      <w:marTop w:val="0"/>
      <w:marBottom w:val="0"/>
      <w:divBdr>
        <w:top w:val="none" w:sz="0" w:space="0" w:color="auto"/>
        <w:left w:val="none" w:sz="0" w:space="0" w:color="auto"/>
        <w:bottom w:val="none" w:sz="0" w:space="0" w:color="auto"/>
        <w:right w:val="none" w:sz="0" w:space="0" w:color="auto"/>
      </w:divBdr>
    </w:div>
    <w:div w:id="570041603">
      <w:bodyDiv w:val="1"/>
      <w:marLeft w:val="0"/>
      <w:marRight w:val="0"/>
      <w:marTop w:val="0"/>
      <w:marBottom w:val="0"/>
      <w:divBdr>
        <w:top w:val="none" w:sz="0" w:space="0" w:color="auto"/>
        <w:left w:val="none" w:sz="0" w:space="0" w:color="auto"/>
        <w:bottom w:val="none" w:sz="0" w:space="0" w:color="auto"/>
        <w:right w:val="none" w:sz="0" w:space="0" w:color="auto"/>
      </w:divBdr>
    </w:div>
    <w:div w:id="572349897">
      <w:bodyDiv w:val="1"/>
      <w:marLeft w:val="0"/>
      <w:marRight w:val="0"/>
      <w:marTop w:val="0"/>
      <w:marBottom w:val="0"/>
      <w:divBdr>
        <w:top w:val="none" w:sz="0" w:space="0" w:color="auto"/>
        <w:left w:val="none" w:sz="0" w:space="0" w:color="auto"/>
        <w:bottom w:val="none" w:sz="0" w:space="0" w:color="auto"/>
        <w:right w:val="none" w:sz="0" w:space="0" w:color="auto"/>
      </w:divBdr>
    </w:div>
    <w:div w:id="572396220">
      <w:bodyDiv w:val="1"/>
      <w:marLeft w:val="0"/>
      <w:marRight w:val="0"/>
      <w:marTop w:val="0"/>
      <w:marBottom w:val="0"/>
      <w:divBdr>
        <w:top w:val="none" w:sz="0" w:space="0" w:color="auto"/>
        <w:left w:val="none" w:sz="0" w:space="0" w:color="auto"/>
        <w:bottom w:val="none" w:sz="0" w:space="0" w:color="auto"/>
        <w:right w:val="none" w:sz="0" w:space="0" w:color="auto"/>
      </w:divBdr>
    </w:div>
    <w:div w:id="573440210">
      <w:bodyDiv w:val="1"/>
      <w:marLeft w:val="0"/>
      <w:marRight w:val="0"/>
      <w:marTop w:val="0"/>
      <w:marBottom w:val="0"/>
      <w:divBdr>
        <w:top w:val="none" w:sz="0" w:space="0" w:color="auto"/>
        <w:left w:val="none" w:sz="0" w:space="0" w:color="auto"/>
        <w:bottom w:val="none" w:sz="0" w:space="0" w:color="auto"/>
        <w:right w:val="none" w:sz="0" w:space="0" w:color="auto"/>
      </w:divBdr>
    </w:div>
    <w:div w:id="573586927">
      <w:bodyDiv w:val="1"/>
      <w:marLeft w:val="0"/>
      <w:marRight w:val="0"/>
      <w:marTop w:val="0"/>
      <w:marBottom w:val="0"/>
      <w:divBdr>
        <w:top w:val="none" w:sz="0" w:space="0" w:color="auto"/>
        <w:left w:val="none" w:sz="0" w:space="0" w:color="auto"/>
        <w:bottom w:val="none" w:sz="0" w:space="0" w:color="auto"/>
        <w:right w:val="none" w:sz="0" w:space="0" w:color="auto"/>
      </w:divBdr>
    </w:div>
    <w:div w:id="573590065">
      <w:bodyDiv w:val="1"/>
      <w:marLeft w:val="0"/>
      <w:marRight w:val="0"/>
      <w:marTop w:val="0"/>
      <w:marBottom w:val="0"/>
      <w:divBdr>
        <w:top w:val="none" w:sz="0" w:space="0" w:color="auto"/>
        <w:left w:val="none" w:sz="0" w:space="0" w:color="auto"/>
        <w:bottom w:val="none" w:sz="0" w:space="0" w:color="auto"/>
        <w:right w:val="none" w:sz="0" w:space="0" w:color="auto"/>
      </w:divBdr>
    </w:div>
    <w:div w:id="574703866">
      <w:bodyDiv w:val="1"/>
      <w:marLeft w:val="0"/>
      <w:marRight w:val="0"/>
      <w:marTop w:val="0"/>
      <w:marBottom w:val="0"/>
      <w:divBdr>
        <w:top w:val="none" w:sz="0" w:space="0" w:color="auto"/>
        <w:left w:val="none" w:sz="0" w:space="0" w:color="auto"/>
        <w:bottom w:val="none" w:sz="0" w:space="0" w:color="auto"/>
        <w:right w:val="none" w:sz="0" w:space="0" w:color="auto"/>
      </w:divBdr>
    </w:div>
    <w:div w:id="574822627">
      <w:bodyDiv w:val="1"/>
      <w:marLeft w:val="0"/>
      <w:marRight w:val="0"/>
      <w:marTop w:val="0"/>
      <w:marBottom w:val="0"/>
      <w:divBdr>
        <w:top w:val="none" w:sz="0" w:space="0" w:color="auto"/>
        <w:left w:val="none" w:sz="0" w:space="0" w:color="auto"/>
        <w:bottom w:val="none" w:sz="0" w:space="0" w:color="auto"/>
        <w:right w:val="none" w:sz="0" w:space="0" w:color="auto"/>
      </w:divBdr>
    </w:div>
    <w:div w:id="574826997">
      <w:bodyDiv w:val="1"/>
      <w:marLeft w:val="0"/>
      <w:marRight w:val="0"/>
      <w:marTop w:val="0"/>
      <w:marBottom w:val="0"/>
      <w:divBdr>
        <w:top w:val="none" w:sz="0" w:space="0" w:color="auto"/>
        <w:left w:val="none" w:sz="0" w:space="0" w:color="auto"/>
        <w:bottom w:val="none" w:sz="0" w:space="0" w:color="auto"/>
        <w:right w:val="none" w:sz="0" w:space="0" w:color="auto"/>
      </w:divBdr>
    </w:div>
    <w:div w:id="574898857">
      <w:bodyDiv w:val="1"/>
      <w:marLeft w:val="0"/>
      <w:marRight w:val="0"/>
      <w:marTop w:val="0"/>
      <w:marBottom w:val="0"/>
      <w:divBdr>
        <w:top w:val="none" w:sz="0" w:space="0" w:color="auto"/>
        <w:left w:val="none" w:sz="0" w:space="0" w:color="auto"/>
        <w:bottom w:val="none" w:sz="0" w:space="0" w:color="auto"/>
        <w:right w:val="none" w:sz="0" w:space="0" w:color="auto"/>
      </w:divBdr>
    </w:div>
    <w:div w:id="574978300">
      <w:bodyDiv w:val="1"/>
      <w:marLeft w:val="0"/>
      <w:marRight w:val="0"/>
      <w:marTop w:val="0"/>
      <w:marBottom w:val="0"/>
      <w:divBdr>
        <w:top w:val="none" w:sz="0" w:space="0" w:color="auto"/>
        <w:left w:val="none" w:sz="0" w:space="0" w:color="auto"/>
        <w:bottom w:val="none" w:sz="0" w:space="0" w:color="auto"/>
        <w:right w:val="none" w:sz="0" w:space="0" w:color="auto"/>
      </w:divBdr>
    </w:div>
    <w:div w:id="575939996">
      <w:bodyDiv w:val="1"/>
      <w:marLeft w:val="0"/>
      <w:marRight w:val="0"/>
      <w:marTop w:val="0"/>
      <w:marBottom w:val="0"/>
      <w:divBdr>
        <w:top w:val="none" w:sz="0" w:space="0" w:color="auto"/>
        <w:left w:val="none" w:sz="0" w:space="0" w:color="auto"/>
        <w:bottom w:val="none" w:sz="0" w:space="0" w:color="auto"/>
        <w:right w:val="none" w:sz="0" w:space="0" w:color="auto"/>
      </w:divBdr>
      <w:divsChild>
        <w:div w:id="1849170830">
          <w:marLeft w:val="0"/>
          <w:marRight w:val="0"/>
          <w:marTop w:val="0"/>
          <w:marBottom w:val="0"/>
          <w:divBdr>
            <w:top w:val="none" w:sz="0" w:space="0" w:color="auto"/>
            <w:left w:val="none" w:sz="0" w:space="0" w:color="auto"/>
            <w:bottom w:val="none" w:sz="0" w:space="0" w:color="auto"/>
            <w:right w:val="none" w:sz="0" w:space="0" w:color="auto"/>
          </w:divBdr>
        </w:div>
      </w:divsChild>
    </w:div>
    <w:div w:id="576212464">
      <w:bodyDiv w:val="1"/>
      <w:marLeft w:val="0"/>
      <w:marRight w:val="0"/>
      <w:marTop w:val="0"/>
      <w:marBottom w:val="0"/>
      <w:divBdr>
        <w:top w:val="none" w:sz="0" w:space="0" w:color="auto"/>
        <w:left w:val="none" w:sz="0" w:space="0" w:color="auto"/>
        <w:bottom w:val="none" w:sz="0" w:space="0" w:color="auto"/>
        <w:right w:val="none" w:sz="0" w:space="0" w:color="auto"/>
      </w:divBdr>
    </w:div>
    <w:div w:id="576599463">
      <w:bodyDiv w:val="1"/>
      <w:marLeft w:val="0"/>
      <w:marRight w:val="0"/>
      <w:marTop w:val="0"/>
      <w:marBottom w:val="0"/>
      <w:divBdr>
        <w:top w:val="none" w:sz="0" w:space="0" w:color="auto"/>
        <w:left w:val="none" w:sz="0" w:space="0" w:color="auto"/>
        <w:bottom w:val="none" w:sz="0" w:space="0" w:color="auto"/>
        <w:right w:val="none" w:sz="0" w:space="0" w:color="auto"/>
      </w:divBdr>
    </w:div>
    <w:div w:id="579750094">
      <w:bodyDiv w:val="1"/>
      <w:marLeft w:val="0"/>
      <w:marRight w:val="0"/>
      <w:marTop w:val="0"/>
      <w:marBottom w:val="0"/>
      <w:divBdr>
        <w:top w:val="none" w:sz="0" w:space="0" w:color="auto"/>
        <w:left w:val="none" w:sz="0" w:space="0" w:color="auto"/>
        <w:bottom w:val="none" w:sz="0" w:space="0" w:color="auto"/>
        <w:right w:val="none" w:sz="0" w:space="0" w:color="auto"/>
      </w:divBdr>
    </w:div>
    <w:div w:id="580332623">
      <w:bodyDiv w:val="1"/>
      <w:marLeft w:val="0"/>
      <w:marRight w:val="0"/>
      <w:marTop w:val="0"/>
      <w:marBottom w:val="0"/>
      <w:divBdr>
        <w:top w:val="none" w:sz="0" w:space="0" w:color="auto"/>
        <w:left w:val="none" w:sz="0" w:space="0" w:color="auto"/>
        <w:bottom w:val="none" w:sz="0" w:space="0" w:color="auto"/>
        <w:right w:val="none" w:sz="0" w:space="0" w:color="auto"/>
      </w:divBdr>
    </w:div>
    <w:div w:id="580721720">
      <w:bodyDiv w:val="1"/>
      <w:marLeft w:val="0"/>
      <w:marRight w:val="0"/>
      <w:marTop w:val="0"/>
      <w:marBottom w:val="0"/>
      <w:divBdr>
        <w:top w:val="none" w:sz="0" w:space="0" w:color="auto"/>
        <w:left w:val="none" w:sz="0" w:space="0" w:color="auto"/>
        <w:bottom w:val="none" w:sz="0" w:space="0" w:color="auto"/>
        <w:right w:val="none" w:sz="0" w:space="0" w:color="auto"/>
      </w:divBdr>
    </w:div>
    <w:div w:id="582378511">
      <w:bodyDiv w:val="1"/>
      <w:marLeft w:val="0"/>
      <w:marRight w:val="0"/>
      <w:marTop w:val="0"/>
      <w:marBottom w:val="0"/>
      <w:divBdr>
        <w:top w:val="none" w:sz="0" w:space="0" w:color="auto"/>
        <w:left w:val="none" w:sz="0" w:space="0" w:color="auto"/>
        <w:bottom w:val="none" w:sz="0" w:space="0" w:color="auto"/>
        <w:right w:val="none" w:sz="0" w:space="0" w:color="auto"/>
      </w:divBdr>
    </w:div>
    <w:div w:id="583219779">
      <w:bodyDiv w:val="1"/>
      <w:marLeft w:val="0"/>
      <w:marRight w:val="0"/>
      <w:marTop w:val="0"/>
      <w:marBottom w:val="0"/>
      <w:divBdr>
        <w:top w:val="none" w:sz="0" w:space="0" w:color="auto"/>
        <w:left w:val="none" w:sz="0" w:space="0" w:color="auto"/>
        <w:bottom w:val="none" w:sz="0" w:space="0" w:color="auto"/>
        <w:right w:val="none" w:sz="0" w:space="0" w:color="auto"/>
      </w:divBdr>
    </w:div>
    <w:div w:id="584999110">
      <w:bodyDiv w:val="1"/>
      <w:marLeft w:val="0"/>
      <w:marRight w:val="0"/>
      <w:marTop w:val="0"/>
      <w:marBottom w:val="0"/>
      <w:divBdr>
        <w:top w:val="none" w:sz="0" w:space="0" w:color="auto"/>
        <w:left w:val="none" w:sz="0" w:space="0" w:color="auto"/>
        <w:bottom w:val="none" w:sz="0" w:space="0" w:color="auto"/>
        <w:right w:val="none" w:sz="0" w:space="0" w:color="auto"/>
      </w:divBdr>
    </w:div>
    <w:div w:id="585503232">
      <w:bodyDiv w:val="1"/>
      <w:marLeft w:val="0"/>
      <w:marRight w:val="0"/>
      <w:marTop w:val="0"/>
      <w:marBottom w:val="0"/>
      <w:divBdr>
        <w:top w:val="none" w:sz="0" w:space="0" w:color="auto"/>
        <w:left w:val="none" w:sz="0" w:space="0" w:color="auto"/>
        <w:bottom w:val="none" w:sz="0" w:space="0" w:color="auto"/>
        <w:right w:val="none" w:sz="0" w:space="0" w:color="auto"/>
      </w:divBdr>
    </w:div>
    <w:div w:id="585772499">
      <w:bodyDiv w:val="1"/>
      <w:marLeft w:val="0"/>
      <w:marRight w:val="0"/>
      <w:marTop w:val="0"/>
      <w:marBottom w:val="0"/>
      <w:divBdr>
        <w:top w:val="none" w:sz="0" w:space="0" w:color="auto"/>
        <w:left w:val="none" w:sz="0" w:space="0" w:color="auto"/>
        <w:bottom w:val="none" w:sz="0" w:space="0" w:color="auto"/>
        <w:right w:val="none" w:sz="0" w:space="0" w:color="auto"/>
      </w:divBdr>
    </w:div>
    <w:div w:id="586618968">
      <w:bodyDiv w:val="1"/>
      <w:marLeft w:val="0"/>
      <w:marRight w:val="0"/>
      <w:marTop w:val="0"/>
      <w:marBottom w:val="0"/>
      <w:divBdr>
        <w:top w:val="none" w:sz="0" w:space="0" w:color="auto"/>
        <w:left w:val="none" w:sz="0" w:space="0" w:color="auto"/>
        <w:bottom w:val="none" w:sz="0" w:space="0" w:color="auto"/>
        <w:right w:val="none" w:sz="0" w:space="0" w:color="auto"/>
      </w:divBdr>
    </w:div>
    <w:div w:id="590118355">
      <w:bodyDiv w:val="1"/>
      <w:marLeft w:val="0"/>
      <w:marRight w:val="0"/>
      <w:marTop w:val="0"/>
      <w:marBottom w:val="0"/>
      <w:divBdr>
        <w:top w:val="none" w:sz="0" w:space="0" w:color="auto"/>
        <w:left w:val="none" w:sz="0" w:space="0" w:color="auto"/>
        <w:bottom w:val="none" w:sz="0" w:space="0" w:color="auto"/>
        <w:right w:val="none" w:sz="0" w:space="0" w:color="auto"/>
      </w:divBdr>
    </w:div>
    <w:div w:id="591091646">
      <w:bodyDiv w:val="1"/>
      <w:marLeft w:val="0"/>
      <w:marRight w:val="0"/>
      <w:marTop w:val="0"/>
      <w:marBottom w:val="0"/>
      <w:divBdr>
        <w:top w:val="none" w:sz="0" w:space="0" w:color="auto"/>
        <w:left w:val="none" w:sz="0" w:space="0" w:color="auto"/>
        <w:bottom w:val="none" w:sz="0" w:space="0" w:color="auto"/>
        <w:right w:val="none" w:sz="0" w:space="0" w:color="auto"/>
      </w:divBdr>
    </w:div>
    <w:div w:id="591742442">
      <w:bodyDiv w:val="1"/>
      <w:marLeft w:val="0"/>
      <w:marRight w:val="0"/>
      <w:marTop w:val="0"/>
      <w:marBottom w:val="0"/>
      <w:divBdr>
        <w:top w:val="none" w:sz="0" w:space="0" w:color="auto"/>
        <w:left w:val="none" w:sz="0" w:space="0" w:color="auto"/>
        <w:bottom w:val="none" w:sz="0" w:space="0" w:color="auto"/>
        <w:right w:val="none" w:sz="0" w:space="0" w:color="auto"/>
      </w:divBdr>
    </w:div>
    <w:div w:id="594024403">
      <w:bodyDiv w:val="1"/>
      <w:marLeft w:val="0"/>
      <w:marRight w:val="0"/>
      <w:marTop w:val="0"/>
      <w:marBottom w:val="0"/>
      <w:divBdr>
        <w:top w:val="none" w:sz="0" w:space="0" w:color="auto"/>
        <w:left w:val="none" w:sz="0" w:space="0" w:color="auto"/>
        <w:bottom w:val="none" w:sz="0" w:space="0" w:color="auto"/>
        <w:right w:val="none" w:sz="0" w:space="0" w:color="auto"/>
      </w:divBdr>
    </w:div>
    <w:div w:id="594241351">
      <w:bodyDiv w:val="1"/>
      <w:marLeft w:val="0"/>
      <w:marRight w:val="0"/>
      <w:marTop w:val="0"/>
      <w:marBottom w:val="0"/>
      <w:divBdr>
        <w:top w:val="none" w:sz="0" w:space="0" w:color="auto"/>
        <w:left w:val="none" w:sz="0" w:space="0" w:color="auto"/>
        <w:bottom w:val="none" w:sz="0" w:space="0" w:color="auto"/>
        <w:right w:val="none" w:sz="0" w:space="0" w:color="auto"/>
      </w:divBdr>
    </w:div>
    <w:div w:id="595133185">
      <w:bodyDiv w:val="1"/>
      <w:marLeft w:val="0"/>
      <w:marRight w:val="0"/>
      <w:marTop w:val="0"/>
      <w:marBottom w:val="0"/>
      <w:divBdr>
        <w:top w:val="none" w:sz="0" w:space="0" w:color="auto"/>
        <w:left w:val="none" w:sz="0" w:space="0" w:color="auto"/>
        <w:bottom w:val="none" w:sz="0" w:space="0" w:color="auto"/>
        <w:right w:val="none" w:sz="0" w:space="0" w:color="auto"/>
      </w:divBdr>
    </w:div>
    <w:div w:id="596837286">
      <w:bodyDiv w:val="1"/>
      <w:marLeft w:val="0"/>
      <w:marRight w:val="0"/>
      <w:marTop w:val="0"/>
      <w:marBottom w:val="0"/>
      <w:divBdr>
        <w:top w:val="none" w:sz="0" w:space="0" w:color="auto"/>
        <w:left w:val="none" w:sz="0" w:space="0" w:color="auto"/>
        <w:bottom w:val="none" w:sz="0" w:space="0" w:color="auto"/>
        <w:right w:val="none" w:sz="0" w:space="0" w:color="auto"/>
      </w:divBdr>
    </w:div>
    <w:div w:id="598100935">
      <w:bodyDiv w:val="1"/>
      <w:marLeft w:val="0"/>
      <w:marRight w:val="0"/>
      <w:marTop w:val="0"/>
      <w:marBottom w:val="0"/>
      <w:divBdr>
        <w:top w:val="none" w:sz="0" w:space="0" w:color="auto"/>
        <w:left w:val="none" w:sz="0" w:space="0" w:color="auto"/>
        <w:bottom w:val="none" w:sz="0" w:space="0" w:color="auto"/>
        <w:right w:val="none" w:sz="0" w:space="0" w:color="auto"/>
      </w:divBdr>
    </w:div>
    <w:div w:id="598562603">
      <w:bodyDiv w:val="1"/>
      <w:marLeft w:val="0"/>
      <w:marRight w:val="0"/>
      <w:marTop w:val="0"/>
      <w:marBottom w:val="0"/>
      <w:divBdr>
        <w:top w:val="none" w:sz="0" w:space="0" w:color="auto"/>
        <w:left w:val="none" w:sz="0" w:space="0" w:color="auto"/>
        <w:bottom w:val="none" w:sz="0" w:space="0" w:color="auto"/>
        <w:right w:val="none" w:sz="0" w:space="0" w:color="auto"/>
      </w:divBdr>
    </w:div>
    <w:div w:id="599409317">
      <w:bodyDiv w:val="1"/>
      <w:marLeft w:val="0"/>
      <w:marRight w:val="0"/>
      <w:marTop w:val="0"/>
      <w:marBottom w:val="0"/>
      <w:divBdr>
        <w:top w:val="none" w:sz="0" w:space="0" w:color="auto"/>
        <w:left w:val="none" w:sz="0" w:space="0" w:color="auto"/>
        <w:bottom w:val="none" w:sz="0" w:space="0" w:color="auto"/>
        <w:right w:val="none" w:sz="0" w:space="0" w:color="auto"/>
      </w:divBdr>
    </w:div>
    <w:div w:id="601572792">
      <w:bodyDiv w:val="1"/>
      <w:marLeft w:val="0"/>
      <w:marRight w:val="0"/>
      <w:marTop w:val="0"/>
      <w:marBottom w:val="0"/>
      <w:divBdr>
        <w:top w:val="none" w:sz="0" w:space="0" w:color="auto"/>
        <w:left w:val="none" w:sz="0" w:space="0" w:color="auto"/>
        <w:bottom w:val="none" w:sz="0" w:space="0" w:color="auto"/>
        <w:right w:val="none" w:sz="0" w:space="0" w:color="auto"/>
      </w:divBdr>
    </w:div>
    <w:div w:id="601650091">
      <w:bodyDiv w:val="1"/>
      <w:marLeft w:val="0"/>
      <w:marRight w:val="0"/>
      <w:marTop w:val="0"/>
      <w:marBottom w:val="0"/>
      <w:divBdr>
        <w:top w:val="none" w:sz="0" w:space="0" w:color="auto"/>
        <w:left w:val="none" w:sz="0" w:space="0" w:color="auto"/>
        <w:bottom w:val="none" w:sz="0" w:space="0" w:color="auto"/>
        <w:right w:val="none" w:sz="0" w:space="0" w:color="auto"/>
      </w:divBdr>
    </w:div>
    <w:div w:id="602879654">
      <w:bodyDiv w:val="1"/>
      <w:marLeft w:val="0"/>
      <w:marRight w:val="0"/>
      <w:marTop w:val="0"/>
      <w:marBottom w:val="0"/>
      <w:divBdr>
        <w:top w:val="none" w:sz="0" w:space="0" w:color="auto"/>
        <w:left w:val="none" w:sz="0" w:space="0" w:color="auto"/>
        <w:bottom w:val="none" w:sz="0" w:space="0" w:color="auto"/>
        <w:right w:val="none" w:sz="0" w:space="0" w:color="auto"/>
      </w:divBdr>
    </w:div>
    <w:div w:id="603346585">
      <w:bodyDiv w:val="1"/>
      <w:marLeft w:val="0"/>
      <w:marRight w:val="0"/>
      <w:marTop w:val="0"/>
      <w:marBottom w:val="0"/>
      <w:divBdr>
        <w:top w:val="none" w:sz="0" w:space="0" w:color="auto"/>
        <w:left w:val="none" w:sz="0" w:space="0" w:color="auto"/>
        <w:bottom w:val="none" w:sz="0" w:space="0" w:color="auto"/>
        <w:right w:val="none" w:sz="0" w:space="0" w:color="auto"/>
      </w:divBdr>
    </w:div>
    <w:div w:id="604655502">
      <w:bodyDiv w:val="1"/>
      <w:marLeft w:val="0"/>
      <w:marRight w:val="0"/>
      <w:marTop w:val="0"/>
      <w:marBottom w:val="0"/>
      <w:divBdr>
        <w:top w:val="none" w:sz="0" w:space="0" w:color="auto"/>
        <w:left w:val="none" w:sz="0" w:space="0" w:color="auto"/>
        <w:bottom w:val="none" w:sz="0" w:space="0" w:color="auto"/>
        <w:right w:val="none" w:sz="0" w:space="0" w:color="auto"/>
      </w:divBdr>
    </w:div>
    <w:div w:id="605238909">
      <w:bodyDiv w:val="1"/>
      <w:marLeft w:val="0"/>
      <w:marRight w:val="0"/>
      <w:marTop w:val="0"/>
      <w:marBottom w:val="0"/>
      <w:divBdr>
        <w:top w:val="none" w:sz="0" w:space="0" w:color="auto"/>
        <w:left w:val="none" w:sz="0" w:space="0" w:color="auto"/>
        <w:bottom w:val="none" w:sz="0" w:space="0" w:color="auto"/>
        <w:right w:val="none" w:sz="0" w:space="0" w:color="auto"/>
      </w:divBdr>
    </w:div>
    <w:div w:id="605962689">
      <w:bodyDiv w:val="1"/>
      <w:marLeft w:val="0"/>
      <w:marRight w:val="0"/>
      <w:marTop w:val="0"/>
      <w:marBottom w:val="0"/>
      <w:divBdr>
        <w:top w:val="none" w:sz="0" w:space="0" w:color="auto"/>
        <w:left w:val="none" w:sz="0" w:space="0" w:color="auto"/>
        <w:bottom w:val="none" w:sz="0" w:space="0" w:color="auto"/>
        <w:right w:val="none" w:sz="0" w:space="0" w:color="auto"/>
      </w:divBdr>
    </w:div>
    <w:div w:id="606087531">
      <w:bodyDiv w:val="1"/>
      <w:marLeft w:val="0"/>
      <w:marRight w:val="0"/>
      <w:marTop w:val="0"/>
      <w:marBottom w:val="0"/>
      <w:divBdr>
        <w:top w:val="none" w:sz="0" w:space="0" w:color="auto"/>
        <w:left w:val="none" w:sz="0" w:space="0" w:color="auto"/>
        <w:bottom w:val="none" w:sz="0" w:space="0" w:color="auto"/>
        <w:right w:val="none" w:sz="0" w:space="0" w:color="auto"/>
      </w:divBdr>
    </w:div>
    <w:div w:id="606233507">
      <w:bodyDiv w:val="1"/>
      <w:marLeft w:val="0"/>
      <w:marRight w:val="0"/>
      <w:marTop w:val="0"/>
      <w:marBottom w:val="0"/>
      <w:divBdr>
        <w:top w:val="none" w:sz="0" w:space="0" w:color="auto"/>
        <w:left w:val="none" w:sz="0" w:space="0" w:color="auto"/>
        <w:bottom w:val="none" w:sz="0" w:space="0" w:color="auto"/>
        <w:right w:val="none" w:sz="0" w:space="0" w:color="auto"/>
      </w:divBdr>
    </w:div>
    <w:div w:id="607274080">
      <w:bodyDiv w:val="1"/>
      <w:marLeft w:val="0"/>
      <w:marRight w:val="0"/>
      <w:marTop w:val="0"/>
      <w:marBottom w:val="0"/>
      <w:divBdr>
        <w:top w:val="none" w:sz="0" w:space="0" w:color="auto"/>
        <w:left w:val="none" w:sz="0" w:space="0" w:color="auto"/>
        <w:bottom w:val="none" w:sz="0" w:space="0" w:color="auto"/>
        <w:right w:val="none" w:sz="0" w:space="0" w:color="auto"/>
      </w:divBdr>
    </w:div>
    <w:div w:id="607348716">
      <w:bodyDiv w:val="1"/>
      <w:marLeft w:val="0"/>
      <w:marRight w:val="0"/>
      <w:marTop w:val="0"/>
      <w:marBottom w:val="0"/>
      <w:divBdr>
        <w:top w:val="none" w:sz="0" w:space="0" w:color="auto"/>
        <w:left w:val="none" w:sz="0" w:space="0" w:color="auto"/>
        <w:bottom w:val="none" w:sz="0" w:space="0" w:color="auto"/>
        <w:right w:val="none" w:sz="0" w:space="0" w:color="auto"/>
      </w:divBdr>
    </w:div>
    <w:div w:id="608782345">
      <w:bodyDiv w:val="1"/>
      <w:marLeft w:val="0"/>
      <w:marRight w:val="0"/>
      <w:marTop w:val="0"/>
      <w:marBottom w:val="0"/>
      <w:divBdr>
        <w:top w:val="none" w:sz="0" w:space="0" w:color="auto"/>
        <w:left w:val="none" w:sz="0" w:space="0" w:color="auto"/>
        <w:bottom w:val="none" w:sz="0" w:space="0" w:color="auto"/>
        <w:right w:val="none" w:sz="0" w:space="0" w:color="auto"/>
      </w:divBdr>
    </w:div>
    <w:div w:id="609822399">
      <w:bodyDiv w:val="1"/>
      <w:marLeft w:val="0"/>
      <w:marRight w:val="0"/>
      <w:marTop w:val="0"/>
      <w:marBottom w:val="0"/>
      <w:divBdr>
        <w:top w:val="none" w:sz="0" w:space="0" w:color="auto"/>
        <w:left w:val="none" w:sz="0" w:space="0" w:color="auto"/>
        <w:bottom w:val="none" w:sz="0" w:space="0" w:color="auto"/>
        <w:right w:val="none" w:sz="0" w:space="0" w:color="auto"/>
      </w:divBdr>
    </w:div>
    <w:div w:id="609968466">
      <w:bodyDiv w:val="1"/>
      <w:marLeft w:val="0"/>
      <w:marRight w:val="0"/>
      <w:marTop w:val="0"/>
      <w:marBottom w:val="0"/>
      <w:divBdr>
        <w:top w:val="none" w:sz="0" w:space="0" w:color="auto"/>
        <w:left w:val="none" w:sz="0" w:space="0" w:color="auto"/>
        <w:bottom w:val="none" w:sz="0" w:space="0" w:color="auto"/>
        <w:right w:val="none" w:sz="0" w:space="0" w:color="auto"/>
      </w:divBdr>
    </w:div>
    <w:div w:id="610475354">
      <w:bodyDiv w:val="1"/>
      <w:marLeft w:val="0"/>
      <w:marRight w:val="0"/>
      <w:marTop w:val="0"/>
      <w:marBottom w:val="0"/>
      <w:divBdr>
        <w:top w:val="none" w:sz="0" w:space="0" w:color="auto"/>
        <w:left w:val="none" w:sz="0" w:space="0" w:color="auto"/>
        <w:bottom w:val="none" w:sz="0" w:space="0" w:color="auto"/>
        <w:right w:val="none" w:sz="0" w:space="0" w:color="auto"/>
      </w:divBdr>
    </w:div>
    <w:div w:id="612053285">
      <w:bodyDiv w:val="1"/>
      <w:marLeft w:val="0"/>
      <w:marRight w:val="0"/>
      <w:marTop w:val="0"/>
      <w:marBottom w:val="0"/>
      <w:divBdr>
        <w:top w:val="none" w:sz="0" w:space="0" w:color="auto"/>
        <w:left w:val="none" w:sz="0" w:space="0" w:color="auto"/>
        <w:bottom w:val="none" w:sz="0" w:space="0" w:color="auto"/>
        <w:right w:val="none" w:sz="0" w:space="0" w:color="auto"/>
      </w:divBdr>
    </w:div>
    <w:div w:id="612714552">
      <w:bodyDiv w:val="1"/>
      <w:marLeft w:val="0"/>
      <w:marRight w:val="0"/>
      <w:marTop w:val="0"/>
      <w:marBottom w:val="0"/>
      <w:divBdr>
        <w:top w:val="none" w:sz="0" w:space="0" w:color="auto"/>
        <w:left w:val="none" w:sz="0" w:space="0" w:color="auto"/>
        <w:bottom w:val="none" w:sz="0" w:space="0" w:color="auto"/>
        <w:right w:val="none" w:sz="0" w:space="0" w:color="auto"/>
      </w:divBdr>
    </w:div>
    <w:div w:id="614287252">
      <w:bodyDiv w:val="1"/>
      <w:marLeft w:val="0"/>
      <w:marRight w:val="0"/>
      <w:marTop w:val="0"/>
      <w:marBottom w:val="0"/>
      <w:divBdr>
        <w:top w:val="none" w:sz="0" w:space="0" w:color="auto"/>
        <w:left w:val="none" w:sz="0" w:space="0" w:color="auto"/>
        <w:bottom w:val="none" w:sz="0" w:space="0" w:color="auto"/>
        <w:right w:val="none" w:sz="0" w:space="0" w:color="auto"/>
      </w:divBdr>
    </w:div>
    <w:div w:id="615335039">
      <w:bodyDiv w:val="1"/>
      <w:marLeft w:val="0"/>
      <w:marRight w:val="0"/>
      <w:marTop w:val="0"/>
      <w:marBottom w:val="0"/>
      <w:divBdr>
        <w:top w:val="none" w:sz="0" w:space="0" w:color="auto"/>
        <w:left w:val="none" w:sz="0" w:space="0" w:color="auto"/>
        <w:bottom w:val="none" w:sz="0" w:space="0" w:color="auto"/>
        <w:right w:val="none" w:sz="0" w:space="0" w:color="auto"/>
      </w:divBdr>
    </w:div>
    <w:div w:id="615604050">
      <w:bodyDiv w:val="1"/>
      <w:marLeft w:val="0"/>
      <w:marRight w:val="0"/>
      <w:marTop w:val="0"/>
      <w:marBottom w:val="0"/>
      <w:divBdr>
        <w:top w:val="none" w:sz="0" w:space="0" w:color="auto"/>
        <w:left w:val="none" w:sz="0" w:space="0" w:color="auto"/>
        <w:bottom w:val="none" w:sz="0" w:space="0" w:color="auto"/>
        <w:right w:val="none" w:sz="0" w:space="0" w:color="auto"/>
      </w:divBdr>
    </w:div>
    <w:div w:id="616327669">
      <w:bodyDiv w:val="1"/>
      <w:marLeft w:val="0"/>
      <w:marRight w:val="0"/>
      <w:marTop w:val="0"/>
      <w:marBottom w:val="0"/>
      <w:divBdr>
        <w:top w:val="none" w:sz="0" w:space="0" w:color="auto"/>
        <w:left w:val="none" w:sz="0" w:space="0" w:color="auto"/>
        <w:bottom w:val="none" w:sz="0" w:space="0" w:color="auto"/>
        <w:right w:val="none" w:sz="0" w:space="0" w:color="auto"/>
      </w:divBdr>
    </w:div>
    <w:div w:id="617104967">
      <w:bodyDiv w:val="1"/>
      <w:marLeft w:val="0"/>
      <w:marRight w:val="0"/>
      <w:marTop w:val="0"/>
      <w:marBottom w:val="0"/>
      <w:divBdr>
        <w:top w:val="none" w:sz="0" w:space="0" w:color="auto"/>
        <w:left w:val="none" w:sz="0" w:space="0" w:color="auto"/>
        <w:bottom w:val="none" w:sz="0" w:space="0" w:color="auto"/>
        <w:right w:val="none" w:sz="0" w:space="0" w:color="auto"/>
      </w:divBdr>
    </w:div>
    <w:div w:id="618996364">
      <w:bodyDiv w:val="1"/>
      <w:marLeft w:val="0"/>
      <w:marRight w:val="0"/>
      <w:marTop w:val="0"/>
      <w:marBottom w:val="0"/>
      <w:divBdr>
        <w:top w:val="none" w:sz="0" w:space="0" w:color="auto"/>
        <w:left w:val="none" w:sz="0" w:space="0" w:color="auto"/>
        <w:bottom w:val="none" w:sz="0" w:space="0" w:color="auto"/>
        <w:right w:val="none" w:sz="0" w:space="0" w:color="auto"/>
      </w:divBdr>
    </w:div>
    <w:div w:id="619458211">
      <w:bodyDiv w:val="1"/>
      <w:marLeft w:val="0"/>
      <w:marRight w:val="0"/>
      <w:marTop w:val="0"/>
      <w:marBottom w:val="0"/>
      <w:divBdr>
        <w:top w:val="none" w:sz="0" w:space="0" w:color="auto"/>
        <w:left w:val="none" w:sz="0" w:space="0" w:color="auto"/>
        <w:bottom w:val="none" w:sz="0" w:space="0" w:color="auto"/>
        <w:right w:val="none" w:sz="0" w:space="0" w:color="auto"/>
      </w:divBdr>
    </w:div>
    <w:div w:id="619459878">
      <w:bodyDiv w:val="1"/>
      <w:marLeft w:val="0"/>
      <w:marRight w:val="0"/>
      <w:marTop w:val="0"/>
      <w:marBottom w:val="0"/>
      <w:divBdr>
        <w:top w:val="none" w:sz="0" w:space="0" w:color="auto"/>
        <w:left w:val="none" w:sz="0" w:space="0" w:color="auto"/>
        <w:bottom w:val="none" w:sz="0" w:space="0" w:color="auto"/>
        <w:right w:val="none" w:sz="0" w:space="0" w:color="auto"/>
      </w:divBdr>
    </w:div>
    <w:div w:id="620385754">
      <w:bodyDiv w:val="1"/>
      <w:marLeft w:val="0"/>
      <w:marRight w:val="0"/>
      <w:marTop w:val="0"/>
      <w:marBottom w:val="0"/>
      <w:divBdr>
        <w:top w:val="none" w:sz="0" w:space="0" w:color="auto"/>
        <w:left w:val="none" w:sz="0" w:space="0" w:color="auto"/>
        <w:bottom w:val="none" w:sz="0" w:space="0" w:color="auto"/>
        <w:right w:val="none" w:sz="0" w:space="0" w:color="auto"/>
      </w:divBdr>
    </w:div>
    <w:div w:id="620768153">
      <w:bodyDiv w:val="1"/>
      <w:marLeft w:val="0"/>
      <w:marRight w:val="0"/>
      <w:marTop w:val="0"/>
      <w:marBottom w:val="0"/>
      <w:divBdr>
        <w:top w:val="none" w:sz="0" w:space="0" w:color="auto"/>
        <w:left w:val="none" w:sz="0" w:space="0" w:color="auto"/>
        <w:bottom w:val="none" w:sz="0" w:space="0" w:color="auto"/>
        <w:right w:val="none" w:sz="0" w:space="0" w:color="auto"/>
      </w:divBdr>
    </w:div>
    <w:div w:id="621108994">
      <w:bodyDiv w:val="1"/>
      <w:marLeft w:val="0"/>
      <w:marRight w:val="0"/>
      <w:marTop w:val="0"/>
      <w:marBottom w:val="0"/>
      <w:divBdr>
        <w:top w:val="none" w:sz="0" w:space="0" w:color="auto"/>
        <w:left w:val="none" w:sz="0" w:space="0" w:color="auto"/>
        <w:bottom w:val="none" w:sz="0" w:space="0" w:color="auto"/>
        <w:right w:val="none" w:sz="0" w:space="0" w:color="auto"/>
      </w:divBdr>
    </w:div>
    <w:div w:id="622928006">
      <w:bodyDiv w:val="1"/>
      <w:marLeft w:val="0"/>
      <w:marRight w:val="0"/>
      <w:marTop w:val="0"/>
      <w:marBottom w:val="0"/>
      <w:divBdr>
        <w:top w:val="none" w:sz="0" w:space="0" w:color="auto"/>
        <w:left w:val="none" w:sz="0" w:space="0" w:color="auto"/>
        <w:bottom w:val="none" w:sz="0" w:space="0" w:color="auto"/>
        <w:right w:val="none" w:sz="0" w:space="0" w:color="auto"/>
      </w:divBdr>
    </w:div>
    <w:div w:id="623317179">
      <w:bodyDiv w:val="1"/>
      <w:marLeft w:val="0"/>
      <w:marRight w:val="0"/>
      <w:marTop w:val="0"/>
      <w:marBottom w:val="0"/>
      <w:divBdr>
        <w:top w:val="none" w:sz="0" w:space="0" w:color="auto"/>
        <w:left w:val="none" w:sz="0" w:space="0" w:color="auto"/>
        <w:bottom w:val="none" w:sz="0" w:space="0" w:color="auto"/>
        <w:right w:val="none" w:sz="0" w:space="0" w:color="auto"/>
      </w:divBdr>
    </w:div>
    <w:div w:id="624510419">
      <w:bodyDiv w:val="1"/>
      <w:marLeft w:val="0"/>
      <w:marRight w:val="0"/>
      <w:marTop w:val="0"/>
      <w:marBottom w:val="0"/>
      <w:divBdr>
        <w:top w:val="none" w:sz="0" w:space="0" w:color="auto"/>
        <w:left w:val="none" w:sz="0" w:space="0" w:color="auto"/>
        <w:bottom w:val="none" w:sz="0" w:space="0" w:color="auto"/>
        <w:right w:val="none" w:sz="0" w:space="0" w:color="auto"/>
      </w:divBdr>
    </w:div>
    <w:div w:id="625090779">
      <w:bodyDiv w:val="1"/>
      <w:marLeft w:val="0"/>
      <w:marRight w:val="0"/>
      <w:marTop w:val="0"/>
      <w:marBottom w:val="0"/>
      <w:divBdr>
        <w:top w:val="none" w:sz="0" w:space="0" w:color="auto"/>
        <w:left w:val="none" w:sz="0" w:space="0" w:color="auto"/>
        <w:bottom w:val="none" w:sz="0" w:space="0" w:color="auto"/>
        <w:right w:val="none" w:sz="0" w:space="0" w:color="auto"/>
      </w:divBdr>
    </w:div>
    <w:div w:id="625626793">
      <w:bodyDiv w:val="1"/>
      <w:marLeft w:val="0"/>
      <w:marRight w:val="0"/>
      <w:marTop w:val="0"/>
      <w:marBottom w:val="0"/>
      <w:divBdr>
        <w:top w:val="none" w:sz="0" w:space="0" w:color="auto"/>
        <w:left w:val="none" w:sz="0" w:space="0" w:color="auto"/>
        <w:bottom w:val="none" w:sz="0" w:space="0" w:color="auto"/>
        <w:right w:val="none" w:sz="0" w:space="0" w:color="auto"/>
      </w:divBdr>
    </w:div>
    <w:div w:id="626668090">
      <w:bodyDiv w:val="1"/>
      <w:marLeft w:val="0"/>
      <w:marRight w:val="0"/>
      <w:marTop w:val="0"/>
      <w:marBottom w:val="0"/>
      <w:divBdr>
        <w:top w:val="none" w:sz="0" w:space="0" w:color="auto"/>
        <w:left w:val="none" w:sz="0" w:space="0" w:color="auto"/>
        <w:bottom w:val="none" w:sz="0" w:space="0" w:color="auto"/>
        <w:right w:val="none" w:sz="0" w:space="0" w:color="auto"/>
      </w:divBdr>
    </w:div>
    <w:div w:id="627131754">
      <w:bodyDiv w:val="1"/>
      <w:marLeft w:val="0"/>
      <w:marRight w:val="0"/>
      <w:marTop w:val="0"/>
      <w:marBottom w:val="0"/>
      <w:divBdr>
        <w:top w:val="none" w:sz="0" w:space="0" w:color="auto"/>
        <w:left w:val="none" w:sz="0" w:space="0" w:color="auto"/>
        <w:bottom w:val="none" w:sz="0" w:space="0" w:color="auto"/>
        <w:right w:val="none" w:sz="0" w:space="0" w:color="auto"/>
      </w:divBdr>
    </w:div>
    <w:div w:id="628510965">
      <w:bodyDiv w:val="1"/>
      <w:marLeft w:val="0"/>
      <w:marRight w:val="0"/>
      <w:marTop w:val="0"/>
      <w:marBottom w:val="0"/>
      <w:divBdr>
        <w:top w:val="none" w:sz="0" w:space="0" w:color="auto"/>
        <w:left w:val="none" w:sz="0" w:space="0" w:color="auto"/>
        <w:bottom w:val="none" w:sz="0" w:space="0" w:color="auto"/>
        <w:right w:val="none" w:sz="0" w:space="0" w:color="auto"/>
      </w:divBdr>
    </w:div>
    <w:div w:id="628784885">
      <w:bodyDiv w:val="1"/>
      <w:marLeft w:val="0"/>
      <w:marRight w:val="0"/>
      <w:marTop w:val="0"/>
      <w:marBottom w:val="0"/>
      <w:divBdr>
        <w:top w:val="none" w:sz="0" w:space="0" w:color="auto"/>
        <w:left w:val="none" w:sz="0" w:space="0" w:color="auto"/>
        <w:bottom w:val="none" w:sz="0" w:space="0" w:color="auto"/>
        <w:right w:val="none" w:sz="0" w:space="0" w:color="auto"/>
      </w:divBdr>
    </w:div>
    <w:div w:id="628900297">
      <w:bodyDiv w:val="1"/>
      <w:marLeft w:val="0"/>
      <w:marRight w:val="0"/>
      <w:marTop w:val="0"/>
      <w:marBottom w:val="0"/>
      <w:divBdr>
        <w:top w:val="none" w:sz="0" w:space="0" w:color="auto"/>
        <w:left w:val="none" w:sz="0" w:space="0" w:color="auto"/>
        <w:bottom w:val="none" w:sz="0" w:space="0" w:color="auto"/>
        <w:right w:val="none" w:sz="0" w:space="0" w:color="auto"/>
      </w:divBdr>
    </w:div>
    <w:div w:id="628974971">
      <w:bodyDiv w:val="1"/>
      <w:marLeft w:val="0"/>
      <w:marRight w:val="0"/>
      <w:marTop w:val="0"/>
      <w:marBottom w:val="0"/>
      <w:divBdr>
        <w:top w:val="none" w:sz="0" w:space="0" w:color="auto"/>
        <w:left w:val="none" w:sz="0" w:space="0" w:color="auto"/>
        <w:bottom w:val="none" w:sz="0" w:space="0" w:color="auto"/>
        <w:right w:val="none" w:sz="0" w:space="0" w:color="auto"/>
      </w:divBdr>
    </w:div>
    <w:div w:id="629363996">
      <w:bodyDiv w:val="1"/>
      <w:marLeft w:val="0"/>
      <w:marRight w:val="0"/>
      <w:marTop w:val="0"/>
      <w:marBottom w:val="0"/>
      <w:divBdr>
        <w:top w:val="none" w:sz="0" w:space="0" w:color="auto"/>
        <w:left w:val="none" w:sz="0" w:space="0" w:color="auto"/>
        <w:bottom w:val="none" w:sz="0" w:space="0" w:color="auto"/>
        <w:right w:val="none" w:sz="0" w:space="0" w:color="auto"/>
      </w:divBdr>
    </w:div>
    <w:div w:id="630942491">
      <w:bodyDiv w:val="1"/>
      <w:marLeft w:val="0"/>
      <w:marRight w:val="0"/>
      <w:marTop w:val="0"/>
      <w:marBottom w:val="0"/>
      <w:divBdr>
        <w:top w:val="none" w:sz="0" w:space="0" w:color="auto"/>
        <w:left w:val="none" w:sz="0" w:space="0" w:color="auto"/>
        <w:bottom w:val="none" w:sz="0" w:space="0" w:color="auto"/>
        <w:right w:val="none" w:sz="0" w:space="0" w:color="auto"/>
      </w:divBdr>
    </w:div>
    <w:div w:id="630980937">
      <w:bodyDiv w:val="1"/>
      <w:marLeft w:val="0"/>
      <w:marRight w:val="0"/>
      <w:marTop w:val="0"/>
      <w:marBottom w:val="0"/>
      <w:divBdr>
        <w:top w:val="none" w:sz="0" w:space="0" w:color="auto"/>
        <w:left w:val="none" w:sz="0" w:space="0" w:color="auto"/>
        <w:bottom w:val="none" w:sz="0" w:space="0" w:color="auto"/>
        <w:right w:val="none" w:sz="0" w:space="0" w:color="auto"/>
      </w:divBdr>
    </w:div>
    <w:div w:id="631449967">
      <w:bodyDiv w:val="1"/>
      <w:marLeft w:val="0"/>
      <w:marRight w:val="0"/>
      <w:marTop w:val="0"/>
      <w:marBottom w:val="0"/>
      <w:divBdr>
        <w:top w:val="none" w:sz="0" w:space="0" w:color="auto"/>
        <w:left w:val="none" w:sz="0" w:space="0" w:color="auto"/>
        <w:bottom w:val="none" w:sz="0" w:space="0" w:color="auto"/>
        <w:right w:val="none" w:sz="0" w:space="0" w:color="auto"/>
      </w:divBdr>
    </w:div>
    <w:div w:id="631904868">
      <w:bodyDiv w:val="1"/>
      <w:marLeft w:val="0"/>
      <w:marRight w:val="0"/>
      <w:marTop w:val="0"/>
      <w:marBottom w:val="0"/>
      <w:divBdr>
        <w:top w:val="none" w:sz="0" w:space="0" w:color="auto"/>
        <w:left w:val="none" w:sz="0" w:space="0" w:color="auto"/>
        <w:bottom w:val="none" w:sz="0" w:space="0" w:color="auto"/>
        <w:right w:val="none" w:sz="0" w:space="0" w:color="auto"/>
      </w:divBdr>
    </w:div>
    <w:div w:id="633995839">
      <w:bodyDiv w:val="1"/>
      <w:marLeft w:val="0"/>
      <w:marRight w:val="0"/>
      <w:marTop w:val="0"/>
      <w:marBottom w:val="0"/>
      <w:divBdr>
        <w:top w:val="none" w:sz="0" w:space="0" w:color="auto"/>
        <w:left w:val="none" w:sz="0" w:space="0" w:color="auto"/>
        <w:bottom w:val="none" w:sz="0" w:space="0" w:color="auto"/>
        <w:right w:val="none" w:sz="0" w:space="0" w:color="auto"/>
      </w:divBdr>
    </w:div>
    <w:div w:id="634482589">
      <w:bodyDiv w:val="1"/>
      <w:marLeft w:val="0"/>
      <w:marRight w:val="0"/>
      <w:marTop w:val="0"/>
      <w:marBottom w:val="0"/>
      <w:divBdr>
        <w:top w:val="none" w:sz="0" w:space="0" w:color="auto"/>
        <w:left w:val="none" w:sz="0" w:space="0" w:color="auto"/>
        <w:bottom w:val="none" w:sz="0" w:space="0" w:color="auto"/>
        <w:right w:val="none" w:sz="0" w:space="0" w:color="auto"/>
      </w:divBdr>
    </w:div>
    <w:div w:id="634914929">
      <w:bodyDiv w:val="1"/>
      <w:marLeft w:val="0"/>
      <w:marRight w:val="0"/>
      <w:marTop w:val="0"/>
      <w:marBottom w:val="0"/>
      <w:divBdr>
        <w:top w:val="none" w:sz="0" w:space="0" w:color="auto"/>
        <w:left w:val="none" w:sz="0" w:space="0" w:color="auto"/>
        <w:bottom w:val="none" w:sz="0" w:space="0" w:color="auto"/>
        <w:right w:val="none" w:sz="0" w:space="0" w:color="auto"/>
      </w:divBdr>
    </w:div>
    <w:div w:id="634919889">
      <w:bodyDiv w:val="1"/>
      <w:marLeft w:val="0"/>
      <w:marRight w:val="0"/>
      <w:marTop w:val="0"/>
      <w:marBottom w:val="0"/>
      <w:divBdr>
        <w:top w:val="none" w:sz="0" w:space="0" w:color="auto"/>
        <w:left w:val="none" w:sz="0" w:space="0" w:color="auto"/>
        <w:bottom w:val="none" w:sz="0" w:space="0" w:color="auto"/>
        <w:right w:val="none" w:sz="0" w:space="0" w:color="auto"/>
      </w:divBdr>
    </w:div>
    <w:div w:id="635523838">
      <w:bodyDiv w:val="1"/>
      <w:marLeft w:val="0"/>
      <w:marRight w:val="0"/>
      <w:marTop w:val="0"/>
      <w:marBottom w:val="0"/>
      <w:divBdr>
        <w:top w:val="none" w:sz="0" w:space="0" w:color="auto"/>
        <w:left w:val="none" w:sz="0" w:space="0" w:color="auto"/>
        <w:bottom w:val="none" w:sz="0" w:space="0" w:color="auto"/>
        <w:right w:val="none" w:sz="0" w:space="0" w:color="auto"/>
      </w:divBdr>
    </w:div>
    <w:div w:id="635525772">
      <w:bodyDiv w:val="1"/>
      <w:marLeft w:val="0"/>
      <w:marRight w:val="0"/>
      <w:marTop w:val="0"/>
      <w:marBottom w:val="0"/>
      <w:divBdr>
        <w:top w:val="none" w:sz="0" w:space="0" w:color="auto"/>
        <w:left w:val="none" w:sz="0" w:space="0" w:color="auto"/>
        <w:bottom w:val="none" w:sz="0" w:space="0" w:color="auto"/>
        <w:right w:val="none" w:sz="0" w:space="0" w:color="auto"/>
      </w:divBdr>
    </w:div>
    <w:div w:id="635835464">
      <w:bodyDiv w:val="1"/>
      <w:marLeft w:val="0"/>
      <w:marRight w:val="0"/>
      <w:marTop w:val="0"/>
      <w:marBottom w:val="0"/>
      <w:divBdr>
        <w:top w:val="none" w:sz="0" w:space="0" w:color="auto"/>
        <w:left w:val="none" w:sz="0" w:space="0" w:color="auto"/>
        <w:bottom w:val="none" w:sz="0" w:space="0" w:color="auto"/>
        <w:right w:val="none" w:sz="0" w:space="0" w:color="auto"/>
      </w:divBdr>
    </w:div>
    <w:div w:id="636647057">
      <w:bodyDiv w:val="1"/>
      <w:marLeft w:val="0"/>
      <w:marRight w:val="0"/>
      <w:marTop w:val="0"/>
      <w:marBottom w:val="0"/>
      <w:divBdr>
        <w:top w:val="none" w:sz="0" w:space="0" w:color="auto"/>
        <w:left w:val="none" w:sz="0" w:space="0" w:color="auto"/>
        <w:bottom w:val="none" w:sz="0" w:space="0" w:color="auto"/>
        <w:right w:val="none" w:sz="0" w:space="0" w:color="auto"/>
      </w:divBdr>
    </w:div>
    <w:div w:id="636685902">
      <w:bodyDiv w:val="1"/>
      <w:marLeft w:val="0"/>
      <w:marRight w:val="0"/>
      <w:marTop w:val="0"/>
      <w:marBottom w:val="0"/>
      <w:divBdr>
        <w:top w:val="none" w:sz="0" w:space="0" w:color="auto"/>
        <w:left w:val="none" w:sz="0" w:space="0" w:color="auto"/>
        <w:bottom w:val="none" w:sz="0" w:space="0" w:color="auto"/>
        <w:right w:val="none" w:sz="0" w:space="0" w:color="auto"/>
      </w:divBdr>
    </w:div>
    <w:div w:id="636836854">
      <w:bodyDiv w:val="1"/>
      <w:marLeft w:val="0"/>
      <w:marRight w:val="0"/>
      <w:marTop w:val="0"/>
      <w:marBottom w:val="0"/>
      <w:divBdr>
        <w:top w:val="none" w:sz="0" w:space="0" w:color="auto"/>
        <w:left w:val="none" w:sz="0" w:space="0" w:color="auto"/>
        <w:bottom w:val="none" w:sz="0" w:space="0" w:color="auto"/>
        <w:right w:val="none" w:sz="0" w:space="0" w:color="auto"/>
      </w:divBdr>
    </w:div>
    <w:div w:id="637341858">
      <w:bodyDiv w:val="1"/>
      <w:marLeft w:val="0"/>
      <w:marRight w:val="0"/>
      <w:marTop w:val="0"/>
      <w:marBottom w:val="0"/>
      <w:divBdr>
        <w:top w:val="none" w:sz="0" w:space="0" w:color="auto"/>
        <w:left w:val="none" w:sz="0" w:space="0" w:color="auto"/>
        <w:bottom w:val="none" w:sz="0" w:space="0" w:color="auto"/>
        <w:right w:val="none" w:sz="0" w:space="0" w:color="auto"/>
      </w:divBdr>
    </w:div>
    <w:div w:id="640958720">
      <w:bodyDiv w:val="1"/>
      <w:marLeft w:val="0"/>
      <w:marRight w:val="0"/>
      <w:marTop w:val="0"/>
      <w:marBottom w:val="0"/>
      <w:divBdr>
        <w:top w:val="none" w:sz="0" w:space="0" w:color="auto"/>
        <w:left w:val="none" w:sz="0" w:space="0" w:color="auto"/>
        <w:bottom w:val="none" w:sz="0" w:space="0" w:color="auto"/>
        <w:right w:val="none" w:sz="0" w:space="0" w:color="auto"/>
      </w:divBdr>
    </w:div>
    <w:div w:id="642540408">
      <w:bodyDiv w:val="1"/>
      <w:marLeft w:val="0"/>
      <w:marRight w:val="0"/>
      <w:marTop w:val="0"/>
      <w:marBottom w:val="0"/>
      <w:divBdr>
        <w:top w:val="none" w:sz="0" w:space="0" w:color="auto"/>
        <w:left w:val="none" w:sz="0" w:space="0" w:color="auto"/>
        <w:bottom w:val="none" w:sz="0" w:space="0" w:color="auto"/>
        <w:right w:val="none" w:sz="0" w:space="0" w:color="auto"/>
      </w:divBdr>
    </w:div>
    <w:div w:id="643463691">
      <w:bodyDiv w:val="1"/>
      <w:marLeft w:val="0"/>
      <w:marRight w:val="0"/>
      <w:marTop w:val="0"/>
      <w:marBottom w:val="0"/>
      <w:divBdr>
        <w:top w:val="none" w:sz="0" w:space="0" w:color="auto"/>
        <w:left w:val="none" w:sz="0" w:space="0" w:color="auto"/>
        <w:bottom w:val="none" w:sz="0" w:space="0" w:color="auto"/>
        <w:right w:val="none" w:sz="0" w:space="0" w:color="auto"/>
      </w:divBdr>
    </w:div>
    <w:div w:id="643581215">
      <w:bodyDiv w:val="1"/>
      <w:marLeft w:val="0"/>
      <w:marRight w:val="0"/>
      <w:marTop w:val="0"/>
      <w:marBottom w:val="0"/>
      <w:divBdr>
        <w:top w:val="none" w:sz="0" w:space="0" w:color="auto"/>
        <w:left w:val="none" w:sz="0" w:space="0" w:color="auto"/>
        <w:bottom w:val="none" w:sz="0" w:space="0" w:color="auto"/>
        <w:right w:val="none" w:sz="0" w:space="0" w:color="auto"/>
      </w:divBdr>
    </w:div>
    <w:div w:id="644047261">
      <w:bodyDiv w:val="1"/>
      <w:marLeft w:val="0"/>
      <w:marRight w:val="0"/>
      <w:marTop w:val="0"/>
      <w:marBottom w:val="0"/>
      <w:divBdr>
        <w:top w:val="none" w:sz="0" w:space="0" w:color="auto"/>
        <w:left w:val="none" w:sz="0" w:space="0" w:color="auto"/>
        <w:bottom w:val="none" w:sz="0" w:space="0" w:color="auto"/>
        <w:right w:val="none" w:sz="0" w:space="0" w:color="auto"/>
      </w:divBdr>
    </w:div>
    <w:div w:id="644972165">
      <w:bodyDiv w:val="1"/>
      <w:marLeft w:val="0"/>
      <w:marRight w:val="0"/>
      <w:marTop w:val="0"/>
      <w:marBottom w:val="0"/>
      <w:divBdr>
        <w:top w:val="none" w:sz="0" w:space="0" w:color="auto"/>
        <w:left w:val="none" w:sz="0" w:space="0" w:color="auto"/>
        <w:bottom w:val="none" w:sz="0" w:space="0" w:color="auto"/>
        <w:right w:val="none" w:sz="0" w:space="0" w:color="auto"/>
      </w:divBdr>
    </w:div>
    <w:div w:id="645472482">
      <w:bodyDiv w:val="1"/>
      <w:marLeft w:val="0"/>
      <w:marRight w:val="0"/>
      <w:marTop w:val="0"/>
      <w:marBottom w:val="0"/>
      <w:divBdr>
        <w:top w:val="none" w:sz="0" w:space="0" w:color="auto"/>
        <w:left w:val="none" w:sz="0" w:space="0" w:color="auto"/>
        <w:bottom w:val="none" w:sz="0" w:space="0" w:color="auto"/>
        <w:right w:val="none" w:sz="0" w:space="0" w:color="auto"/>
      </w:divBdr>
    </w:div>
    <w:div w:id="647246043">
      <w:bodyDiv w:val="1"/>
      <w:marLeft w:val="0"/>
      <w:marRight w:val="0"/>
      <w:marTop w:val="0"/>
      <w:marBottom w:val="0"/>
      <w:divBdr>
        <w:top w:val="none" w:sz="0" w:space="0" w:color="auto"/>
        <w:left w:val="none" w:sz="0" w:space="0" w:color="auto"/>
        <w:bottom w:val="none" w:sz="0" w:space="0" w:color="auto"/>
        <w:right w:val="none" w:sz="0" w:space="0" w:color="auto"/>
      </w:divBdr>
    </w:div>
    <w:div w:id="648636006">
      <w:bodyDiv w:val="1"/>
      <w:marLeft w:val="0"/>
      <w:marRight w:val="0"/>
      <w:marTop w:val="0"/>
      <w:marBottom w:val="0"/>
      <w:divBdr>
        <w:top w:val="none" w:sz="0" w:space="0" w:color="auto"/>
        <w:left w:val="none" w:sz="0" w:space="0" w:color="auto"/>
        <w:bottom w:val="none" w:sz="0" w:space="0" w:color="auto"/>
        <w:right w:val="none" w:sz="0" w:space="0" w:color="auto"/>
      </w:divBdr>
    </w:div>
    <w:div w:id="649672977">
      <w:bodyDiv w:val="1"/>
      <w:marLeft w:val="0"/>
      <w:marRight w:val="0"/>
      <w:marTop w:val="0"/>
      <w:marBottom w:val="0"/>
      <w:divBdr>
        <w:top w:val="none" w:sz="0" w:space="0" w:color="auto"/>
        <w:left w:val="none" w:sz="0" w:space="0" w:color="auto"/>
        <w:bottom w:val="none" w:sz="0" w:space="0" w:color="auto"/>
        <w:right w:val="none" w:sz="0" w:space="0" w:color="auto"/>
      </w:divBdr>
    </w:div>
    <w:div w:id="651178056">
      <w:bodyDiv w:val="1"/>
      <w:marLeft w:val="0"/>
      <w:marRight w:val="0"/>
      <w:marTop w:val="0"/>
      <w:marBottom w:val="0"/>
      <w:divBdr>
        <w:top w:val="none" w:sz="0" w:space="0" w:color="auto"/>
        <w:left w:val="none" w:sz="0" w:space="0" w:color="auto"/>
        <w:bottom w:val="none" w:sz="0" w:space="0" w:color="auto"/>
        <w:right w:val="none" w:sz="0" w:space="0" w:color="auto"/>
      </w:divBdr>
    </w:div>
    <w:div w:id="651369676">
      <w:bodyDiv w:val="1"/>
      <w:marLeft w:val="0"/>
      <w:marRight w:val="0"/>
      <w:marTop w:val="0"/>
      <w:marBottom w:val="0"/>
      <w:divBdr>
        <w:top w:val="none" w:sz="0" w:space="0" w:color="auto"/>
        <w:left w:val="none" w:sz="0" w:space="0" w:color="auto"/>
        <w:bottom w:val="none" w:sz="0" w:space="0" w:color="auto"/>
        <w:right w:val="none" w:sz="0" w:space="0" w:color="auto"/>
      </w:divBdr>
    </w:div>
    <w:div w:id="651829803">
      <w:bodyDiv w:val="1"/>
      <w:marLeft w:val="0"/>
      <w:marRight w:val="0"/>
      <w:marTop w:val="0"/>
      <w:marBottom w:val="0"/>
      <w:divBdr>
        <w:top w:val="none" w:sz="0" w:space="0" w:color="auto"/>
        <w:left w:val="none" w:sz="0" w:space="0" w:color="auto"/>
        <w:bottom w:val="none" w:sz="0" w:space="0" w:color="auto"/>
        <w:right w:val="none" w:sz="0" w:space="0" w:color="auto"/>
      </w:divBdr>
    </w:div>
    <w:div w:id="652373384">
      <w:bodyDiv w:val="1"/>
      <w:marLeft w:val="0"/>
      <w:marRight w:val="0"/>
      <w:marTop w:val="0"/>
      <w:marBottom w:val="0"/>
      <w:divBdr>
        <w:top w:val="none" w:sz="0" w:space="0" w:color="auto"/>
        <w:left w:val="none" w:sz="0" w:space="0" w:color="auto"/>
        <w:bottom w:val="none" w:sz="0" w:space="0" w:color="auto"/>
        <w:right w:val="none" w:sz="0" w:space="0" w:color="auto"/>
      </w:divBdr>
    </w:div>
    <w:div w:id="653876926">
      <w:bodyDiv w:val="1"/>
      <w:marLeft w:val="0"/>
      <w:marRight w:val="0"/>
      <w:marTop w:val="0"/>
      <w:marBottom w:val="0"/>
      <w:divBdr>
        <w:top w:val="none" w:sz="0" w:space="0" w:color="auto"/>
        <w:left w:val="none" w:sz="0" w:space="0" w:color="auto"/>
        <w:bottom w:val="none" w:sz="0" w:space="0" w:color="auto"/>
        <w:right w:val="none" w:sz="0" w:space="0" w:color="auto"/>
      </w:divBdr>
    </w:div>
    <w:div w:id="653996156">
      <w:bodyDiv w:val="1"/>
      <w:marLeft w:val="0"/>
      <w:marRight w:val="0"/>
      <w:marTop w:val="0"/>
      <w:marBottom w:val="0"/>
      <w:divBdr>
        <w:top w:val="none" w:sz="0" w:space="0" w:color="auto"/>
        <w:left w:val="none" w:sz="0" w:space="0" w:color="auto"/>
        <w:bottom w:val="none" w:sz="0" w:space="0" w:color="auto"/>
        <w:right w:val="none" w:sz="0" w:space="0" w:color="auto"/>
      </w:divBdr>
    </w:div>
    <w:div w:id="654335883">
      <w:bodyDiv w:val="1"/>
      <w:marLeft w:val="0"/>
      <w:marRight w:val="0"/>
      <w:marTop w:val="0"/>
      <w:marBottom w:val="0"/>
      <w:divBdr>
        <w:top w:val="none" w:sz="0" w:space="0" w:color="auto"/>
        <w:left w:val="none" w:sz="0" w:space="0" w:color="auto"/>
        <w:bottom w:val="none" w:sz="0" w:space="0" w:color="auto"/>
        <w:right w:val="none" w:sz="0" w:space="0" w:color="auto"/>
      </w:divBdr>
    </w:div>
    <w:div w:id="654990358">
      <w:bodyDiv w:val="1"/>
      <w:marLeft w:val="0"/>
      <w:marRight w:val="0"/>
      <w:marTop w:val="0"/>
      <w:marBottom w:val="0"/>
      <w:divBdr>
        <w:top w:val="none" w:sz="0" w:space="0" w:color="auto"/>
        <w:left w:val="none" w:sz="0" w:space="0" w:color="auto"/>
        <w:bottom w:val="none" w:sz="0" w:space="0" w:color="auto"/>
        <w:right w:val="none" w:sz="0" w:space="0" w:color="auto"/>
      </w:divBdr>
    </w:div>
    <w:div w:id="654996881">
      <w:bodyDiv w:val="1"/>
      <w:marLeft w:val="0"/>
      <w:marRight w:val="0"/>
      <w:marTop w:val="0"/>
      <w:marBottom w:val="0"/>
      <w:divBdr>
        <w:top w:val="none" w:sz="0" w:space="0" w:color="auto"/>
        <w:left w:val="none" w:sz="0" w:space="0" w:color="auto"/>
        <w:bottom w:val="none" w:sz="0" w:space="0" w:color="auto"/>
        <w:right w:val="none" w:sz="0" w:space="0" w:color="auto"/>
      </w:divBdr>
    </w:div>
    <w:div w:id="655185692">
      <w:bodyDiv w:val="1"/>
      <w:marLeft w:val="0"/>
      <w:marRight w:val="0"/>
      <w:marTop w:val="0"/>
      <w:marBottom w:val="0"/>
      <w:divBdr>
        <w:top w:val="none" w:sz="0" w:space="0" w:color="auto"/>
        <w:left w:val="none" w:sz="0" w:space="0" w:color="auto"/>
        <w:bottom w:val="none" w:sz="0" w:space="0" w:color="auto"/>
        <w:right w:val="none" w:sz="0" w:space="0" w:color="auto"/>
      </w:divBdr>
    </w:div>
    <w:div w:id="655376328">
      <w:bodyDiv w:val="1"/>
      <w:marLeft w:val="0"/>
      <w:marRight w:val="0"/>
      <w:marTop w:val="0"/>
      <w:marBottom w:val="0"/>
      <w:divBdr>
        <w:top w:val="none" w:sz="0" w:space="0" w:color="auto"/>
        <w:left w:val="none" w:sz="0" w:space="0" w:color="auto"/>
        <w:bottom w:val="none" w:sz="0" w:space="0" w:color="auto"/>
        <w:right w:val="none" w:sz="0" w:space="0" w:color="auto"/>
      </w:divBdr>
    </w:div>
    <w:div w:id="657149952">
      <w:bodyDiv w:val="1"/>
      <w:marLeft w:val="0"/>
      <w:marRight w:val="0"/>
      <w:marTop w:val="0"/>
      <w:marBottom w:val="0"/>
      <w:divBdr>
        <w:top w:val="none" w:sz="0" w:space="0" w:color="auto"/>
        <w:left w:val="none" w:sz="0" w:space="0" w:color="auto"/>
        <w:bottom w:val="none" w:sz="0" w:space="0" w:color="auto"/>
        <w:right w:val="none" w:sz="0" w:space="0" w:color="auto"/>
      </w:divBdr>
    </w:div>
    <w:div w:id="657418316">
      <w:bodyDiv w:val="1"/>
      <w:marLeft w:val="0"/>
      <w:marRight w:val="0"/>
      <w:marTop w:val="0"/>
      <w:marBottom w:val="0"/>
      <w:divBdr>
        <w:top w:val="none" w:sz="0" w:space="0" w:color="auto"/>
        <w:left w:val="none" w:sz="0" w:space="0" w:color="auto"/>
        <w:bottom w:val="none" w:sz="0" w:space="0" w:color="auto"/>
        <w:right w:val="none" w:sz="0" w:space="0" w:color="auto"/>
      </w:divBdr>
    </w:div>
    <w:div w:id="660234817">
      <w:bodyDiv w:val="1"/>
      <w:marLeft w:val="0"/>
      <w:marRight w:val="0"/>
      <w:marTop w:val="0"/>
      <w:marBottom w:val="0"/>
      <w:divBdr>
        <w:top w:val="none" w:sz="0" w:space="0" w:color="auto"/>
        <w:left w:val="none" w:sz="0" w:space="0" w:color="auto"/>
        <w:bottom w:val="none" w:sz="0" w:space="0" w:color="auto"/>
        <w:right w:val="none" w:sz="0" w:space="0" w:color="auto"/>
      </w:divBdr>
    </w:div>
    <w:div w:id="660276306">
      <w:bodyDiv w:val="1"/>
      <w:marLeft w:val="0"/>
      <w:marRight w:val="0"/>
      <w:marTop w:val="0"/>
      <w:marBottom w:val="0"/>
      <w:divBdr>
        <w:top w:val="none" w:sz="0" w:space="0" w:color="auto"/>
        <w:left w:val="none" w:sz="0" w:space="0" w:color="auto"/>
        <w:bottom w:val="none" w:sz="0" w:space="0" w:color="auto"/>
        <w:right w:val="none" w:sz="0" w:space="0" w:color="auto"/>
      </w:divBdr>
    </w:div>
    <w:div w:id="661735179">
      <w:bodyDiv w:val="1"/>
      <w:marLeft w:val="0"/>
      <w:marRight w:val="0"/>
      <w:marTop w:val="0"/>
      <w:marBottom w:val="0"/>
      <w:divBdr>
        <w:top w:val="none" w:sz="0" w:space="0" w:color="auto"/>
        <w:left w:val="none" w:sz="0" w:space="0" w:color="auto"/>
        <w:bottom w:val="none" w:sz="0" w:space="0" w:color="auto"/>
        <w:right w:val="none" w:sz="0" w:space="0" w:color="auto"/>
      </w:divBdr>
    </w:div>
    <w:div w:id="662271824">
      <w:bodyDiv w:val="1"/>
      <w:marLeft w:val="0"/>
      <w:marRight w:val="0"/>
      <w:marTop w:val="0"/>
      <w:marBottom w:val="0"/>
      <w:divBdr>
        <w:top w:val="none" w:sz="0" w:space="0" w:color="auto"/>
        <w:left w:val="none" w:sz="0" w:space="0" w:color="auto"/>
        <w:bottom w:val="none" w:sz="0" w:space="0" w:color="auto"/>
        <w:right w:val="none" w:sz="0" w:space="0" w:color="auto"/>
      </w:divBdr>
    </w:div>
    <w:div w:id="662586790">
      <w:bodyDiv w:val="1"/>
      <w:marLeft w:val="0"/>
      <w:marRight w:val="0"/>
      <w:marTop w:val="0"/>
      <w:marBottom w:val="0"/>
      <w:divBdr>
        <w:top w:val="none" w:sz="0" w:space="0" w:color="auto"/>
        <w:left w:val="none" w:sz="0" w:space="0" w:color="auto"/>
        <w:bottom w:val="none" w:sz="0" w:space="0" w:color="auto"/>
        <w:right w:val="none" w:sz="0" w:space="0" w:color="auto"/>
      </w:divBdr>
    </w:div>
    <w:div w:id="662664590">
      <w:bodyDiv w:val="1"/>
      <w:marLeft w:val="0"/>
      <w:marRight w:val="0"/>
      <w:marTop w:val="0"/>
      <w:marBottom w:val="0"/>
      <w:divBdr>
        <w:top w:val="none" w:sz="0" w:space="0" w:color="auto"/>
        <w:left w:val="none" w:sz="0" w:space="0" w:color="auto"/>
        <w:bottom w:val="none" w:sz="0" w:space="0" w:color="auto"/>
        <w:right w:val="none" w:sz="0" w:space="0" w:color="auto"/>
      </w:divBdr>
    </w:div>
    <w:div w:id="663049575">
      <w:bodyDiv w:val="1"/>
      <w:marLeft w:val="0"/>
      <w:marRight w:val="0"/>
      <w:marTop w:val="0"/>
      <w:marBottom w:val="0"/>
      <w:divBdr>
        <w:top w:val="none" w:sz="0" w:space="0" w:color="auto"/>
        <w:left w:val="none" w:sz="0" w:space="0" w:color="auto"/>
        <w:bottom w:val="none" w:sz="0" w:space="0" w:color="auto"/>
        <w:right w:val="none" w:sz="0" w:space="0" w:color="auto"/>
      </w:divBdr>
    </w:div>
    <w:div w:id="663631522">
      <w:bodyDiv w:val="1"/>
      <w:marLeft w:val="0"/>
      <w:marRight w:val="0"/>
      <w:marTop w:val="0"/>
      <w:marBottom w:val="0"/>
      <w:divBdr>
        <w:top w:val="none" w:sz="0" w:space="0" w:color="auto"/>
        <w:left w:val="none" w:sz="0" w:space="0" w:color="auto"/>
        <w:bottom w:val="none" w:sz="0" w:space="0" w:color="auto"/>
        <w:right w:val="none" w:sz="0" w:space="0" w:color="auto"/>
      </w:divBdr>
    </w:div>
    <w:div w:id="666711510">
      <w:bodyDiv w:val="1"/>
      <w:marLeft w:val="0"/>
      <w:marRight w:val="0"/>
      <w:marTop w:val="0"/>
      <w:marBottom w:val="0"/>
      <w:divBdr>
        <w:top w:val="none" w:sz="0" w:space="0" w:color="auto"/>
        <w:left w:val="none" w:sz="0" w:space="0" w:color="auto"/>
        <w:bottom w:val="none" w:sz="0" w:space="0" w:color="auto"/>
        <w:right w:val="none" w:sz="0" w:space="0" w:color="auto"/>
      </w:divBdr>
    </w:div>
    <w:div w:id="666907299">
      <w:bodyDiv w:val="1"/>
      <w:marLeft w:val="0"/>
      <w:marRight w:val="0"/>
      <w:marTop w:val="0"/>
      <w:marBottom w:val="0"/>
      <w:divBdr>
        <w:top w:val="none" w:sz="0" w:space="0" w:color="auto"/>
        <w:left w:val="none" w:sz="0" w:space="0" w:color="auto"/>
        <w:bottom w:val="none" w:sz="0" w:space="0" w:color="auto"/>
        <w:right w:val="none" w:sz="0" w:space="0" w:color="auto"/>
      </w:divBdr>
    </w:div>
    <w:div w:id="668406215">
      <w:bodyDiv w:val="1"/>
      <w:marLeft w:val="0"/>
      <w:marRight w:val="0"/>
      <w:marTop w:val="0"/>
      <w:marBottom w:val="0"/>
      <w:divBdr>
        <w:top w:val="none" w:sz="0" w:space="0" w:color="auto"/>
        <w:left w:val="none" w:sz="0" w:space="0" w:color="auto"/>
        <w:bottom w:val="none" w:sz="0" w:space="0" w:color="auto"/>
        <w:right w:val="none" w:sz="0" w:space="0" w:color="auto"/>
      </w:divBdr>
    </w:div>
    <w:div w:id="668869690">
      <w:bodyDiv w:val="1"/>
      <w:marLeft w:val="0"/>
      <w:marRight w:val="0"/>
      <w:marTop w:val="0"/>
      <w:marBottom w:val="0"/>
      <w:divBdr>
        <w:top w:val="none" w:sz="0" w:space="0" w:color="auto"/>
        <w:left w:val="none" w:sz="0" w:space="0" w:color="auto"/>
        <w:bottom w:val="none" w:sz="0" w:space="0" w:color="auto"/>
        <w:right w:val="none" w:sz="0" w:space="0" w:color="auto"/>
      </w:divBdr>
    </w:div>
    <w:div w:id="669482674">
      <w:bodyDiv w:val="1"/>
      <w:marLeft w:val="0"/>
      <w:marRight w:val="0"/>
      <w:marTop w:val="0"/>
      <w:marBottom w:val="0"/>
      <w:divBdr>
        <w:top w:val="none" w:sz="0" w:space="0" w:color="auto"/>
        <w:left w:val="none" w:sz="0" w:space="0" w:color="auto"/>
        <w:bottom w:val="none" w:sz="0" w:space="0" w:color="auto"/>
        <w:right w:val="none" w:sz="0" w:space="0" w:color="auto"/>
      </w:divBdr>
    </w:div>
    <w:div w:id="669679325">
      <w:bodyDiv w:val="1"/>
      <w:marLeft w:val="0"/>
      <w:marRight w:val="0"/>
      <w:marTop w:val="0"/>
      <w:marBottom w:val="0"/>
      <w:divBdr>
        <w:top w:val="none" w:sz="0" w:space="0" w:color="auto"/>
        <w:left w:val="none" w:sz="0" w:space="0" w:color="auto"/>
        <w:bottom w:val="none" w:sz="0" w:space="0" w:color="auto"/>
        <w:right w:val="none" w:sz="0" w:space="0" w:color="auto"/>
      </w:divBdr>
    </w:div>
    <w:div w:id="670375092">
      <w:bodyDiv w:val="1"/>
      <w:marLeft w:val="0"/>
      <w:marRight w:val="0"/>
      <w:marTop w:val="0"/>
      <w:marBottom w:val="0"/>
      <w:divBdr>
        <w:top w:val="none" w:sz="0" w:space="0" w:color="auto"/>
        <w:left w:val="none" w:sz="0" w:space="0" w:color="auto"/>
        <w:bottom w:val="none" w:sz="0" w:space="0" w:color="auto"/>
        <w:right w:val="none" w:sz="0" w:space="0" w:color="auto"/>
      </w:divBdr>
    </w:div>
    <w:div w:id="672294092">
      <w:bodyDiv w:val="1"/>
      <w:marLeft w:val="0"/>
      <w:marRight w:val="0"/>
      <w:marTop w:val="0"/>
      <w:marBottom w:val="0"/>
      <w:divBdr>
        <w:top w:val="none" w:sz="0" w:space="0" w:color="auto"/>
        <w:left w:val="none" w:sz="0" w:space="0" w:color="auto"/>
        <w:bottom w:val="none" w:sz="0" w:space="0" w:color="auto"/>
        <w:right w:val="none" w:sz="0" w:space="0" w:color="auto"/>
      </w:divBdr>
    </w:div>
    <w:div w:id="672999752">
      <w:bodyDiv w:val="1"/>
      <w:marLeft w:val="0"/>
      <w:marRight w:val="0"/>
      <w:marTop w:val="0"/>
      <w:marBottom w:val="0"/>
      <w:divBdr>
        <w:top w:val="none" w:sz="0" w:space="0" w:color="auto"/>
        <w:left w:val="none" w:sz="0" w:space="0" w:color="auto"/>
        <w:bottom w:val="none" w:sz="0" w:space="0" w:color="auto"/>
        <w:right w:val="none" w:sz="0" w:space="0" w:color="auto"/>
      </w:divBdr>
    </w:div>
    <w:div w:id="673142884">
      <w:bodyDiv w:val="1"/>
      <w:marLeft w:val="0"/>
      <w:marRight w:val="0"/>
      <w:marTop w:val="0"/>
      <w:marBottom w:val="0"/>
      <w:divBdr>
        <w:top w:val="none" w:sz="0" w:space="0" w:color="auto"/>
        <w:left w:val="none" w:sz="0" w:space="0" w:color="auto"/>
        <w:bottom w:val="none" w:sz="0" w:space="0" w:color="auto"/>
        <w:right w:val="none" w:sz="0" w:space="0" w:color="auto"/>
      </w:divBdr>
    </w:div>
    <w:div w:id="673532024">
      <w:bodyDiv w:val="1"/>
      <w:marLeft w:val="0"/>
      <w:marRight w:val="0"/>
      <w:marTop w:val="0"/>
      <w:marBottom w:val="0"/>
      <w:divBdr>
        <w:top w:val="none" w:sz="0" w:space="0" w:color="auto"/>
        <w:left w:val="none" w:sz="0" w:space="0" w:color="auto"/>
        <w:bottom w:val="none" w:sz="0" w:space="0" w:color="auto"/>
        <w:right w:val="none" w:sz="0" w:space="0" w:color="auto"/>
      </w:divBdr>
    </w:div>
    <w:div w:id="675039402">
      <w:bodyDiv w:val="1"/>
      <w:marLeft w:val="0"/>
      <w:marRight w:val="0"/>
      <w:marTop w:val="0"/>
      <w:marBottom w:val="0"/>
      <w:divBdr>
        <w:top w:val="none" w:sz="0" w:space="0" w:color="auto"/>
        <w:left w:val="none" w:sz="0" w:space="0" w:color="auto"/>
        <w:bottom w:val="none" w:sz="0" w:space="0" w:color="auto"/>
        <w:right w:val="none" w:sz="0" w:space="0" w:color="auto"/>
      </w:divBdr>
    </w:div>
    <w:div w:id="675228038">
      <w:bodyDiv w:val="1"/>
      <w:marLeft w:val="0"/>
      <w:marRight w:val="0"/>
      <w:marTop w:val="0"/>
      <w:marBottom w:val="0"/>
      <w:divBdr>
        <w:top w:val="none" w:sz="0" w:space="0" w:color="auto"/>
        <w:left w:val="none" w:sz="0" w:space="0" w:color="auto"/>
        <w:bottom w:val="none" w:sz="0" w:space="0" w:color="auto"/>
        <w:right w:val="none" w:sz="0" w:space="0" w:color="auto"/>
      </w:divBdr>
    </w:div>
    <w:div w:id="675811016">
      <w:bodyDiv w:val="1"/>
      <w:marLeft w:val="0"/>
      <w:marRight w:val="0"/>
      <w:marTop w:val="0"/>
      <w:marBottom w:val="0"/>
      <w:divBdr>
        <w:top w:val="none" w:sz="0" w:space="0" w:color="auto"/>
        <w:left w:val="none" w:sz="0" w:space="0" w:color="auto"/>
        <w:bottom w:val="none" w:sz="0" w:space="0" w:color="auto"/>
        <w:right w:val="none" w:sz="0" w:space="0" w:color="auto"/>
      </w:divBdr>
    </w:div>
    <w:div w:id="676465103">
      <w:bodyDiv w:val="1"/>
      <w:marLeft w:val="0"/>
      <w:marRight w:val="0"/>
      <w:marTop w:val="0"/>
      <w:marBottom w:val="0"/>
      <w:divBdr>
        <w:top w:val="none" w:sz="0" w:space="0" w:color="auto"/>
        <w:left w:val="none" w:sz="0" w:space="0" w:color="auto"/>
        <w:bottom w:val="none" w:sz="0" w:space="0" w:color="auto"/>
        <w:right w:val="none" w:sz="0" w:space="0" w:color="auto"/>
      </w:divBdr>
    </w:div>
    <w:div w:id="677316045">
      <w:bodyDiv w:val="1"/>
      <w:marLeft w:val="0"/>
      <w:marRight w:val="0"/>
      <w:marTop w:val="0"/>
      <w:marBottom w:val="0"/>
      <w:divBdr>
        <w:top w:val="none" w:sz="0" w:space="0" w:color="auto"/>
        <w:left w:val="none" w:sz="0" w:space="0" w:color="auto"/>
        <w:bottom w:val="none" w:sz="0" w:space="0" w:color="auto"/>
        <w:right w:val="none" w:sz="0" w:space="0" w:color="auto"/>
      </w:divBdr>
    </w:div>
    <w:div w:id="679502013">
      <w:bodyDiv w:val="1"/>
      <w:marLeft w:val="0"/>
      <w:marRight w:val="0"/>
      <w:marTop w:val="0"/>
      <w:marBottom w:val="0"/>
      <w:divBdr>
        <w:top w:val="none" w:sz="0" w:space="0" w:color="auto"/>
        <w:left w:val="none" w:sz="0" w:space="0" w:color="auto"/>
        <w:bottom w:val="none" w:sz="0" w:space="0" w:color="auto"/>
        <w:right w:val="none" w:sz="0" w:space="0" w:color="auto"/>
      </w:divBdr>
    </w:div>
    <w:div w:id="679894224">
      <w:bodyDiv w:val="1"/>
      <w:marLeft w:val="0"/>
      <w:marRight w:val="0"/>
      <w:marTop w:val="0"/>
      <w:marBottom w:val="0"/>
      <w:divBdr>
        <w:top w:val="none" w:sz="0" w:space="0" w:color="auto"/>
        <w:left w:val="none" w:sz="0" w:space="0" w:color="auto"/>
        <w:bottom w:val="none" w:sz="0" w:space="0" w:color="auto"/>
        <w:right w:val="none" w:sz="0" w:space="0" w:color="auto"/>
      </w:divBdr>
    </w:div>
    <w:div w:id="680788503">
      <w:bodyDiv w:val="1"/>
      <w:marLeft w:val="0"/>
      <w:marRight w:val="0"/>
      <w:marTop w:val="0"/>
      <w:marBottom w:val="0"/>
      <w:divBdr>
        <w:top w:val="none" w:sz="0" w:space="0" w:color="auto"/>
        <w:left w:val="none" w:sz="0" w:space="0" w:color="auto"/>
        <w:bottom w:val="none" w:sz="0" w:space="0" w:color="auto"/>
        <w:right w:val="none" w:sz="0" w:space="0" w:color="auto"/>
      </w:divBdr>
    </w:div>
    <w:div w:id="680857783">
      <w:bodyDiv w:val="1"/>
      <w:marLeft w:val="0"/>
      <w:marRight w:val="0"/>
      <w:marTop w:val="0"/>
      <w:marBottom w:val="0"/>
      <w:divBdr>
        <w:top w:val="none" w:sz="0" w:space="0" w:color="auto"/>
        <w:left w:val="none" w:sz="0" w:space="0" w:color="auto"/>
        <w:bottom w:val="none" w:sz="0" w:space="0" w:color="auto"/>
        <w:right w:val="none" w:sz="0" w:space="0" w:color="auto"/>
      </w:divBdr>
    </w:div>
    <w:div w:id="682165054">
      <w:bodyDiv w:val="1"/>
      <w:marLeft w:val="0"/>
      <w:marRight w:val="0"/>
      <w:marTop w:val="0"/>
      <w:marBottom w:val="0"/>
      <w:divBdr>
        <w:top w:val="none" w:sz="0" w:space="0" w:color="auto"/>
        <w:left w:val="none" w:sz="0" w:space="0" w:color="auto"/>
        <w:bottom w:val="none" w:sz="0" w:space="0" w:color="auto"/>
        <w:right w:val="none" w:sz="0" w:space="0" w:color="auto"/>
      </w:divBdr>
    </w:div>
    <w:div w:id="682245474">
      <w:bodyDiv w:val="1"/>
      <w:marLeft w:val="0"/>
      <w:marRight w:val="0"/>
      <w:marTop w:val="0"/>
      <w:marBottom w:val="0"/>
      <w:divBdr>
        <w:top w:val="none" w:sz="0" w:space="0" w:color="auto"/>
        <w:left w:val="none" w:sz="0" w:space="0" w:color="auto"/>
        <w:bottom w:val="none" w:sz="0" w:space="0" w:color="auto"/>
        <w:right w:val="none" w:sz="0" w:space="0" w:color="auto"/>
      </w:divBdr>
    </w:div>
    <w:div w:id="682636000">
      <w:bodyDiv w:val="1"/>
      <w:marLeft w:val="0"/>
      <w:marRight w:val="0"/>
      <w:marTop w:val="0"/>
      <w:marBottom w:val="0"/>
      <w:divBdr>
        <w:top w:val="none" w:sz="0" w:space="0" w:color="auto"/>
        <w:left w:val="none" w:sz="0" w:space="0" w:color="auto"/>
        <w:bottom w:val="none" w:sz="0" w:space="0" w:color="auto"/>
        <w:right w:val="none" w:sz="0" w:space="0" w:color="auto"/>
      </w:divBdr>
    </w:div>
    <w:div w:id="682777832">
      <w:bodyDiv w:val="1"/>
      <w:marLeft w:val="0"/>
      <w:marRight w:val="0"/>
      <w:marTop w:val="0"/>
      <w:marBottom w:val="0"/>
      <w:divBdr>
        <w:top w:val="none" w:sz="0" w:space="0" w:color="auto"/>
        <w:left w:val="none" w:sz="0" w:space="0" w:color="auto"/>
        <w:bottom w:val="none" w:sz="0" w:space="0" w:color="auto"/>
        <w:right w:val="none" w:sz="0" w:space="0" w:color="auto"/>
      </w:divBdr>
    </w:div>
    <w:div w:id="683098358">
      <w:bodyDiv w:val="1"/>
      <w:marLeft w:val="0"/>
      <w:marRight w:val="0"/>
      <w:marTop w:val="0"/>
      <w:marBottom w:val="0"/>
      <w:divBdr>
        <w:top w:val="none" w:sz="0" w:space="0" w:color="auto"/>
        <w:left w:val="none" w:sz="0" w:space="0" w:color="auto"/>
        <w:bottom w:val="none" w:sz="0" w:space="0" w:color="auto"/>
        <w:right w:val="none" w:sz="0" w:space="0" w:color="auto"/>
      </w:divBdr>
    </w:div>
    <w:div w:id="683482892">
      <w:bodyDiv w:val="1"/>
      <w:marLeft w:val="0"/>
      <w:marRight w:val="0"/>
      <w:marTop w:val="0"/>
      <w:marBottom w:val="0"/>
      <w:divBdr>
        <w:top w:val="none" w:sz="0" w:space="0" w:color="auto"/>
        <w:left w:val="none" w:sz="0" w:space="0" w:color="auto"/>
        <w:bottom w:val="none" w:sz="0" w:space="0" w:color="auto"/>
        <w:right w:val="none" w:sz="0" w:space="0" w:color="auto"/>
      </w:divBdr>
    </w:div>
    <w:div w:id="685637774">
      <w:bodyDiv w:val="1"/>
      <w:marLeft w:val="0"/>
      <w:marRight w:val="0"/>
      <w:marTop w:val="0"/>
      <w:marBottom w:val="0"/>
      <w:divBdr>
        <w:top w:val="none" w:sz="0" w:space="0" w:color="auto"/>
        <w:left w:val="none" w:sz="0" w:space="0" w:color="auto"/>
        <w:bottom w:val="none" w:sz="0" w:space="0" w:color="auto"/>
        <w:right w:val="none" w:sz="0" w:space="0" w:color="auto"/>
      </w:divBdr>
    </w:div>
    <w:div w:id="685905592">
      <w:bodyDiv w:val="1"/>
      <w:marLeft w:val="0"/>
      <w:marRight w:val="0"/>
      <w:marTop w:val="0"/>
      <w:marBottom w:val="0"/>
      <w:divBdr>
        <w:top w:val="none" w:sz="0" w:space="0" w:color="auto"/>
        <w:left w:val="none" w:sz="0" w:space="0" w:color="auto"/>
        <w:bottom w:val="none" w:sz="0" w:space="0" w:color="auto"/>
        <w:right w:val="none" w:sz="0" w:space="0" w:color="auto"/>
      </w:divBdr>
    </w:div>
    <w:div w:id="685909063">
      <w:bodyDiv w:val="1"/>
      <w:marLeft w:val="0"/>
      <w:marRight w:val="0"/>
      <w:marTop w:val="0"/>
      <w:marBottom w:val="0"/>
      <w:divBdr>
        <w:top w:val="none" w:sz="0" w:space="0" w:color="auto"/>
        <w:left w:val="none" w:sz="0" w:space="0" w:color="auto"/>
        <w:bottom w:val="none" w:sz="0" w:space="0" w:color="auto"/>
        <w:right w:val="none" w:sz="0" w:space="0" w:color="auto"/>
      </w:divBdr>
    </w:div>
    <w:div w:id="686104557">
      <w:bodyDiv w:val="1"/>
      <w:marLeft w:val="0"/>
      <w:marRight w:val="0"/>
      <w:marTop w:val="0"/>
      <w:marBottom w:val="0"/>
      <w:divBdr>
        <w:top w:val="none" w:sz="0" w:space="0" w:color="auto"/>
        <w:left w:val="none" w:sz="0" w:space="0" w:color="auto"/>
        <w:bottom w:val="none" w:sz="0" w:space="0" w:color="auto"/>
        <w:right w:val="none" w:sz="0" w:space="0" w:color="auto"/>
      </w:divBdr>
    </w:div>
    <w:div w:id="686174668">
      <w:bodyDiv w:val="1"/>
      <w:marLeft w:val="0"/>
      <w:marRight w:val="0"/>
      <w:marTop w:val="0"/>
      <w:marBottom w:val="0"/>
      <w:divBdr>
        <w:top w:val="none" w:sz="0" w:space="0" w:color="auto"/>
        <w:left w:val="none" w:sz="0" w:space="0" w:color="auto"/>
        <w:bottom w:val="none" w:sz="0" w:space="0" w:color="auto"/>
        <w:right w:val="none" w:sz="0" w:space="0" w:color="auto"/>
      </w:divBdr>
    </w:div>
    <w:div w:id="686367559">
      <w:bodyDiv w:val="1"/>
      <w:marLeft w:val="0"/>
      <w:marRight w:val="0"/>
      <w:marTop w:val="0"/>
      <w:marBottom w:val="0"/>
      <w:divBdr>
        <w:top w:val="none" w:sz="0" w:space="0" w:color="auto"/>
        <w:left w:val="none" w:sz="0" w:space="0" w:color="auto"/>
        <w:bottom w:val="none" w:sz="0" w:space="0" w:color="auto"/>
        <w:right w:val="none" w:sz="0" w:space="0" w:color="auto"/>
      </w:divBdr>
    </w:div>
    <w:div w:id="686949624">
      <w:bodyDiv w:val="1"/>
      <w:marLeft w:val="0"/>
      <w:marRight w:val="0"/>
      <w:marTop w:val="0"/>
      <w:marBottom w:val="0"/>
      <w:divBdr>
        <w:top w:val="none" w:sz="0" w:space="0" w:color="auto"/>
        <w:left w:val="none" w:sz="0" w:space="0" w:color="auto"/>
        <w:bottom w:val="none" w:sz="0" w:space="0" w:color="auto"/>
        <w:right w:val="none" w:sz="0" w:space="0" w:color="auto"/>
      </w:divBdr>
    </w:div>
    <w:div w:id="687951914">
      <w:bodyDiv w:val="1"/>
      <w:marLeft w:val="0"/>
      <w:marRight w:val="0"/>
      <w:marTop w:val="0"/>
      <w:marBottom w:val="0"/>
      <w:divBdr>
        <w:top w:val="none" w:sz="0" w:space="0" w:color="auto"/>
        <w:left w:val="none" w:sz="0" w:space="0" w:color="auto"/>
        <w:bottom w:val="none" w:sz="0" w:space="0" w:color="auto"/>
        <w:right w:val="none" w:sz="0" w:space="0" w:color="auto"/>
      </w:divBdr>
    </w:div>
    <w:div w:id="688214524">
      <w:bodyDiv w:val="1"/>
      <w:marLeft w:val="0"/>
      <w:marRight w:val="0"/>
      <w:marTop w:val="0"/>
      <w:marBottom w:val="0"/>
      <w:divBdr>
        <w:top w:val="none" w:sz="0" w:space="0" w:color="auto"/>
        <w:left w:val="none" w:sz="0" w:space="0" w:color="auto"/>
        <w:bottom w:val="none" w:sz="0" w:space="0" w:color="auto"/>
        <w:right w:val="none" w:sz="0" w:space="0" w:color="auto"/>
      </w:divBdr>
    </w:div>
    <w:div w:id="688681884">
      <w:bodyDiv w:val="1"/>
      <w:marLeft w:val="0"/>
      <w:marRight w:val="0"/>
      <w:marTop w:val="0"/>
      <w:marBottom w:val="0"/>
      <w:divBdr>
        <w:top w:val="none" w:sz="0" w:space="0" w:color="auto"/>
        <w:left w:val="none" w:sz="0" w:space="0" w:color="auto"/>
        <w:bottom w:val="none" w:sz="0" w:space="0" w:color="auto"/>
        <w:right w:val="none" w:sz="0" w:space="0" w:color="auto"/>
      </w:divBdr>
    </w:div>
    <w:div w:id="689793492">
      <w:bodyDiv w:val="1"/>
      <w:marLeft w:val="0"/>
      <w:marRight w:val="0"/>
      <w:marTop w:val="0"/>
      <w:marBottom w:val="0"/>
      <w:divBdr>
        <w:top w:val="none" w:sz="0" w:space="0" w:color="auto"/>
        <w:left w:val="none" w:sz="0" w:space="0" w:color="auto"/>
        <w:bottom w:val="none" w:sz="0" w:space="0" w:color="auto"/>
        <w:right w:val="none" w:sz="0" w:space="0" w:color="auto"/>
      </w:divBdr>
    </w:div>
    <w:div w:id="690492004">
      <w:bodyDiv w:val="1"/>
      <w:marLeft w:val="0"/>
      <w:marRight w:val="0"/>
      <w:marTop w:val="0"/>
      <w:marBottom w:val="0"/>
      <w:divBdr>
        <w:top w:val="none" w:sz="0" w:space="0" w:color="auto"/>
        <w:left w:val="none" w:sz="0" w:space="0" w:color="auto"/>
        <w:bottom w:val="none" w:sz="0" w:space="0" w:color="auto"/>
        <w:right w:val="none" w:sz="0" w:space="0" w:color="auto"/>
      </w:divBdr>
    </w:div>
    <w:div w:id="691106064">
      <w:bodyDiv w:val="1"/>
      <w:marLeft w:val="0"/>
      <w:marRight w:val="0"/>
      <w:marTop w:val="0"/>
      <w:marBottom w:val="0"/>
      <w:divBdr>
        <w:top w:val="none" w:sz="0" w:space="0" w:color="auto"/>
        <w:left w:val="none" w:sz="0" w:space="0" w:color="auto"/>
        <w:bottom w:val="none" w:sz="0" w:space="0" w:color="auto"/>
        <w:right w:val="none" w:sz="0" w:space="0" w:color="auto"/>
      </w:divBdr>
    </w:div>
    <w:div w:id="691876668">
      <w:bodyDiv w:val="1"/>
      <w:marLeft w:val="0"/>
      <w:marRight w:val="0"/>
      <w:marTop w:val="0"/>
      <w:marBottom w:val="0"/>
      <w:divBdr>
        <w:top w:val="none" w:sz="0" w:space="0" w:color="auto"/>
        <w:left w:val="none" w:sz="0" w:space="0" w:color="auto"/>
        <w:bottom w:val="none" w:sz="0" w:space="0" w:color="auto"/>
        <w:right w:val="none" w:sz="0" w:space="0" w:color="auto"/>
      </w:divBdr>
    </w:div>
    <w:div w:id="691953385">
      <w:bodyDiv w:val="1"/>
      <w:marLeft w:val="0"/>
      <w:marRight w:val="0"/>
      <w:marTop w:val="0"/>
      <w:marBottom w:val="0"/>
      <w:divBdr>
        <w:top w:val="none" w:sz="0" w:space="0" w:color="auto"/>
        <w:left w:val="none" w:sz="0" w:space="0" w:color="auto"/>
        <w:bottom w:val="none" w:sz="0" w:space="0" w:color="auto"/>
        <w:right w:val="none" w:sz="0" w:space="0" w:color="auto"/>
      </w:divBdr>
    </w:div>
    <w:div w:id="692805652">
      <w:bodyDiv w:val="1"/>
      <w:marLeft w:val="0"/>
      <w:marRight w:val="0"/>
      <w:marTop w:val="0"/>
      <w:marBottom w:val="0"/>
      <w:divBdr>
        <w:top w:val="none" w:sz="0" w:space="0" w:color="auto"/>
        <w:left w:val="none" w:sz="0" w:space="0" w:color="auto"/>
        <w:bottom w:val="none" w:sz="0" w:space="0" w:color="auto"/>
        <w:right w:val="none" w:sz="0" w:space="0" w:color="auto"/>
      </w:divBdr>
    </w:div>
    <w:div w:id="693119879">
      <w:bodyDiv w:val="1"/>
      <w:marLeft w:val="0"/>
      <w:marRight w:val="0"/>
      <w:marTop w:val="0"/>
      <w:marBottom w:val="0"/>
      <w:divBdr>
        <w:top w:val="none" w:sz="0" w:space="0" w:color="auto"/>
        <w:left w:val="none" w:sz="0" w:space="0" w:color="auto"/>
        <w:bottom w:val="none" w:sz="0" w:space="0" w:color="auto"/>
        <w:right w:val="none" w:sz="0" w:space="0" w:color="auto"/>
      </w:divBdr>
    </w:div>
    <w:div w:id="693382395">
      <w:bodyDiv w:val="1"/>
      <w:marLeft w:val="0"/>
      <w:marRight w:val="0"/>
      <w:marTop w:val="0"/>
      <w:marBottom w:val="0"/>
      <w:divBdr>
        <w:top w:val="none" w:sz="0" w:space="0" w:color="auto"/>
        <w:left w:val="none" w:sz="0" w:space="0" w:color="auto"/>
        <w:bottom w:val="none" w:sz="0" w:space="0" w:color="auto"/>
        <w:right w:val="none" w:sz="0" w:space="0" w:color="auto"/>
      </w:divBdr>
    </w:div>
    <w:div w:id="693845043">
      <w:bodyDiv w:val="1"/>
      <w:marLeft w:val="0"/>
      <w:marRight w:val="0"/>
      <w:marTop w:val="0"/>
      <w:marBottom w:val="0"/>
      <w:divBdr>
        <w:top w:val="none" w:sz="0" w:space="0" w:color="auto"/>
        <w:left w:val="none" w:sz="0" w:space="0" w:color="auto"/>
        <w:bottom w:val="none" w:sz="0" w:space="0" w:color="auto"/>
        <w:right w:val="none" w:sz="0" w:space="0" w:color="auto"/>
      </w:divBdr>
    </w:div>
    <w:div w:id="694430131">
      <w:bodyDiv w:val="1"/>
      <w:marLeft w:val="0"/>
      <w:marRight w:val="0"/>
      <w:marTop w:val="0"/>
      <w:marBottom w:val="0"/>
      <w:divBdr>
        <w:top w:val="none" w:sz="0" w:space="0" w:color="auto"/>
        <w:left w:val="none" w:sz="0" w:space="0" w:color="auto"/>
        <w:bottom w:val="none" w:sz="0" w:space="0" w:color="auto"/>
        <w:right w:val="none" w:sz="0" w:space="0" w:color="auto"/>
      </w:divBdr>
    </w:div>
    <w:div w:id="695429149">
      <w:bodyDiv w:val="1"/>
      <w:marLeft w:val="0"/>
      <w:marRight w:val="0"/>
      <w:marTop w:val="0"/>
      <w:marBottom w:val="0"/>
      <w:divBdr>
        <w:top w:val="none" w:sz="0" w:space="0" w:color="auto"/>
        <w:left w:val="none" w:sz="0" w:space="0" w:color="auto"/>
        <w:bottom w:val="none" w:sz="0" w:space="0" w:color="auto"/>
        <w:right w:val="none" w:sz="0" w:space="0" w:color="auto"/>
      </w:divBdr>
    </w:div>
    <w:div w:id="696583142">
      <w:bodyDiv w:val="1"/>
      <w:marLeft w:val="0"/>
      <w:marRight w:val="0"/>
      <w:marTop w:val="0"/>
      <w:marBottom w:val="0"/>
      <w:divBdr>
        <w:top w:val="none" w:sz="0" w:space="0" w:color="auto"/>
        <w:left w:val="none" w:sz="0" w:space="0" w:color="auto"/>
        <w:bottom w:val="none" w:sz="0" w:space="0" w:color="auto"/>
        <w:right w:val="none" w:sz="0" w:space="0" w:color="auto"/>
      </w:divBdr>
    </w:div>
    <w:div w:id="696589074">
      <w:bodyDiv w:val="1"/>
      <w:marLeft w:val="0"/>
      <w:marRight w:val="0"/>
      <w:marTop w:val="0"/>
      <w:marBottom w:val="0"/>
      <w:divBdr>
        <w:top w:val="none" w:sz="0" w:space="0" w:color="auto"/>
        <w:left w:val="none" w:sz="0" w:space="0" w:color="auto"/>
        <w:bottom w:val="none" w:sz="0" w:space="0" w:color="auto"/>
        <w:right w:val="none" w:sz="0" w:space="0" w:color="auto"/>
      </w:divBdr>
    </w:div>
    <w:div w:id="696925607">
      <w:bodyDiv w:val="1"/>
      <w:marLeft w:val="0"/>
      <w:marRight w:val="0"/>
      <w:marTop w:val="0"/>
      <w:marBottom w:val="0"/>
      <w:divBdr>
        <w:top w:val="none" w:sz="0" w:space="0" w:color="auto"/>
        <w:left w:val="none" w:sz="0" w:space="0" w:color="auto"/>
        <w:bottom w:val="none" w:sz="0" w:space="0" w:color="auto"/>
        <w:right w:val="none" w:sz="0" w:space="0" w:color="auto"/>
      </w:divBdr>
    </w:div>
    <w:div w:id="697124137">
      <w:bodyDiv w:val="1"/>
      <w:marLeft w:val="0"/>
      <w:marRight w:val="0"/>
      <w:marTop w:val="0"/>
      <w:marBottom w:val="0"/>
      <w:divBdr>
        <w:top w:val="none" w:sz="0" w:space="0" w:color="auto"/>
        <w:left w:val="none" w:sz="0" w:space="0" w:color="auto"/>
        <w:bottom w:val="none" w:sz="0" w:space="0" w:color="auto"/>
        <w:right w:val="none" w:sz="0" w:space="0" w:color="auto"/>
      </w:divBdr>
    </w:div>
    <w:div w:id="697779727">
      <w:bodyDiv w:val="1"/>
      <w:marLeft w:val="0"/>
      <w:marRight w:val="0"/>
      <w:marTop w:val="0"/>
      <w:marBottom w:val="0"/>
      <w:divBdr>
        <w:top w:val="none" w:sz="0" w:space="0" w:color="auto"/>
        <w:left w:val="none" w:sz="0" w:space="0" w:color="auto"/>
        <w:bottom w:val="none" w:sz="0" w:space="0" w:color="auto"/>
        <w:right w:val="none" w:sz="0" w:space="0" w:color="auto"/>
      </w:divBdr>
    </w:div>
    <w:div w:id="698286557">
      <w:bodyDiv w:val="1"/>
      <w:marLeft w:val="0"/>
      <w:marRight w:val="0"/>
      <w:marTop w:val="0"/>
      <w:marBottom w:val="0"/>
      <w:divBdr>
        <w:top w:val="none" w:sz="0" w:space="0" w:color="auto"/>
        <w:left w:val="none" w:sz="0" w:space="0" w:color="auto"/>
        <w:bottom w:val="none" w:sz="0" w:space="0" w:color="auto"/>
        <w:right w:val="none" w:sz="0" w:space="0" w:color="auto"/>
      </w:divBdr>
    </w:div>
    <w:div w:id="698624964">
      <w:bodyDiv w:val="1"/>
      <w:marLeft w:val="0"/>
      <w:marRight w:val="0"/>
      <w:marTop w:val="0"/>
      <w:marBottom w:val="0"/>
      <w:divBdr>
        <w:top w:val="none" w:sz="0" w:space="0" w:color="auto"/>
        <w:left w:val="none" w:sz="0" w:space="0" w:color="auto"/>
        <w:bottom w:val="none" w:sz="0" w:space="0" w:color="auto"/>
        <w:right w:val="none" w:sz="0" w:space="0" w:color="auto"/>
      </w:divBdr>
    </w:div>
    <w:div w:id="701589856">
      <w:bodyDiv w:val="1"/>
      <w:marLeft w:val="0"/>
      <w:marRight w:val="0"/>
      <w:marTop w:val="0"/>
      <w:marBottom w:val="0"/>
      <w:divBdr>
        <w:top w:val="none" w:sz="0" w:space="0" w:color="auto"/>
        <w:left w:val="none" w:sz="0" w:space="0" w:color="auto"/>
        <w:bottom w:val="none" w:sz="0" w:space="0" w:color="auto"/>
        <w:right w:val="none" w:sz="0" w:space="0" w:color="auto"/>
      </w:divBdr>
    </w:div>
    <w:div w:id="702053009">
      <w:bodyDiv w:val="1"/>
      <w:marLeft w:val="0"/>
      <w:marRight w:val="0"/>
      <w:marTop w:val="0"/>
      <w:marBottom w:val="0"/>
      <w:divBdr>
        <w:top w:val="none" w:sz="0" w:space="0" w:color="auto"/>
        <w:left w:val="none" w:sz="0" w:space="0" w:color="auto"/>
        <w:bottom w:val="none" w:sz="0" w:space="0" w:color="auto"/>
        <w:right w:val="none" w:sz="0" w:space="0" w:color="auto"/>
      </w:divBdr>
    </w:div>
    <w:div w:id="702173025">
      <w:bodyDiv w:val="1"/>
      <w:marLeft w:val="0"/>
      <w:marRight w:val="0"/>
      <w:marTop w:val="0"/>
      <w:marBottom w:val="0"/>
      <w:divBdr>
        <w:top w:val="none" w:sz="0" w:space="0" w:color="auto"/>
        <w:left w:val="none" w:sz="0" w:space="0" w:color="auto"/>
        <w:bottom w:val="none" w:sz="0" w:space="0" w:color="auto"/>
        <w:right w:val="none" w:sz="0" w:space="0" w:color="auto"/>
      </w:divBdr>
    </w:div>
    <w:div w:id="703604611">
      <w:bodyDiv w:val="1"/>
      <w:marLeft w:val="0"/>
      <w:marRight w:val="0"/>
      <w:marTop w:val="0"/>
      <w:marBottom w:val="0"/>
      <w:divBdr>
        <w:top w:val="none" w:sz="0" w:space="0" w:color="auto"/>
        <w:left w:val="none" w:sz="0" w:space="0" w:color="auto"/>
        <w:bottom w:val="none" w:sz="0" w:space="0" w:color="auto"/>
        <w:right w:val="none" w:sz="0" w:space="0" w:color="auto"/>
      </w:divBdr>
    </w:div>
    <w:div w:id="704717142">
      <w:bodyDiv w:val="1"/>
      <w:marLeft w:val="0"/>
      <w:marRight w:val="0"/>
      <w:marTop w:val="0"/>
      <w:marBottom w:val="0"/>
      <w:divBdr>
        <w:top w:val="none" w:sz="0" w:space="0" w:color="auto"/>
        <w:left w:val="none" w:sz="0" w:space="0" w:color="auto"/>
        <w:bottom w:val="none" w:sz="0" w:space="0" w:color="auto"/>
        <w:right w:val="none" w:sz="0" w:space="0" w:color="auto"/>
      </w:divBdr>
    </w:div>
    <w:div w:id="705446494">
      <w:bodyDiv w:val="1"/>
      <w:marLeft w:val="0"/>
      <w:marRight w:val="0"/>
      <w:marTop w:val="0"/>
      <w:marBottom w:val="0"/>
      <w:divBdr>
        <w:top w:val="none" w:sz="0" w:space="0" w:color="auto"/>
        <w:left w:val="none" w:sz="0" w:space="0" w:color="auto"/>
        <w:bottom w:val="none" w:sz="0" w:space="0" w:color="auto"/>
        <w:right w:val="none" w:sz="0" w:space="0" w:color="auto"/>
      </w:divBdr>
    </w:div>
    <w:div w:id="705986000">
      <w:bodyDiv w:val="1"/>
      <w:marLeft w:val="0"/>
      <w:marRight w:val="0"/>
      <w:marTop w:val="0"/>
      <w:marBottom w:val="0"/>
      <w:divBdr>
        <w:top w:val="none" w:sz="0" w:space="0" w:color="auto"/>
        <w:left w:val="none" w:sz="0" w:space="0" w:color="auto"/>
        <w:bottom w:val="none" w:sz="0" w:space="0" w:color="auto"/>
        <w:right w:val="none" w:sz="0" w:space="0" w:color="auto"/>
      </w:divBdr>
    </w:div>
    <w:div w:id="706224428">
      <w:bodyDiv w:val="1"/>
      <w:marLeft w:val="0"/>
      <w:marRight w:val="0"/>
      <w:marTop w:val="0"/>
      <w:marBottom w:val="0"/>
      <w:divBdr>
        <w:top w:val="none" w:sz="0" w:space="0" w:color="auto"/>
        <w:left w:val="none" w:sz="0" w:space="0" w:color="auto"/>
        <w:bottom w:val="none" w:sz="0" w:space="0" w:color="auto"/>
        <w:right w:val="none" w:sz="0" w:space="0" w:color="auto"/>
      </w:divBdr>
    </w:div>
    <w:div w:id="707606652">
      <w:bodyDiv w:val="1"/>
      <w:marLeft w:val="0"/>
      <w:marRight w:val="0"/>
      <w:marTop w:val="0"/>
      <w:marBottom w:val="0"/>
      <w:divBdr>
        <w:top w:val="none" w:sz="0" w:space="0" w:color="auto"/>
        <w:left w:val="none" w:sz="0" w:space="0" w:color="auto"/>
        <w:bottom w:val="none" w:sz="0" w:space="0" w:color="auto"/>
        <w:right w:val="none" w:sz="0" w:space="0" w:color="auto"/>
      </w:divBdr>
    </w:div>
    <w:div w:id="708649440">
      <w:bodyDiv w:val="1"/>
      <w:marLeft w:val="0"/>
      <w:marRight w:val="0"/>
      <w:marTop w:val="0"/>
      <w:marBottom w:val="0"/>
      <w:divBdr>
        <w:top w:val="none" w:sz="0" w:space="0" w:color="auto"/>
        <w:left w:val="none" w:sz="0" w:space="0" w:color="auto"/>
        <w:bottom w:val="none" w:sz="0" w:space="0" w:color="auto"/>
        <w:right w:val="none" w:sz="0" w:space="0" w:color="auto"/>
      </w:divBdr>
    </w:div>
    <w:div w:id="709888954">
      <w:bodyDiv w:val="1"/>
      <w:marLeft w:val="0"/>
      <w:marRight w:val="0"/>
      <w:marTop w:val="0"/>
      <w:marBottom w:val="0"/>
      <w:divBdr>
        <w:top w:val="none" w:sz="0" w:space="0" w:color="auto"/>
        <w:left w:val="none" w:sz="0" w:space="0" w:color="auto"/>
        <w:bottom w:val="none" w:sz="0" w:space="0" w:color="auto"/>
        <w:right w:val="none" w:sz="0" w:space="0" w:color="auto"/>
      </w:divBdr>
    </w:div>
    <w:div w:id="710961969">
      <w:bodyDiv w:val="1"/>
      <w:marLeft w:val="0"/>
      <w:marRight w:val="0"/>
      <w:marTop w:val="0"/>
      <w:marBottom w:val="0"/>
      <w:divBdr>
        <w:top w:val="none" w:sz="0" w:space="0" w:color="auto"/>
        <w:left w:val="none" w:sz="0" w:space="0" w:color="auto"/>
        <w:bottom w:val="none" w:sz="0" w:space="0" w:color="auto"/>
        <w:right w:val="none" w:sz="0" w:space="0" w:color="auto"/>
      </w:divBdr>
    </w:div>
    <w:div w:id="711419765">
      <w:bodyDiv w:val="1"/>
      <w:marLeft w:val="0"/>
      <w:marRight w:val="0"/>
      <w:marTop w:val="0"/>
      <w:marBottom w:val="0"/>
      <w:divBdr>
        <w:top w:val="none" w:sz="0" w:space="0" w:color="auto"/>
        <w:left w:val="none" w:sz="0" w:space="0" w:color="auto"/>
        <w:bottom w:val="none" w:sz="0" w:space="0" w:color="auto"/>
        <w:right w:val="none" w:sz="0" w:space="0" w:color="auto"/>
      </w:divBdr>
    </w:div>
    <w:div w:id="712005200">
      <w:bodyDiv w:val="1"/>
      <w:marLeft w:val="0"/>
      <w:marRight w:val="0"/>
      <w:marTop w:val="0"/>
      <w:marBottom w:val="0"/>
      <w:divBdr>
        <w:top w:val="none" w:sz="0" w:space="0" w:color="auto"/>
        <w:left w:val="none" w:sz="0" w:space="0" w:color="auto"/>
        <w:bottom w:val="none" w:sz="0" w:space="0" w:color="auto"/>
        <w:right w:val="none" w:sz="0" w:space="0" w:color="auto"/>
      </w:divBdr>
    </w:div>
    <w:div w:id="712392380">
      <w:bodyDiv w:val="1"/>
      <w:marLeft w:val="0"/>
      <w:marRight w:val="0"/>
      <w:marTop w:val="0"/>
      <w:marBottom w:val="0"/>
      <w:divBdr>
        <w:top w:val="none" w:sz="0" w:space="0" w:color="auto"/>
        <w:left w:val="none" w:sz="0" w:space="0" w:color="auto"/>
        <w:bottom w:val="none" w:sz="0" w:space="0" w:color="auto"/>
        <w:right w:val="none" w:sz="0" w:space="0" w:color="auto"/>
      </w:divBdr>
    </w:div>
    <w:div w:id="712658367">
      <w:bodyDiv w:val="1"/>
      <w:marLeft w:val="0"/>
      <w:marRight w:val="0"/>
      <w:marTop w:val="0"/>
      <w:marBottom w:val="0"/>
      <w:divBdr>
        <w:top w:val="none" w:sz="0" w:space="0" w:color="auto"/>
        <w:left w:val="none" w:sz="0" w:space="0" w:color="auto"/>
        <w:bottom w:val="none" w:sz="0" w:space="0" w:color="auto"/>
        <w:right w:val="none" w:sz="0" w:space="0" w:color="auto"/>
      </w:divBdr>
    </w:div>
    <w:div w:id="712849207">
      <w:bodyDiv w:val="1"/>
      <w:marLeft w:val="0"/>
      <w:marRight w:val="0"/>
      <w:marTop w:val="0"/>
      <w:marBottom w:val="0"/>
      <w:divBdr>
        <w:top w:val="none" w:sz="0" w:space="0" w:color="auto"/>
        <w:left w:val="none" w:sz="0" w:space="0" w:color="auto"/>
        <w:bottom w:val="none" w:sz="0" w:space="0" w:color="auto"/>
        <w:right w:val="none" w:sz="0" w:space="0" w:color="auto"/>
      </w:divBdr>
    </w:div>
    <w:div w:id="714696924">
      <w:bodyDiv w:val="1"/>
      <w:marLeft w:val="0"/>
      <w:marRight w:val="0"/>
      <w:marTop w:val="0"/>
      <w:marBottom w:val="0"/>
      <w:divBdr>
        <w:top w:val="none" w:sz="0" w:space="0" w:color="auto"/>
        <w:left w:val="none" w:sz="0" w:space="0" w:color="auto"/>
        <w:bottom w:val="none" w:sz="0" w:space="0" w:color="auto"/>
        <w:right w:val="none" w:sz="0" w:space="0" w:color="auto"/>
      </w:divBdr>
    </w:div>
    <w:div w:id="714741265">
      <w:bodyDiv w:val="1"/>
      <w:marLeft w:val="0"/>
      <w:marRight w:val="0"/>
      <w:marTop w:val="0"/>
      <w:marBottom w:val="0"/>
      <w:divBdr>
        <w:top w:val="none" w:sz="0" w:space="0" w:color="auto"/>
        <w:left w:val="none" w:sz="0" w:space="0" w:color="auto"/>
        <w:bottom w:val="none" w:sz="0" w:space="0" w:color="auto"/>
        <w:right w:val="none" w:sz="0" w:space="0" w:color="auto"/>
      </w:divBdr>
    </w:div>
    <w:div w:id="716511640">
      <w:bodyDiv w:val="1"/>
      <w:marLeft w:val="0"/>
      <w:marRight w:val="0"/>
      <w:marTop w:val="0"/>
      <w:marBottom w:val="0"/>
      <w:divBdr>
        <w:top w:val="none" w:sz="0" w:space="0" w:color="auto"/>
        <w:left w:val="none" w:sz="0" w:space="0" w:color="auto"/>
        <w:bottom w:val="none" w:sz="0" w:space="0" w:color="auto"/>
        <w:right w:val="none" w:sz="0" w:space="0" w:color="auto"/>
      </w:divBdr>
    </w:div>
    <w:div w:id="716515152">
      <w:bodyDiv w:val="1"/>
      <w:marLeft w:val="0"/>
      <w:marRight w:val="0"/>
      <w:marTop w:val="0"/>
      <w:marBottom w:val="0"/>
      <w:divBdr>
        <w:top w:val="none" w:sz="0" w:space="0" w:color="auto"/>
        <w:left w:val="none" w:sz="0" w:space="0" w:color="auto"/>
        <w:bottom w:val="none" w:sz="0" w:space="0" w:color="auto"/>
        <w:right w:val="none" w:sz="0" w:space="0" w:color="auto"/>
      </w:divBdr>
    </w:div>
    <w:div w:id="717709129">
      <w:bodyDiv w:val="1"/>
      <w:marLeft w:val="0"/>
      <w:marRight w:val="0"/>
      <w:marTop w:val="0"/>
      <w:marBottom w:val="0"/>
      <w:divBdr>
        <w:top w:val="none" w:sz="0" w:space="0" w:color="auto"/>
        <w:left w:val="none" w:sz="0" w:space="0" w:color="auto"/>
        <w:bottom w:val="none" w:sz="0" w:space="0" w:color="auto"/>
        <w:right w:val="none" w:sz="0" w:space="0" w:color="auto"/>
      </w:divBdr>
    </w:div>
    <w:div w:id="718044785">
      <w:bodyDiv w:val="1"/>
      <w:marLeft w:val="0"/>
      <w:marRight w:val="0"/>
      <w:marTop w:val="0"/>
      <w:marBottom w:val="0"/>
      <w:divBdr>
        <w:top w:val="none" w:sz="0" w:space="0" w:color="auto"/>
        <w:left w:val="none" w:sz="0" w:space="0" w:color="auto"/>
        <w:bottom w:val="none" w:sz="0" w:space="0" w:color="auto"/>
        <w:right w:val="none" w:sz="0" w:space="0" w:color="auto"/>
      </w:divBdr>
    </w:div>
    <w:div w:id="718943792">
      <w:bodyDiv w:val="1"/>
      <w:marLeft w:val="0"/>
      <w:marRight w:val="0"/>
      <w:marTop w:val="0"/>
      <w:marBottom w:val="0"/>
      <w:divBdr>
        <w:top w:val="none" w:sz="0" w:space="0" w:color="auto"/>
        <w:left w:val="none" w:sz="0" w:space="0" w:color="auto"/>
        <w:bottom w:val="none" w:sz="0" w:space="0" w:color="auto"/>
        <w:right w:val="none" w:sz="0" w:space="0" w:color="auto"/>
      </w:divBdr>
    </w:div>
    <w:div w:id="719668853">
      <w:bodyDiv w:val="1"/>
      <w:marLeft w:val="0"/>
      <w:marRight w:val="0"/>
      <w:marTop w:val="0"/>
      <w:marBottom w:val="0"/>
      <w:divBdr>
        <w:top w:val="none" w:sz="0" w:space="0" w:color="auto"/>
        <w:left w:val="none" w:sz="0" w:space="0" w:color="auto"/>
        <w:bottom w:val="none" w:sz="0" w:space="0" w:color="auto"/>
        <w:right w:val="none" w:sz="0" w:space="0" w:color="auto"/>
      </w:divBdr>
    </w:div>
    <w:div w:id="719939837">
      <w:bodyDiv w:val="1"/>
      <w:marLeft w:val="0"/>
      <w:marRight w:val="0"/>
      <w:marTop w:val="0"/>
      <w:marBottom w:val="0"/>
      <w:divBdr>
        <w:top w:val="none" w:sz="0" w:space="0" w:color="auto"/>
        <w:left w:val="none" w:sz="0" w:space="0" w:color="auto"/>
        <w:bottom w:val="none" w:sz="0" w:space="0" w:color="auto"/>
        <w:right w:val="none" w:sz="0" w:space="0" w:color="auto"/>
      </w:divBdr>
    </w:div>
    <w:div w:id="721825895">
      <w:bodyDiv w:val="1"/>
      <w:marLeft w:val="0"/>
      <w:marRight w:val="0"/>
      <w:marTop w:val="0"/>
      <w:marBottom w:val="0"/>
      <w:divBdr>
        <w:top w:val="none" w:sz="0" w:space="0" w:color="auto"/>
        <w:left w:val="none" w:sz="0" w:space="0" w:color="auto"/>
        <w:bottom w:val="none" w:sz="0" w:space="0" w:color="auto"/>
        <w:right w:val="none" w:sz="0" w:space="0" w:color="auto"/>
      </w:divBdr>
    </w:div>
    <w:div w:id="721952300">
      <w:bodyDiv w:val="1"/>
      <w:marLeft w:val="0"/>
      <w:marRight w:val="0"/>
      <w:marTop w:val="0"/>
      <w:marBottom w:val="0"/>
      <w:divBdr>
        <w:top w:val="none" w:sz="0" w:space="0" w:color="auto"/>
        <w:left w:val="none" w:sz="0" w:space="0" w:color="auto"/>
        <w:bottom w:val="none" w:sz="0" w:space="0" w:color="auto"/>
        <w:right w:val="none" w:sz="0" w:space="0" w:color="auto"/>
      </w:divBdr>
    </w:div>
    <w:div w:id="722368634">
      <w:bodyDiv w:val="1"/>
      <w:marLeft w:val="0"/>
      <w:marRight w:val="0"/>
      <w:marTop w:val="0"/>
      <w:marBottom w:val="0"/>
      <w:divBdr>
        <w:top w:val="none" w:sz="0" w:space="0" w:color="auto"/>
        <w:left w:val="none" w:sz="0" w:space="0" w:color="auto"/>
        <w:bottom w:val="none" w:sz="0" w:space="0" w:color="auto"/>
        <w:right w:val="none" w:sz="0" w:space="0" w:color="auto"/>
      </w:divBdr>
    </w:div>
    <w:div w:id="722486043">
      <w:bodyDiv w:val="1"/>
      <w:marLeft w:val="0"/>
      <w:marRight w:val="0"/>
      <w:marTop w:val="0"/>
      <w:marBottom w:val="0"/>
      <w:divBdr>
        <w:top w:val="none" w:sz="0" w:space="0" w:color="auto"/>
        <w:left w:val="none" w:sz="0" w:space="0" w:color="auto"/>
        <w:bottom w:val="none" w:sz="0" w:space="0" w:color="auto"/>
        <w:right w:val="none" w:sz="0" w:space="0" w:color="auto"/>
      </w:divBdr>
    </w:div>
    <w:div w:id="723874716">
      <w:bodyDiv w:val="1"/>
      <w:marLeft w:val="0"/>
      <w:marRight w:val="0"/>
      <w:marTop w:val="0"/>
      <w:marBottom w:val="0"/>
      <w:divBdr>
        <w:top w:val="none" w:sz="0" w:space="0" w:color="auto"/>
        <w:left w:val="none" w:sz="0" w:space="0" w:color="auto"/>
        <w:bottom w:val="none" w:sz="0" w:space="0" w:color="auto"/>
        <w:right w:val="none" w:sz="0" w:space="0" w:color="auto"/>
      </w:divBdr>
    </w:div>
    <w:div w:id="724330131">
      <w:bodyDiv w:val="1"/>
      <w:marLeft w:val="0"/>
      <w:marRight w:val="0"/>
      <w:marTop w:val="0"/>
      <w:marBottom w:val="0"/>
      <w:divBdr>
        <w:top w:val="none" w:sz="0" w:space="0" w:color="auto"/>
        <w:left w:val="none" w:sz="0" w:space="0" w:color="auto"/>
        <w:bottom w:val="none" w:sz="0" w:space="0" w:color="auto"/>
        <w:right w:val="none" w:sz="0" w:space="0" w:color="auto"/>
      </w:divBdr>
    </w:div>
    <w:div w:id="724531200">
      <w:bodyDiv w:val="1"/>
      <w:marLeft w:val="0"/>
      <w:marRight w:val="0"/>
      <w:marTop w:val="0"/>
      <w:marBottom w:val="0"/>
      <w:divBdr>
        <w:top w:val="none" w:sz="0" w:space="0" w:color="auto"/>
        <w:left w:val="none" w:sz="0" w:space="0" w:color="auto"/>
        <w:bottom w:val="none" w:sz="0" w:space="0" w:color="auto"/>
        <w:right w:val="none" w:sz="0" w:space="0" w:color="auto"/>
      </w:divBdr>
    </w:div>
    <w:div w:id="725223093">
      <w:bodyDiv w:val="1"/>
      <w:marLeft w:val="0"/>
      <w:marRight w:val="0"/>
      <w:marTop w:val="0"/>
      <w:marBottom w:val="0"/>
      <w:divBdr>
        <w:top w:val="none" w:sz="0" w:space="0" w:color="auto"/>
        <w:left w:val="none" w:sz="0" w:space="0" w:color="auto"/>
        <w:bottom w:val="none" w:sz="0" w:space="0" w:color="auto"/>
        <w:right w:val="none" w:sz="0" w:space="0" w:color="auto"/>
      </w:divBdr>
    </w:div>
    <w:div w:id="729960758">
      <w:bodyDiv w:val="1"/>
      <w:marLeft w:val="0"/>
      <w:marRight w:val="0"/>
      <w:marTop w:val="0"/>
      <w:marBottom w:val="0"/>
      <w:divBdr>
        <w:top w:val="none" w:sz="0" w:space="0" w:color="auto"/>
        <w:left w:val="none" w:sz="0" w:space="0" w:color="auto"/>
        <w:bottom w:val="none" w:sz="0" w:space="0" w:color="auto"/>
        <w:right w:val="none" w:sz="0" w:space="0" w:color="auto"/>
      </w:divBdr>
    </w:div>
    <w:div w:id="731465062">
      <w:bodyDiv w:val="1"/>
      <w:marLeft w:val="0"/>
      <w:marRight w:val="0"/>
      <w:marTop w:val="0"/>
      <w:marBottom w:val="0"/>
      <w:divBdr>
        <w:top w:val="none" w:sz="0" w:space="0" w:color="auto"/>
        <w:left w:val="none" w:sz="0" w:space="0" w:color="auto"/>
        <w:bottom w:val="none" w:sz="0" w:space="0" w:color="auto"/>
        <w:right w:val="none" w:sz="0" w:space="0" w:color="auto"/>
      </w:divBdr>
    </w:div>
    <w:div w:id="731999058">
      <w:bodyDiv w:val="1"/>
      <w:marLeft w:val="0"/>
      <w:marRight w:val="0"/>
      <w:marTop w:val="0"/>
      <w:marBottom w:val="0"/>
      <w:divBdr>
        <w:top w:val="none" w:sz="0" w:space="0" w:color="auto"/>
        <w:left w:val="none" w:sz="0" w:space="0" w:color="auto"/>
        <w:bottom w:val="none" w:sz="0" w:space="0" w:color="auto"/>
        <w:right w:val="none" w:sz="0" w:space="0" w:color="auto"/>
      </w:divBdr>
    </w:div>
    <w:div w:id="732461290">
      <w:bodyDiv w:val="1"/>
      <w:marLeft w:val="0"/>
      <w:marRight w:val="0"/>
      <w:marTop w:val="0"/>
      <w:marBottom w:val="0"/>
      <w:divBdr>
        <w:top w:val="none" w:sz="0" w:space="0" w:color="auto"/>
        <w:left w:val="none" w:sz="0" w:space="0" w:color="auto"/>
        <w:bottom w:val="none" w:sz="0" w:space="0" w:color="auto"/>
        <w:right w:val="none" w:sz="0" w:space="0" w:color="auto"/>
      </w:divBdr>
    </w:div>
    <w:div w:id="732890262">
      <w:bodyDiv w:val="1"/>
      <w:marLeft w:val="0"/>
      <w:marRight w:val="0"/>
      <w:marTop w:val="0"/>
      <w:marBottom w:val="0"/>
      <w:divBdr>
        <w:top w:val="none" w:sz="0" w:space="0" w:color="auto"/>
        <w:left w:val="none" w:sz="0" w:space="0" w:color="auto"/>
        <w:bottom w:val="none" w:sz="0" w:space="0" w:color="auto"/>
        <w:right w:val="none" w:sz="0" w:space="0" w:color="auto"/>
      </w:divBdr>
    </w:div>
    <w:div w:id="733160575">
      <w:bodyDiv w:val="1"/>
      <w:marLeft w:val="0"/>
      <w:marRight w:val="0"/>
      <w:marTop w:val="0"/>
      <w:marBottom w:val="0"/>
      <w:divBdr>
        <w:top w:val="none" w:sz="0" w:space="0" w:color="auto"/>
        <w:left w:val="none" w:sz="0" w:space="0" w:color="auto"/>
        <w:bottom w:val="none" w:sz="0" w:space="0" w:color="auto"/>
        <w:right w:val="none" w:sz="0" w:space="0" w:color="auto"/>
      </w:divBdr>
    </w:div>
    <w:div w:id="733167224">
      <w:bodyDiv w:val="1"/>
      <w:marLeft w:val="0"/>
      <w:marRight w:val="0"/>
      <w:marTop w:val="0"/>
      <w:marBottom w:val="0"/>
      <w:divBdr>
        <w:top w:val="none" w:sz="0" w:space="0" w:color="auto"/>
        <w:left w:val="none" w:sz="0" w:space="0" w:color="auto"/>
        <w:bottom w:val="none" w:sz="0" w:space="0" w:color="auto"/>
        <w:right w:val="none" w:sz="0" w:space="0" w:color="auto"/>
      </w:divBdr>
    </w:div>
    <w:div w:id="734011585">
      <w:bodyDiv w:val="1"/>
      <w:marLeft w:val="0"/>
      <w:marRight w:val="0"/>
      <w:marTop w:val="0"/>
      <w:marBottom w:val="0"/>
      <w:divBdr>
        <w:top w:val="none" w:sz="0" w:space="0" w:color="auto"/>
        <w:left w:val="none" w:sz="0" w:space="0" w:color="auto"/>
        <w:bottom w:val="none" w:sz="0" w:space="0" w:color="auto"/>
        <w:right w:val="none" w:sz="0" w:space="0" w:color="auto"/>
      </w:divBdr>
    </w:div>
    <w:div w:id="734012423">
      <w:bodyDiv w:val="1"/>
      <w:marLeft w:val="0"/>
      <w:marRight w:val="0"/>
      <w:marTop w:val="0"/>
      <w:marBottom w:val="0"/>
      <w:divBdr>
        <w:top w:val="none" w:sz="0" w:space="0" w:color="auto"/>
        <w:left w:val="none" w:sz="0" w:space="0" w:color="auto"/>
        <w:bottom w:val="none" w:sz="0" w:space="0" w:color="auto"/>
        <w:right w:val="none" w:sz="0" w:space="0" w:color="auto"/>
      </w:divBdr>
    </w:div>
    <w:div w:id="734353168">
      <w:bodyDiv w:val="1"/>
      <w:marLeft w:val="0"/>
      <w:marRight w:val="0"/>
      <w:marTop w:val="0"/>
      <w:marBottom w:val="0"/>
      <w:divBdr>
        <w:top w:val="none" w:sz="0" w:space="0" w:color="auto"/>
        <w:left w:val="none" w:sz="0" w:space="0" w:color="auto"/>
        <w:bottom w:val="none" w:sz="0" w:space="0" w:color="auto"/>
        <w:right w:val="none" w:sz="0" w:space="0" w:color="auto"/>
      </w:divBdr>
    </w:div>
    <w:div w:id="735206480">
      <w:bodyDiv w:val="1"/>
      <w:marLeft w:val="0"/>
      <w:marRight w:val="0"/>
      <w:marTop w:val="0"/>
      <w:marBottom w:val="0"/>
      <w:divBdr>
        <w:top w:val="none" w:sz="0" w:space="0" w:color="auto"/>
        <w:left w:val="none" w:sz="0" w:space="0" w:color="auto"/>
        <w:bottom w:val="none" w:sz="0" w:space="0" w:color="auto"/>
        <w:right w:val="none" w:sz="0" w:space="0" w:color="auto"/>
      </w:divBdr>
    </w:div>
    <w:div w:id="736391861">
      <w:bodyDiv w:val="1"/>
      <w:marLeft w:val="0"/>
      <w:marRight w:val="0"/>
      <w:marTop w:val="0"/>
      <w:marBottom w:val="0"/>
      <w:divBdr>
        <w:top w:val="none" w:sz="0" w:space="0" w:color="auto"/>
        <w:left w:val="none" w:sz="0" w:space="0" w:color="auto"/>
        <w:bottom w:val="none" w:sz="0" w:space="0" w:color="auto"/>
        <w:right w:val="none" w:sz="0" w:space="0" w:color="auto"/>
      </w:divBdr>
    </w:div>
    <w:div w:id="736559593">
      <w:bodyDiv w:val="1"/>
      <w:marLeft w:val="0"/>
      <w:marRight w:val="0"/>
      <w:marTop w:val="0"/>
      <w:marBottom w:val="0"/>
      <w:divBdr>
        <w:top w:val="none" w:sz="0" w:space="0" w:color="auto"/>
        <w:left w:val="none" w:sz="0" w:space="0" w:color="auto"/>
        <w:bottom w:val="none" w:sz="0" w:space="0" w:color="auto"/>
        <w:right w:val="none" w:sz="0" w:space="0" w:color="auto"/>
      </w:divBdr>
    </w:div>
    <w:div w:id="736629681">
      <w:bodyDiv w:val="1"/>
      <w:marLeft w:val="0"/>
      <w:marRight w:val="0"/>
      <w:marTop w:val="0"/>
      <w:marBottom w:val="0"/>
      <w:divBdr>
        <w:top w:val="none" w:sz="0" w:space="0" w:color="auto"/>
        <w:left w:val="none" w:sz="0" w:space="0" w:color="auto"/>
        <w:bottom w:val="none" w:sz="0" w:space="0" w:color="auto"/>
        <w:right w:val="none" w:sz="0" w:space="0" w:color="auto"/>
      </w:divBdr>
    </w:div>
    <w:div w:id="736634549">
      <w:bodyDiv w:val="1"/>
      <w:marLeft w:val="0"/>
      <w:marRight w:val="0"/>
      <w:marTop w:val="0"/>
      <w:marBottom w:val="0"/>
      <w:divBdr>
        <w:top w:val="none" w:sz="0" w:space="0" w:color="auto"/>
        <w:left w:val="none" w:sz="0" w:space="0" w:color="auto"/>
        <w:bottom w:val="none" w:sz="0" w:space="0" w:color="auto"/>
        <w:right w:val="none" w:sz="0" w:space="0" w:color="auto"/>
      </w:divBdr>
    </w:div>
    <w:div w:id="736830588">
      <w:bodyDiv w:val="1"/>
      <w:marLeft w:val="0"/>
      <w:marRight w:val="0"/>
      <w:marTop w:val="0"/>
      <w:marBottom w:val="0"/>
      <w:divBdr>
        <w:top w:val="none" w:sz="0" w:space="0" w:color="auto"/>
        <w:left w:val="none" w:sz="0" w:space="0" w:color="auto"/>
        <w:bottom w:val="none" w:sz="0" w:space="0" w:color="auto"/>
        <w:right w:val="none" w:sz="0" w:space="0" w:color="auto"/>
      </w:divBdr>
    </w:div>
    <w:div w:id="737678134">
      <w:bodyDiv w:val="1"/>
      <w:marLeft w:val="0"/>
      <w:marRight w:val="0"/>
      <w:marTop w:val="0"/>
      <w:marBottom w:val="0"/>
      <w:divBdr>
        <w:top w:val="none" w:sz="0" w:space="0" w:color="auto"/>
        <w:left w:val="none" w:sz="0" w:space="0" w:color="auto"/>
        <w:bottom w:val="none" w:sz="0" w:space="0" w:color="auto"/>
        <w:right w:val="none" w:sz="0" w:space="0" w:color="auto"/>
      </w:divBdr>
    </w:div>
    <w:div w:id="737896727">
      <w:bodyDiv w:val="1"/>
      <w:marLeft w:val="0"/>
      <w:marRight w:val="0"/>
      <w:marTop w:val="0"/>
      <w:marBottom w:val="0"/>
      <w:divBdr>
        <w:top w:val="none" w:sz="0" w:space="0" w:color="auto"/>
        <w:left w:val="none" w:sz="0" w:space="0" w:color="auto"/>
        <w:bottom w:val="none" w:sz="0" w:space="0" w:color="auto"/>
        <w:right w:val="none" w:sz="0" w:space="0" w:color="auto"/>
      </w:divBdr>
    </w:div>
    <w:div w:id="742602772">
      <w:bodyDiv w:val="1"/>
      <w:marLeft w:val="0"/>
      <w:marRight w:val="0"/>
      <w:marTop w:val="0"/>
      <w:marBottom w:val="0"/>
      <w:divBdr>
        <w:top w:val="none" w:sz="0" w:space="0" w:color="auto"/>
        <w:left w:val="none" w:sz="0" w:space="0" w:color="auto"/>
        <w:bottom w:val="none" w:sz="0" w:space="0" w:color="auto"/>
        <w:right w:val="none" w:sz="0" w:space="0" w:color="auto"/>
      </w:divBdr>
    </w:div>
    <w:div w:id="744378925">
      <w:bodyDiv w:val="1"/>
      <w:marLeft w:val="0"/>
      <w:marRight w:val="0"/>
      <w:marTop w:val="0"/>
      <w:marBottom w:val="0"/>
      <w:divBdr>
        <w:top w:val="none" w:sz="0" w:space="0" w:color="auto"/>
        <w:left w:val="none" w:sz="0" w:space="0" w:color="auto"/>
        <w:bottom w:val="none" w:sz="0" w:space="0" w:color="auto"/>
        <w:right w:val="none" w:sz="0" w:space="0" w:color="auto"/>
      </w:divBdr>
    </w:div>
    <w:div w:id="744687545">
      <w:bodyDiv w:val="1"/>
      <w:marLeft w:val="0"/>
      <w:marRight w:val="0"/>
      <w:marTop w:val="0"/>
      <w:marBottom w:val="0"/>
      <w:divBdr>
        <w:top w:val="none" w:sz="0" w:space="0" w:color="auto"/>
        <w:left w:val="none" w:sz="0" w:space="0" w:color="auto"/>
        <w:bottom w:val="none" w:sz="0" w:space="0" w:color="auto"/>
        <w:right w:val="none" w:sz="0" w:space="0" w:color="auto"/>
      </w:divBdr>
    </w:div>
    <w:div w:id="745228151">
      <w:bodyDiv w:val="1"/>
      <w:marLeft w:val="0"/>
      <w:marRight w:val="0"/>
      <w:marTop w:val="0"/>
      <w:marBottom w:val="0"/>
      <w:divBdr>
        <w:top w:val="none" w:sz="0" w:space="0" w:color="auto"/>
        <w:left w:val="none" w:sz="0" w:space="0" w:color="auto"/>
        <w:bottom w:val="none" w:sz="0" w:space="0" w:color="auto"/>
        <w:right w:val="none" w:sz="0" w:space="0" w:color="auto"/>
      </w:divBdr>
    </w:div>
    <w:div w:id="746221149">
      <w:bodyDiv w:val="1"/>
      <w:marLeft w:val="0"/>
      <w:marRight w:val="0"/>
      <w:marTop w:val="0"/>
      <w:marBottom w:val="0"/>
      <w:divBdr>
        <w:top w:val="none" w:sz="0" w:space="0" w:color="auto"/>
        <w:left w:val="none" w:sz="0" w:space="0" w:color="auto"/>
        <w:bottom w:val="none" w:sz="0" w:space="0" w:color="auto"/>
        <w:right w:val="none" w:sz="0" w:space="0" w:color="auto"/>
      </w:divBdr>
    </w:div>
    <w:div w:id="747263896">
      <w:bodyDiv w:val="1"/>
      <w:marLeft w:val="0"/>
      <w:marRight w:val="0"/>
      <w:marTop w:val="0"/>
      <w:marBottom w:val="0"/>
      <w:divBdr>
        <w:top w:val="none" w:sz="0" w:space="0" w:color="auto"/>
        <w:left w:val="none" w:sz="0" w:space="0" w:color="auto"/>
        <w:bottom w:val="none" w:sz="0" w:space="0" w:color="auto"/>
        <w:right w:val="none" w:sz="0" w:space="0" w:color="auto"/>
      </w:divBdr>
    </w:div>
    <w:div w:id="747575109">
      <w:bodyDiv w:val="1"/>
      <w:marLeft w:val="0"/>
      <w:marRight w:val="0"/>
      <w:marTop w:val="0"/>
      <w:marBottom w:val="0"/>
      <w:divBdr>
        <w:top w:val="none" w:sz="0" w:space="0" w:color="auto"/>
        <w:left w:val="none" w:sz="0" w:space="0" w:color="auto"/>
        <w:bottom w:val="none" w:sz="0" w:space="0" w:color="auto"/>
        <w:right w:val="none" w:sz="0" w:space="0" w:color="auto"/>
      </w:divBdr>
    </w:div>
    <w:div w:id="747579686">
      <w:bodyDiv w:val="1"/>
      <w:marLeft w:val="0"/>
      <w:marRight w:val="0"/>
      <w:marTop w:val="0"/>
      <w:marBottom w:val="0"/>
      <w:divBdr>
        <w:top w:val="none" w:sz="0" w:space="0" w:color="auto"/>
        <w:left w:val="none" w:sz="0" w:space="0" w:color="auto"/>
        <w:bottom w:val="none" w:sz="0" w:space="0" w:color="auto"/>
        <w:right w:val="none" w:sz="0" w:space="0" w:color="auto"/>
      </w:divBdr>
    </w:div>
    <w:div w:id="747731828">
      <w:bodyDiv w:val="1"/>
      <w:marLeft w:val="0"/>
      <w:marRight w:val="0"/>
      <w:marTop w:val="0"/>
      <w:marBottom w:val="0"/>
      <w:divBdr>
        <w:top w:val="none" w:sz="0" w:space="0" w:color="auto"/>
        <w:left w:val="none" w:sz="0" w:space="0" w:color="auto"/>
        <w:bottom w:val="none" w:sz="0" w:space="0" w:color="auto"/>
        <w:right w:val="none" w:sz="0" w:space="0" w:color="auto"/>
      </w:divBdr>
    </w:div>
    <w:div w:id="749543996">
      <w:bodyDiv w:val="1"/>
      <w:marLeft w:val="0"/>
      <w:marRight w:val="0"/>
      <w:marTop w:val="0"/>
      <w:marBottom w:val="0"/>
      <w:divBdr>
        <w:top w:val="none" w:sz="0" w:space="0" w:color="auto"/>
        <w:left w:val="none" w:sz="0" w:space="0" w:color="auto"/>
        <w:bottom w:val="none" w:sz="0" w:space="0" w:color="auto"/>
        <w:right w:val="none" w:sz="0" w:space="0" w:color="auto"/>
      </w:divBdr>
    </w:div>
    <w:div w:id="751510653">
      <w:bodyDiv w:val="1"/>
      <w:marLeft w:val="0"/>
      <w:marRight w:val="0"/>
      <w:marTop w:val="0"/>
      <w:marBottom w:val="0"/>
      <w:divBdr>
        <w:top w:val="none" w:sz="0" w:space="0" w:color="auto"/>
        <w:left w:val="none" w:sz="0" w:space="0" w:color="auto"/>
        <w:bottom w:val="none" w:sz="0" w:space="0" w:color="auto"/>
        <w:right w:val="none" w:sz="0" w:space="0" w:color="auto"/>
      </w:divBdr>
    </w:div>
    <w:div w:id="751975232">
      <w:bodyDiv w:val="1"/>
      <w:marLeft w:val="0"/>
      <w:marRight w:val="0"/>
      <w:marTop w:val="0"/>
      <w:marBottom w:val="0"/>
      <w:divBdr>
        <w:top w:val="none" w:sz="0" w:space="0" w:color="auto"/>
        <w:left w:val="none" w:sz="0" w:space="0" w:color="auto"/>
        <w:bottom w:val="none" w:sz="0" w:space="0" w:color="auto"/>
        <w:right w:val="none" w:sz="0" w:space="0" w:color="auto"/>
      </w:divBdr>
    </w:div>
    <w:div w:id="753823751">
      <w:bodyDiv w:val="1"/>
      <w:marLeft w:val="0"/>
      <w:marRight w:val="0"/>
      <w:marTop w:val="0"/>
      <w:marBottom w:val="0"/>
      <w:divBdr>
        <w:top w:val="none" w:sz="0" w:space="0" w:color="auto"/>
        <w:left w:val="none" w:sz="0" w:space="0" w:color="auto"/>
        <w:bottom w:val="none" w:sz="0" w:space="0" w:color="auto"/>
        <w:right w:val="none" w:sz="0" w:space="0" w:color="auto"/>
      </w:divBdr>
    </w:div>
    <w:div w:id="754401459">
      <w:bodyDiv w:val="1"/>
      <w:marLeft w:val="0"/>
      <w:marRight w:val="0"/>
      <w:marTop w:val="0"/>
      <w:marBottom w:val="0"/>
      <w:divBdr>
        <w:top w:val="none" w:sz="0" w:space="0" w:color="auto"/>
        <w:left w:val="none" w:sz="0" w:space="0" w:color="auto"/>
        <w:bottom w:val="none" w:sz="0" w:space="0" w:color="auto"/>
        <w:right w:val="none" w:sz="0" w:space="0" w:color="auto"/>
      </w:divBdr>
    </w:div>
    <w:div w:id="754859014">
      <w:bodyDiv w:val="1"/>
      <w:marLeft w:val="0"/>
      <w:marRight w:val="0"/>
      <w:marTop w:val="0"/>
      <w:marBottom w:val="0"/>
      <w:divBdr>
        <w:top w:val="none" w:sz="0" w:space="0" w:color="auto"/>
        <w:left w:val="none" w:sz="0" w:space="0" w:color="auto"/>
        <w:bottom w:val="none" w:sz="0" w:space="0" w:color="auto"/>
        <w:right w:val="none" w:sz="0" w:space="0" w:color="auto"/>
      </w:divBdr>
    </w:div>
    <w:div w:id="755444571">
      <w:bodyDiv w:val="1"/>
      <w:marLeft w:val="0"/>
      <w:marRight w:val="0"/>
      <w:marTop w:val="0"/>
      <w:marBottom w:val="0"/>
      <w:divBdr>
        <w:top w:val="none" w:sz="0" w:space="0" w:color="auto"/>
        <w:left w:val="none" w:sz="0" w:space="0" w:color="auto"/>
        <w:bottom w:val="none" w:sz="0" w:space="0" w:color="auto"/>
        <w:right w:val="none" w:sz="0" w:space="0" w:color="auto"/>
      </w:divBdr>
    </w:div>
    <w:div w:id="756246426">
      <w:bodyDiv w:val="1"/>
      <w:marLeft w:val="0"/>
      <w:marRight w:val="0"/>
      <w:marTop w:val="0"/>
      <w:marBottom w:val="0"/>
      <w:divBdr>
        <w:top w:val="none" w:sz="0" w:space="0" w:color="auto"/>
        <w:left w:val="none" w:sz="0" w:space="0" w:color="auto"/>
        <w:bottom w:val="none" w:sz="0" w:space="0" w:color="auto"/>
        <w:right w:val="none" w:sz="0" w:space="0" w:color="auto"/>
      </w:divBdr>
    </w:div>
    <w:div w:id="756750655">
      <w:bodyDiv w:val="1"/>
      <w:marLeft w:val="0"/>
      <w:marRight w:val="0"/>
      <w:marTop w:val="0"/>
      <w:marBottom w:val="0"/>
      <w:divBdr>
        <w:top w:val="none" w:sz="0" w:space="0" w:color="auto"/>
        <w:left w:val="none" w:sz="0" w:space="0" w:color="auto"/>
        <w:bottom w:val="none" w:sz="0" w:space="0" w:color="auto"/>
        <w:right w:val="none" w:sz="0" w:space="0" w:color="auto"/>
      </w:divBdr>
    </w:div>
    <w:div w:id="756829163">
      <w:bodyDiv w:val="1"/>
      <w:marLeft w:val="0"/>
      <w:marRight w:val="0"/>
      <w:marTop w:val="0"/>
      <w:marBottom w:val="0"/>
      <w:divBdr>
        <w:top w:val="none" w:sz="0" w:space="0" w:color="auto"/>
        <w:left w:val="none" w:sz="0" w:space="0" w:color="auto"/>
        <w:bottom w:val="none" w:sz="0" w:space="0" w:color="auto"/>
        <w:right w:val="none" w:sz="0" w:space="0" w:color="auto"/>
      </w:divBdr>
    </w:div>
    <w:div w:id="760032623">
      <w:bodyDiv w:val="1"/>
      <w:marLeft w:val="0"/>
      <w:marRight w:val="0"/>
      <w:marTop w:val="0"/>
      <w:marBottom w:val="0"/>
      <w:divBdr>
        <w:top w:val="none" w:sz="0" w:space="0" w:color="auto"/>
        <w:left w:val="none" w:sz="0" w:space="0" w:color="auto"/>
        <w:bottom w:val="none" w:sz="0" w:space="0" w:color="auto"/>
        <w:right w:val="none" w:sz="0" w:space="0" w:color="auto"/>
      </w:divBdr>
    </w:div>
    <w:div w:id="761148687">
      <w:bodyDiv w:val="1"/>
      <w:marLeft w:val="0"/>
      <w:marRight w:val="0"/>
      <w:marTop w:val="0"/>
      <w:marBottom w:val="0"/>
      <w:divBdr>
        <w:top w:val="none" w:sz="0" w:space="0" w:color="auto"/>
        <w:left w:val="none" w:sz="0" w:space="0" w:color="auto"/>
        <w:bottom w:val="none" w:sz="0" w:space="0" w:color="auto"/>
        <w:right w:val="none" w:sz="0" w:space="0" w:color="auto"/>
      </w:divBdr>
    </w:div>
    <w:div w:id="761604283">
      <w:bodyDiv w:val="1"/>
      <w:marLeft w:val="0"/>
      <w:marRight w:val="0"/>
      <w:marTop w:val="0"/>
      <w:marBottom w:val="0"/>
      <w:divBdr>
        <w:top w:val="none" w:sz="0" w:space="0" w:color="auto"/>
        <w:left w:val="none" w:sz="0" w:space="0" w:color="auto"/>
        <w:bottom w:val="none" w:sz="0" w:space="0" w:color="auto"/>
        <w:right w:val="none" w:sz="0" w:space="0" w:color="auto"/>
      </w:divBdr>
    </w:div>
    <w:div w:id="761799874">
      <w:bodyDiv w:val="1"/>
      <w:marLeft w:val="0"/>
      <w:marRight w:val="0"/>
      <w:marTop w:val="0"/>
      <w:marBottom w:val="0"/>
      <w:divBdr>
        <w:top w:val="none" w:sz="0" w:space="0" w:color="auto"/>
        <w:left w:val="none" w:sz="0" w:space="0" w:color="auto"/>
        <w:bottom w:val="none" w:sz="0" w:space="0" w:color="auto"/>
        <w:right w:val="none" w:sz="0" w:space="0" w:color="auto"/>
      </w:divBdr>
    </w:div>
    <w:div w:id="761921910">
      <w:bodyDiv w:val="1"/>
      <w:marLeft w:val="0"/>
      <w:marRight w:val="0"/>
      <w:marTop w:val="0"/>
      <w:marBottom w:val="0"/>
      <w:divBdr>
        <w:top w:val="none" w:sz="0" w:space="0" w:color="auto"/>
        <w:left w:val="none" w:sz="0" w:space="0" w:color="auto"/>
        <w:bottom w:val="none" w:sz="0" w:space="0" w:color="auto"/>
        <w:right w:val="none" w:sz="0" w:space="0" w:color="auto"/>
      </w:divBdr>
    </w:div>
    <w:div w:id="764574336">
      <w:bodyDiv w:val="1"/>
      <w:marLeft w:val="0"/>
      <w:marRight w:val="0"/>
      <w:marTop w:val="0"/>
      <w:marBottom w:val="0"/>
      <w:divBdr>
        <w:top w:val="none" w:sz="0" w:space="0" w:color="auto"/>
        <w:left w:val="none" w:sz="0" w:space="0" w:color="auto"/>
        <w:bottom w:val="none" w:sz="0" w:space="0" w:color="auto"/>
        <w:right w:val="none" w:sz="0" w:space="0" w:color="auto"/>
      </w:divBdr>
    </w:div>
    <w:div w:id="765998421">
      <w:bodyDiv w:val="1"/>
      <w:marLeft w:val="0"/>
      <w:marRight w:val="0"/>
      <w:marTop w:val="0"/>
      <w:marBottom w:val="0"/>
      <w:divBdr>
        <w:top w:val="none" w:sz="0" w:space="0" w:color="auto"/>
        <w:left w:val="none" w:sz="0" w:space="0" w:color="auto"/>
        <w:bottom w:val="none" w:sz="0" w:space="0" w:color="auto"/>
        <w:right w:val="none" w:sz="0" w:space="0" w:color="auto"/>
      </w:divBdr>
    </w:div>
    <w:div w:id="767191533">
      <w:bodyDiv w:val="1"/>
      <w:marLeft w:val="0"/>
      <w:marRight w:val="0"/>
      <w:marTop w:val="0"/>
      <w:marBottom w:val="0"/>
      <w:divBdr>
        <w:top w:val="none" w:sz="0" w:space="0" w:color="auto"/>
        <w:left w:val="none" w:sz="0" w:space="0" w:color="auto"/>
        <w:bottom w:val="none" w:sz="0" w:space="0" w:color="auto"/>
        <w:right w:val="none" w:sz="0" w:space="0" w:color="auto"/>
      </w:divBdr>
    </w:div>
    <w:div w:id="767386015">
      <w:bodyDiv w:val="1"/>
      <w:marLeft w:val="0"/>
      <w:marRight w:val="0"/>
      <w:marTop w:val="0"/>
      <w:marBottom w:val="0"/>
      <w:divBdr>
        <w:top w:val="none" w:sz="0" w:space="0" w:color="auto"/>
        <w:left w:val="none" w:sz="0" w:space="0" w:color="auto"/>
        <w:bottom w:val="none" w:sz="0" w:space="0" w:color="auto"/>
        <w:right w:val="none" w:sz="0" w:space="0" w:color="auto"/>
      </w:divBdr>
    </w:div>
    <w:div w:id="767432428">
      <w:bodyDiv w:val="1"/>
      <w:marLeft w:val="0"/>
      <w:marRight w:val="0"/>
      <w:marTop w:val="0"/>
      <w:marBottom w:val="0"/>
      <w:divBdr>
        <w:top w:val="none" w:sz="0" w:space="0" w:color="auto"/>
        <w:left w:val="none" w:sz="0" w:space="0" w:color="auto"/>
        <w:bottom w:val="none" w:sz="0" w:space="0" w:color="auto"/>
        <w:right w:val="none" w:sz="0" w:space="0" w:color="auto"/>
      </w:divBdr>
    </w:div>
    <w:div w:id="767509810">
      <w:bodyDiv w:val="1"/>
      <w:marLeft w:val="0"/>
      <w:marRight w:val="0"/>
      <w:marTop w:val="0"/>
      <w:marBottom w:val="0"/>
      <w:divBdr>
        <w:top w:val="none" w:sz="0" w:space="0" w:color="auto"/>
        <w:left w:val="none" w:sz="0" w:space="0" w:color="auto"/>
        <w:bottom w:val="none" w:sz="0" w:space="0" w:color="auto"/>
        <w:right w:val="none" w:sz="0" w:space="0" w:color="auto"/>
      </w:divBdr>
    </w:div>
    <w:div w:id="768355993">
      <w:bodyDiv w:val="1"/>
      <w:marLeft w:val="0"/>
      <w:marRight w:val="0"/>
      <w:marTop w:val="0"/>
      <w:marBottom w:val="0"/>
      <w:divBdr>
        <w:top w:val="none" w:sz="0" w:space="0" w:color="auto"/>
        <w:left w:val="none" w:sz="0" w:space="0" w:color="auto"/>
        <w:bottom w:val="none" w:sz="0" w:space="0" w:color="auto"/>
        <w:right w:val="none" w:sz="0" w:space="0" w:color="auto"/>
      </w:divBdr>
    </w:div>
    <w:div w:id="769475614">
      <w:bodyDiv w:val="1"/>
      <w:marLeft w:val="0"/>
      <w:marRight w:val="0"/>
      <w:marTop w:val="0"/>
      <w:marBottom w:val="0"/>
      <w:divBdr>
        <w:top w:val="none" w:sz="0" w:space="0" w:color="auto"/>
        <w:left w:val="none" w:sz="0" w:space="0" w:color="auto"/>
        <w:bottom w:val="none" w:sz="0" w:space="0" w:color="auto"/>
        <w:right w:val="none" w:sz="0" w:space="0" w:color="auto"/>
      </w:divBdr>
    </w:div>
    <w:div w:id="769545337">
      <w:bodyDiv w:val="1"/>
      <w:marLeft w:val="0"/>
      <w:marRight w:val="0"/>
      <w:marTop w:val="0"/>
      <w:marBottom w:val="0"/>
      <w:divBdr>
        <w:top w:val="none" w:sz="0" w:space="0" w:color="auto"/>
        <w:left w:val="none" w:sz="0" w:space="0" w:color="auto"/>
        <w:bottom w:val="none" w:sz="0" w:space="0" w:color="auto"/>
        <w:right w:val="none" w:sz="0" w:space="0" w:color="auto"/>
      </w:divBdr>
    </w:div>
    <w:div w:id="770125361">
      <w:bodyDiv w:val="1"/>
      <w:marLeft w:val="0"/>
      <w:marRight w:val="0"/>
      <w:marTop w:val="0"/>
      <w:marBottom w:val="0"/>
      <w:divBdr>
        <w:top w:val="none" w:sz="0" w:space="0" w:color="auto"/>
        <w:left w:val="none" w:sz="0" w:space="0" w:color="auto"/>
        <w:bottom w:val="none" w:sz="0" w:space="0" w:color="auto"/>
        <w:right w:val="none" w:sz="0" w:space="0" w:color="auto"/>
      </w:divBdr>
    </w:div>
    <w:div w:id="770516934">
      <w:bodyDiv w:val="1"/>
      <w:marLeft w:val="0"/>
      <w:marRight w:val="0"/>
      <w:marTop w:val="0"/>
      <w:marBottom w:val="0"/>
      <w:divBdr>
        <w:top w:val="none" w:sz="0" w:space="0" w:color="auto"/>
        <w:left w:val="none" w:sz="0" w:space="0" w:color="auto"/>
        <w:bottom w:val="none" w:sz="0" w:space="0" w:color="auto"/>
        <w:right w:val="none" w:sz="0" w:space="0" w:color="auto"/>
      </w:divBdr>
    </w:div>
    <w:div w:id="772239200">
      <w:bodyDiv w:val="1"/>
      <w:marLeft w:val="0"/>
      <w:marRight w:val="0"/>
      <w:marTop w:val="0"/>
      <w:marBottom w:val="0"/>
      <w:divBdr>
        <w:top w:val="none" w:sz="0" w:space="0" w:color="auto"/>
        <w:left w:val="none" w:sz="0" w:space="0" w:color="auto"/>
        <w:bottom w:val="none" w:sz="0" w:space="0" w:color="auto"/>
        <w:right w:val="none" w:sz="0" w:space="0" w:color="auto"/>
      </w:divBdr>
    </w:div>
    <w:div w:id="772675759">
      <w:bodyDiv w:val="1"/>
      <w:marLeft w:val="0"/>
      <w:marRight w:val="0"/>
      <w:marTop w:val="0"/>
      <w:marBottom w:val="0"/>
      <w:divBdr>
        <w:top w:val="none" w:sz="0" w:space="0" w:color="auto"/>
        <w:left w:val="none" w:sz="0" w:space="0" w:color="auto"/>
        <w:bottom w:val="none" w:sz="0" w:space="0" w:color="auto"/>
        <w:right w:val="none" w:sz="0" w:space="0" w:color="auto"/>
      </w:divBdr>
    </w:div>
    <w:div w:id="773090649">
      <w:bodyDiv w:val="1"/>
      <w:marLeft w:val="0"/>
      <w:marRight w:val="0"/>
      <w:marTop w:val="0"/>
      <w:marBottom w:val="0"/>
      <w:divBdr>
        <w:top w:val="none" w:sz="0" w:space="0" w:color="auto"/>
        <w:left w:val="none" w:sz="0" w:space="0" w:color="auto"/>
        <w:bottom w:val="none" w:sz="0" w:space="0" w:color="auto"/>
        <w:right w:val="none" w:sz="0" w:space="0" w:color="auto"/>
      </w:divBdr>
    </w:div>
    <w:div w:id="773743109">
      <w:bodyDiv w:val="1"/>
      <w:marLeft w:val="0"/>
      <w:marRight w:val="0"/>
      <w:marTop w:val="0"/>
      <w:marBottom w:val="0"/>
      <w:divBdr>
        <w:top w:val="none" w:sz="0" w:space="0" w:color="auto"/>
        <w:left w:val="none" w:sz="0" w:space="0" w:color="auto"/>
        <w:bottom w:val="none" w:sz="0" w:space="0" w:color="auto"/>
        <w:right w:val="none" w:sz="0" w:space="0" w:color="auto"/>
      </w:divBdr>
    </w:div>
    <w:div w:id="774136709">
      <w:bodyDiv w:val="1"/>
      <w:marLeft w:val="0"/>
      <w:marRight w:val="0"/>
      <w:marTop w:val="0"/>
      <w:marBottom w:val="0"/>
      <w:divBdr>
        <w:top w:val="none" w:sz="0" w:space="0" w:color="auto"/>
        <w:left w:val="none" w:sz="0" w:space="0" w:color="auto"/>
        <w:bottom w:val="none" w:sz="0" w:space="0" w:color="auto"/>
        <w:right w:val="none" w:sz="0" w:space="0" w:color="auto"/>
      </w:divBdr>
    </w:div>
    <w:div w:id="775175455">
      <w:bodyDiv w:val="1"/>
      <w:marLeft w:val="0"/>
      <w:marRight w:val="0"/>
      <w:marTop w:val="0"/>
      <w:marBottom w:val="0"/>
      <w:divBdr>
        <w:top w:val="none" w:sz="0" w:space="0" w:color="auto"/>
        <w:left w:val="none" w:sz="0" w:space="0" w:color="auto"/>
        <w:bottom w:val="none" w:sz="0" w:space="0" w:color="auto"/>
        <w:right w:val="none" w:sz="0" w:space="0" w:color="auto"/>
      </w:divBdr>
    </w:div>
    <w:div w:id="775364821">
      <w:bodyDiv w:val="1"/>
      <w:marLeft w:val="0"/>
      <w:marRight w:val="0"/>
      <w:marTop w:val="0"/>
      <w:marBottom w:val="0"/>
      <w:divBdr>
        <w:top w:val="none" w:sz="0" w:space="0" w:color="auto"/>
        <w:left w:val="none" w:sz="0" w:space="0" w:color="auto"/>
        <w:bottom w:val="none" w:sz="0" w:space="0" w:color="auto"/>
        <w:right w:val="none" w:sz="0" w:space="0" w:color="auto"/>
      </w:divBdr>
    </w:div>
    <w:div w:id="776559367">
      <w:bodyDiv w:val="1"/>
      <w:marLeft w:val="0"/>
      <w:marRight w:val="0"/>
      <w:marTop w:val="0"/>
      <w:marBottom w:val="0"/>
      <w:divBdr>
        <w:top w:val="none" w:sz="0" w:space="0" w:color="auto"/>
        <w:left w:val="none" w:sz="0" w:space="0" w:color="auto"/>
        <w:bottom w:val="none" w:sz="0" w:space="0" w:color="auto"/>
        <w:right w:val="none" w:sz="0" w:space="0" w:color="auto"/>
      </w:divBdr>
    </w:div>
    <w:div w:id="776752603">
      <w:bodyDiv w:val="1"/>
      <w:marLeft w:val="0"/>
      <w:marRight w:val="0"/>
      <w:marTop w:val="0"/>
      <w:marBottom w:val="0"/>
      <w:divBdr>
        <w:top w:val="none" w:sz="0" w:space="0" w:color="auto"/>
        <w:left w:val="none" w:sz="0" w:space="0" w:color="auto"/>
        <w:bottom w:val="none" w:sz="0" w:space="0" w:color="auto"/>
        <w:right w:val="none" w:sz="0" w:space="0" w:color="auto"/>
      </w:divBdr>
    </w:div>
    <w:div w:id="777913143">
      <w:bodyDiv w:val="1"/>
      <w:marLeft w:val="0"/>
      <w:marRight w:val="0"/>
      <w:marTop w:val="0"/>
      <w:marBottom w:val="0"/>
      <w:divBdr>
        <w:top w:val="none" w:sz="0" w:space="0" w:color="auto"/>
        <w:left w:val="none" w:sz="0" w:space="0" w:color="auto"/>
        <w:bottom w:val="none" w:sz="0" w:space="0" w:color="auto"/>
        <w:right w:val="none" w:sz="0" w:space="0" w:color="auto"/>
      </w:divBdr>
    </w:div>
    <w:div w:id="779642213">
      <w:bodyDiv w:val="1"/>
      <w:marLeft w:val="0"/>
      <w:marRight w:val="0"/>
      <w:marTop w:val="0"/>
      <w:marBottom w:val="0"/>
      <w:divBdr>
        <w:top w:val="none" w:sz="0" w:space="0" w:color="auto"/>
        <w:left w:val="none" w:sz="0" w:space="0" w:color="auto"/>
        <w:bottom w:val="none" w:sz="0" w:space="0" w:color="auto"/>
        <w:right w:val="none" w:sz="0" w:space="0" w:color="auto"/>
      </w:divBdr>
    </w:div>
    <w:div w:id="781388886">
      <w:bodyDiv w:val="1"/>
      <w:marLeft w:val="0"/>
      <w:marRight w:val="0"/>
      <w:marTop w:val="0"/>
      <w:marBottom w:val="0"/>
      <w:divBdr>
        <w:top w:val="none" w:sz="0" w:space="0" w:color="auto"/>
        <w:left w:val="none" w:sz="0" w:space="0" w:color="auto"/>
        <w:bottom w:val="none" w:sz="0" w:space="0" w:color="auto"/>
        <w:right w:val="none" w:sz="0" w:space="0" w:color="auto"/>
      </w:divBdr>
    </w:div>
    <w:div w:id="781455036">
      <w:bodyDiv w:val="1"/>
      <w:marLeft w:val="0"/>
      <w:marRight w:val="0"/>
      <w:marTop w:val="0"/>
      <w:marBottom w:val="0"/>
      <w:divBdr>
        <w:top w:val="none" w:sz="0" w:space="0" w:color="auto"/>
        <w:left w:val="none" w:sz="0" w:space="0" w:color="auto"/>
        <w:bottom w:val="none" w:sz="0" w:space="0" w:color="auto"/>
        <w:right w:val="none" w:sz="0" w:space="0" w:color="auto"/>
      </w:divBdr>
    </w:div>
    <w:div w:id="781725556">
      <w:bodyDiv w:val="1"/>
      <w:marLeft w:val="0"/>
      <w:marRight w:val="0"/>
      <w:marTop w:val="0"/>
      <w:marBottom w:val="0"/>
      <w:divBdr>
        <w:top w:val="none" w:sz="0" w:space="0" w:color="auto"/>
        <w:left w:val="none" w:sz="0" w:space="0" w:color="auto"/>
        <w:bottom w:val="none" w:sz="0" w:space="0" w:color="auto"/>
        <w:right w:val="none" w:sz="0" w:space="0" w:color="auto"/>
      </w:divBdr>
    </w:div>
    <w:div w:id="782462410">
      <w:bodyDiv w:val="1"/>
      <w:marLeft w:val="0"/>
      <w:marRight w:val="0"/>
      <w:marTop w:val="0"/>
      <w:marBottom w:val="0"/>
      <w:divBdr>
        <w:top w:val="none" w:sz="0" w:space="0" w:color="auto"/>
        <w:left w:val="none" w:sz="0" w:space="0" w:color="auto"/>
        <w:bottom w:val="none" w:sz="0" w:space="0" w:color="auto"/>
        <w:right w:val="none" w:sz="0" w:space="0" w:color="auto"/>
      </w:divBdr>
    </w:div>
    <w:div w:id="782574645">
      <w:bodyDiv w:val="1"/>
      <w:marLeft w:val="0"/>
      <w:marRight w:val="0"/>
      <w:marTop w:val="0"/>
      <w:marBottom w:val="0"/>
      <w:divBdr>
        <w:top w:val="none" w:sz="0" w:space="0" w:color="auto"/>
        <w:left w:val="none" w:sz="0" w:space="0" w:color="auto"/>
        <w:bottom w:val="none" w:sz="0" w:space="0" w:color="auto"/>
        <w:right w:val="none" w:sz="0" w:space="0" w:color="auto"/>
      </w:divBdr>
    </w:div>
    <w:div w:id="783233836">
      <w:bodyDiv w:val="1"/>
      <w:marLeft w:val="0"/>
      <w:marRight w:val="0"/>
      <w:marTop w:val="0"/>
      <w:marBottom w:val="0"/>
      <w:divBdr>
        <w:top w:val="none" w:sz="0" w:space="0" w:color="auto"/>
        <w:left w:val="none" w:sz="0" w:space="0" w:color="auto"/>
        <w:bottom w:val="none" w:sz="0" w:space="0" w:color="auto"/>
        <w:right w:val="none" w:sz="0" w:space="0" w:color="auto"/>
      </w:divBdr>
    </w:div>
    <w:div w:id="783382588">
      <w:bodyDiv w:val="1"/>
      <w:marLeft w:val="0"/>
      <w:marRight w:val="0"/>
      <w:marTop w:val="0"/>
      <w:marBottom w:val="0"/>
      <w:divBdr>
        <w:top w:val="none" w:sz="0" w:space="0" w:color="auto"/>
        <w:left w:val="none" w:sz="0" w:space="0" w:color="auto"/>
        <w:bottom w:val="none" w:sz="0" w:space="0" w:color="auto"/>
        <w:right w:val="none" w:sz="0" w:space="0" w:color="auto"/>
      </w:divBdr>
    </w:div>
    <w:div w:id="784348346">
      <w:bodyDiv w:val="1"/>
      <w:marLeft w:val="0"/>
      <w:marRight w:val="0"/>
      <w:marTop w:val="0"/>
      <w:marBottom w:val="0"/>
      <w:divBdr>
        <w:top w:val="none" w:sz="0" w:space="0" w:color="auto"/>
        <w:left w:val="none" w:sz="0" w:space="0" w:color="auto"/>
        <w:bottom w:val="none" w:sz="0" w:space="0" w:color="auto"/>
        <w:right w:val="none" w:sz="0" w:space="0" w:color="auto"/>
      </w:divBdr>
    </w:div>
    <w:div w:id="785345785">
      <w:bodyDiv w:val="1"/>
      <w:marLeft w:val="0"/>
      <w:marRight w:val="0"/>
      <w:marTop w:val="0"/>
      <w:marBottom w:val="0"/>
      <w:divBdr>
        <w:top w:val="none" w:sz="0" w:space="0" w:color="auto"/>
        <w:left w:val="none" w:sz="0" w:space="0" w:color="auto"/>
        <w:bottom w:val="none" w:sz="0" w:space="0" w:color="auto"/>
        <w:right w:val="none" w:sz="0" w:space="0" w:color="auto"/>
      </w:divBdr>
    </w:div>
    <w:div w:id="786122066">
      <w:bodyDiv w:val="1"/>
      <w:marLeft w:val="0"/>
      <w:marRight w:val="0"/>
      <w:marTop w:val="0"/>
      <w:marBottom w:val="0"/>
      <w:divBdr>
        <w:top w:val="none" w:sz="0" w:space="0" w:color="auto"/>
        <w:left w:val="none" w:sz="0" w:space="0" w:color="auto"/>
        <w:bottom w:val="none" w:sz="0" w:space="0" w:color="auto"/>
        <w:right w:val="none" w:sz="0" w:space="0" w:color="auto"/>
      </w:divBdr>
    </w:div>
    <w:div w:id="787967157">
      <w:bodyDiv w:val="1"/>
      <w:marLeft w:val="0"/>
      <w:marRight w:val="0"/>
      <w:marTop w:val="0"/>
      <w:marBottom w:val="0"/>
      <w:divBdr>
        <w:top w:val="none" w:sz="0" w:space="0" w:color="auto"/>
        <w:left w:val="none" w:sz="0" w:space="0" w:color="auto"/>
        <w:bottom w:val="none" w:sz="0" w:space="0" w:color="auto"/>
        <w:right w:val="none" w:sz="0" w:space="0" w:color="auto"/>
      </w:divBdr>
    </w:div>
    <w:div w:id="790589127">
      <w:bodyDiv w:val="1"/>
      <w:marLeft w:val="0"/>
      <w:marRight w:val="0"/>
      <w:marTop w:val="0"/>
      <w:marBottom w:val="0"/>
      <w:divBdr>
        <w:top w:val="none" w:sz="0" w:space="0" w:color="auto"/>
        <w:left w:val="none" w:sz="0" w:space="0" w:color="auto"/>
        <w:bottom w:val="none" w:sz="0" w:space="0" w:color="auto"/>
        <w:right w:val="none" w:sz="0" w:space="0" w:color="auto"/>
      </w:divBdr>
    </w:div>
    <w:div w:id="790897164">
      <w:bodyDiv w:val="1"/>
      <w:marLeft w:val="0"/>
      <w:marRight w:val="0"/>
      <w:marTop w:val="0"/>
      <w:marBottom w:val="0"/>
      <w:divBdr>
        <w:top w:val="none" w:sz="0" w:space="0" w:color="auto"/>
        <w:left w:val="none" w:sz="0" w:space="0" w:color="auto"/>
        <w:bottom w:val="none" w:sz="0" w:space="0" w:color="auto"/>
        <w:right w:val="none" w:sz="0" w:space="0" w:color="auto"/>
      </w:divBdr>
    </w:div>
    <w:div w:id="791903719">
      <w:bodyDiv w:val="1"/>
      <w:marLeft w:val="0"/>
      <w:marRight w:val="0"/>
      <w:marTop w:val="0"/>
      <w:marBottom w:val="0"/>
      <w:divBdr>
        <w:top w:val="none" w:sz="0" w:space="0" w:color="auto"/>
        <w:left w:val="none" w:sz="0" w:space="0" w:color="auto"/>
        <w:bottom w:val="none" w:sz="0" w:space="0" w:color="auto"/>
        <w:right w:val="none" w:sz="0" w:space="0" w:color="auto"/>
      </w:divBdr>
    </w:div>
    <w:div w:id="793598760">
      <w:bodyDiv w:val="1"/>
      <w:marLeft w:val="0"/>
      <w:marRight w:val="0"/>
      <w:marTop w:val="0"/>
      <w:marBottom w:val="0"/>
      <w:divBdr>
        <w:top w:val="none" w:sz="0" w:space="0" w:color="auto"/>
        <w:left w:val="none" w:sz="0" w:space="0" w:color="auto"/>
        <w:bottom w:val="none" w:sz="0" w:space="0" w:color="auto"/>
        <w:right w:val="none" w:sz="0" w:space="0" w:color="auto"/>
      </w:divBdr>
    </w:div>
    <w:div w:id="794520321">
      <w:bodyDiv w:val="1"/>
      <w:marLeft w:val="0"/>
      <w:marRight w:val="0"/>
      <w:marTop w:val="0"/>
      <w:marBottom w:val="0"/>
      <w:divBdr>
        <w:top w:val="none" w:sz="0" w:space="0" w:color="auto"/>
        <w:left w:val="none" w:sz="0" w:space="0" w:color="auto"/>
        <w:bottom w:val="none" w:sz="0" w:space="0" w:color="auto"/>
        <w:right w:val="none" w:sz="0" w:space="0" w:color="auto"/>
      </w:divBdr>
    </w:div>
    <w:div w:id="795411134">
      <w:bodyDiv w:val="1"/>
      <w:marLeft w:val="0"/>
      <w:marRight w:val="0"/>
      <w:marTop w:val="0"/>
      <w:marBottom w:val="0"/>
      <w:divBdr>
        <w:top w:val="none" w:sz="0" w:space="0" w:color="auto"/>
        <w:left w:val="none" w:sz="0" w:space="0" w:color="auto"/>
        <w:bottom w:val="none" w:sz="0" w:space="0" w:color="auto"/>
        <w:right w:val="none" w:sz="0" w:space="0" w:color="auto"/>
      </w:divBdr>
    </w:div>
    <w:div w:id="795485858">
      <w:bodyDiv w:val="1"/>
      <w:marLeft w:val="0"/>
      <w:marRight w:val="0"/>
      <w:marTop w:val="0"/>
      <w:marBottom w:val="0"/>
      <w:divBdr>
        <w:top w:val="none" w:sz="0" w:space="0" w:color="auto"/>
        <w:left w:val="none" w:sz="0" w:space="0" w:color="auto"/>
        <w:bottom w:val="none" w:sz="0" w:space="0" w:color="auto"/>
        <w:right w:val="none" w:sz="0" w:space="0" w:color="auto"/>
      </w:divBdr>
    </w:div>
    <w:div w:id="797996737">
      <w:bodyDiv w:val="1"/>
      <w:marLeft w:val="0"/>
      <w:marRight w:val="0"/>
      <w:marTop w:val="0"/>
      <w:marBottom w:val="0"/>
      <w:divBdr>
        <w:top w:val="none" w:sz="0" w:space="0" w:color="auto"/>
        <w:left w:val="none" w:sz="0" w:space="0" w:color="auto"/>
        <w:bottom w:val="none" w:sz="0" w:space="0" w:color="auto"/>
        <w:right w:val="none" w:sz="0" w:space="0" w:color="auto"/>
      </w:divBdr>
    </w:div>
    <w:div w:id="798499166">
      <w:bodyDiv w:val="1"/>
      <w:marLeft w:val="0"/>
      <w:marRight w:val="0"/>
      <w:marTop w:val="0"/>
      <w:marBottom w:val="0"/>
      <w:divBdr>
        <w:top w:val="none" w:sz="0" w:space="0" w:color="auto"/>
        <w:left w:val="none" w:sz="0" w:space="0" w:color="auto"/>
        <w:bottom w:val="none" w:sz="0" w:space="0" w:color="auto"/>
        <w:right w:val="none" w:sz="0" w:space="0" w:color="auto"/>
      </w:divBdr>
    </w:div>
    <w:div w:id="798838726">
      <w:bodyDiv w:val="1"/>
      <w:marLeft w:val="0"/>
      <w:marRight w:val="0"/>
      <w:marTop w:val="0"/>
      <w:marBottom w:val="0"/>
      <w:divBdr>
        <w:top w:val="none" w:sz="0" w:space="0" w:color="auto"/>
        <w:left w:val="none" w:sz="0" w:space="0" w:color="auto"/>
        <w:bottom w:val="none" w:sz="0" w:space="0" w:color="auto"/>
        <w:right w:val="none" w:sz="0" w:space="0" w:color="auto"/>
      </w:divBdr>
    </w:div>
    <w:div w:id="799150434">
      <w:bodyDiv w:val="1"/>
      <w:marLeft w:val="0"/>
      <w:marRight w:val="0"/>
      <w:marTop w:val="0"/>
      <w:marBottom w:val="0"/>
      <w:divBdr>
        <w:top w:val="none" w:sz="0" w:space="0" w:color="auto"/>
        <w:left w:val="none" w:sz="0" w:space="0" w:color="auto"/>
        <w:bottom w:val="none" w:sz="0" w:space="0" w:color="auto"/>
        <w:right w:val="none" w:sz="0" w:space="0" w:color="auto"/>
      </w:divBdr>
    </w:div>
    <w:div w:id="799493577">
      <w:bodyDiv w:val="1"/>
      <w:marLeft w:val="0"/>
      <w:marRight w:val="0"/>
      <w:marTop w:val="0"/>
      <w:marBottom w:val="0"/>
      <w:divBdr>
        <w:top w:val="none" w:sz="0" w:space="0" w:color="auto"/>
        <w:left w:val="none" w:sz="0" w:space="0" w:color="auto"/>
        <w:bottom w:val="none" w:sz="0" w:space="0" w:color="auto"/>
        <w:right w:val="none" w:sz="0" w:space="0" w:color="auto"/>
      </w:divBdr>
    </w:div>
    <w:div w:id="800657426">
      <w:bodyDiv w:val="1"/>
      <w:marLeft w:val="0"/>
      <w:marRight w:val="0"/>
      <w:marTop w:val="0"/>
      <w:marBottom w:val="0"/>
      <w:divBdr>
        <w:top w:val="none" w:sz="0" w:space="0" w:color="auto"/>
        <w:left w:val="none" w:sz="0" w:space="0" w:color="auto"/>
        <w:bottom w:val="none" w:sz="0" w:space="0" w:color="auto"/>
        <w:right w:val="none" w:sz="0" w:space="0" w:color="auto"/>
      </w:divBdr>
    </w:div>
    <w:div w:id="800881538">
      <w:bodyDiv w:val="1"/>
      <w:marLeft w:val="0"/>
      <w:marRight w:val="0"/>
      <w:marTop w:val="0"/>
      <w:marBottom w:val="0"/>
      <w:divBdr>
        <w:top w:val="none" w:sz="0" w:space="0" w:color="auto"/>
        <w:left w:val="none" w:sz="0" w:space="0" w:color="auto"/>
        <w:bottom w:val="none" w:sz="0" w:space="0" w:color="auto"/>
        <w:right w:val="none" w:sz="0" w:space="0" w:color="auto"/>
      </w:divBdr>
    </w:div>
    <w:div w:id="802187692">
      <w:bodyDiv w:val="1"/>
      <w:marLeft w:val="0"/>
      <w:marRight w:val="0"/>
      <w:marTop w:val="0"/>
      <w:marBottom w:val="0"/>
      <w:divBdr>
        <w:top w:val="none" w:sz="0" w:space="0" w:color="auto"/>
        <w:left w:val="none" w:sz="0" w:space="0" w:color="auto"/>
        <w:bottom w:val="none" w:sz="0" w:space="0" w:color="auto"/>
        <w:right w:val="none" w:sz="0" w:space="0" w:color="auto"/>
      </w:divBdr>
    </w:div>
    <w:div w:id="804277216">
      <w:bodyDiv w:val="1"/>
      <w:marLeft w:val="0"/>
      <w:marRight w:val="0"/>
      <w:marTop w:val="0"/>
      <w:marBottom w:val="0"/>
      <w:divBdr>
        <w:top w:val="none" w:sz="0" w:space="0" w:color="auto"/>
        <w:left w:val="none" w:sz="0" w:space="0" w:color="auto"/>
        <w:bottom w:val="none" w:sz="0" w:space="0" w:color="auto"/>
        <w:right w:val="none" w:sz="0" w:space="0" w:color="auto"/>
      </w:divBdr>
    </w:div>
    <w:div w:id="804352157">
      <w:bodyDiv w:val="1"/>
      <w:marLeft w:val="0"/>
      <w:marRight w:val="0"/>
      <w:marTop w:val="0"/>
      <w:marBottom w:val="0"/>
      <w:divBdr>
        <w:top w:val="none" w:sz="0" w:space="0" w:color="auto"/>
        <w:left w:val="none" w:sz="0" w:space="0" w:color="auto"/>
        <w:bottom w:val="none" w:sz="0" w:space="0" w:color="auto"/>
        <w:right w:val="none" w:sz="0" w:space="0" w:color="auto"/>
      </w:divBdr>
    </w:div>
    <w:div w:id="804473977">
      <w:bodyDiv w:val="1"/>
      <w:marLeft w:val="0"/>
      <w:marRight w:val="0"/>
      <w:marTop w:val="0"/>
      <w:marBottom w:val="0"/>
      <w:divBdr>
        <w:top w:val="none" w:sz="0" w:space="0" w:color="auto"/>
        <w:left w:val="none" w:sz="0" w:space="0" w:color="auto"/>
        <w:bottom w:val="none" w:sz="0" w:space="0" w:color="auto"/>
        <w:right w:val="none" w:sz="0" w:space="0" w:color="auto"/>
      </w:divBdr>
    </w:div>
    <w:div w:id="805203809">
      <w:bodyDiv w:val="1"/>
      <w:marLeft w:val="0"/>
      <w:marRight w:val="0"/>
      <w:marTop w:val="0"/>
      <w:marBottom w:val="0"/>
      <w:divBdr>
        <w:top w:val="none" w:sz="0" w:space="0" w:color="auto"/>
        <w:left w:val="none" w:sz="0" w:space="0" w:color="auto"/>
        <w:bottom w:val="none" w:sz="0" w:space="0" w:color="auto"/>
        <w:right w:val="none" w:sz="0" w:space="0" w:color="auto"/>
      </w:divBdr>
    </w:div>
    <w:div w:id="805438445">
      <w:bodyDiv w:val="1"/>
      <w:marLeft w:val="0"/>
      <w:marRight w:val="0"/>
      <w:marTop w:val="0"/>
      <w:marBottom w:val="0"/>
      <w:divBdr>
        <w:top w:val="none" w:sz="0" w:space="0" w:color="auto"/>
        <w:left w:val="none" w:sz="0" w:space="0" w:color="auto"/>
        <w:bottom w:val="none" w:sz="0" w:space="0" w:color="auto"/>
        <w:right w:val="none" w:sz="0" w:space="0" w:color="auto"/>
      </w:divBdr>
    </w:div>
    <w:div w:id="805970476">
      <w:bodyDiv w:val="1"/>
      <w:marLeft w:val="0"/>
      <w:marRight w:val="0"/>
      <w:marTop w:val="0"/>
      <w:marBottom w:val="0"/>
      <w:divBdr>
        <w:top w:val="none" w:sz="0" w:space="0" w:color="auto"/>
        <w:left w:val="none" w:sz="0" w:space="0" w:color="auto"/>
        <w:bottom w:val="none" w:sz="0" w:space="0" w:color="auto"/>
        <w:right w:val="none" w:sz="0" w:space="0" w:color="auto"/>
      </w:divBdr>
    </w:div>
    <w:div w:id="808671238">
      <w:bodyDiv w:val="1"/>
      <w:marLeft w:val="0"/>
      <w:marRight w:val="0"/>
      <w:marTop w:val="0"/>
      <w:marBottom w:val="0"/>
      <w:divBdr>
        <w:top w:val="none" w:sz="0" w:space="0" w:color="auto"/>
        <w:left w:val="none" w:sz="0" w:space="0" w:color="auto"/>
        <w:bottom w:val="none" w:sz="0" w:space="0" w:color="auto"/>
        <w:right w:val="none" w:sz="0" w:space="0" w:color="auto"/>
      </w:divBdr>
    </w:div>
    <w:div w:id="809517073">
      <w:bodyDiv w:val="1"/>
      <w:marLeft w:val="0"/>
      <w:marRight w:val="0"/>
      <w:marTop w:val="0"/>
      <w:marBottom w:val="0"/>
      <w:divBdr>
        <w:top w:val="none" w:sz="0" w:space="0" w:color="auto"/>
        <w:left w:val="none" w:sz="0" w:space="0" w:color="auto"/>
        <w:bottom w:val="none" w:sz="0" w:space="0" w:color="auto"/>
        <w:right w:val="none" w:sz="0" w:space="0" w:color="auto"/>
      </w:divBdr>
    </w:div>
    <w:div w:id="810174843">
      <w:bodyDiv w:val="1"/>
      <w:marLeft w:val="0"/>
      <w:marRight w:val="0"/>
      <w:marTop w:val="0"/>
      <w:marBottom w:val="0"/>
      <w:divBdr>
        <w:top w:val="none" w:sz="0" w:space="0" w:color="auto"/>
        <w:left w:val="none" w:sz="0" w:space="0" w:color="auto"/>
        <w:bottom w:val="none" w:sz="0" w:space="0" w:color="auto"/>
        <w:right w:val="none" w:sz="0" w:space="0" w:color="auto"/>
      </w:divBdr>
    </w:div>
    <w:div w:id="811486183">
      <w:bodyDiv w:val="1"/>
      <w:marLeft w:val="0"/>
      <w:marRight w:val="0"/>
      <w:marTop w:val="0"/>
      <w:marBottom w:val="0"/>
      <w:divBdr>
        <w:top w:val="none" w:sz="0" w:space="0" w:color="auto"/>
        <w:left w:val="none" w:sz="0" w:space="0" w:color="auto"/>
        <w:bottom w:val="none" w:sz="0" w:space="0" w:color="auto"/>
        <w:right w:val="none" w:sz="0" w:space="0" w:color="auto"/>
      </w:divBdr>
    </w:div>
    <w:div w:id="811555515">
      <w:bodyDiv w:val="1"/>
      <w:marLeft w:val="0"/>
      <w:marRight w:val="0"/>
      <w:marTop w:val="0"/>
      <w:marBottom w:val="0"/>
      <w:divBdr>
        <w:top w:val="none" w:sz="0" w:space="0" w:color="auto"/>
        <w:left w:val="none" w:sz="0" w:space="0" w:color="auto"/>
        <w:bottom w:val="none" w:sz="0" w:space="0" w:color="auto"/>
        <w:right w:val="none" w:sz="0" w:space="0" w:color="auto"/>
      </w:divBdr>
    </w:div>
    <w:div w:id="811558202">
      <w:bodyDiv w:val="1"/>
      <w:marLeft w:val="0"/>
      <w:marRight w:val="0"/>
      <w:marTop w:val="0"/>
      <w:marBottom w:val="0"/>
      <w:divBdr>
        <w:top w:val="none" w:sz="0" w:space="0" w:color="auto"/>
        <w:left w:val="none" w:sz="0" w:space="0" w:color="auto"/>
        <w:bottom w:val="none" w:sz="0" w:space="0" w:color="auto"/>
        <w:right w:val="none" w:sz="0" w:space="0" w:color="auto"/>
      </w:divBdr>
    </w:div>
    <w:div w:id="811872930">
      <w:bodyDiv w:val="1"/>
      <w:marLeft w:val="0"/>
      <w:marRight w:val="0"/>
      <w:marTop w:val="0"/>
      <w:marBottom w:val="0"/>
      <w:divBdr>
        <w:top w:val="none" w:sz="0" w:space="0" w:color="auto"/>
        <w:left w:val="none" w:sz="0" w:space="0" w:color="auto"/>
        <w:bottom w:val="none" w:sz="0" w:space="0" w:color="auto"/>
        <w:right w:val="none" w:sz="0" w:space="0" w:color="auto"/>
      </w:divBdr>
    </w:div>
    <w:div w:id="812137882">
      <w:bodyDiv w:val="1"/>
      <w:marLeft w:val="0"/>
      <w:marRight w:val="0"/>
      <w:marTop w:val="0"/>
      <w:marBottom w:val="0"/>
      <w:divBdr>
        <w:top w:val="none" w:sz="0" w:space="0" w:color="auto"/>
        <w:left w:val="none" w:sz="0" w:space="0" w:color="auto"/>
        <w:bottom w:val="none" w:sz="0" w:space="0" w:color="auto"/>
        <w:right w:val="none" w:sz="0" w:space="0" w:color="auto"/>
      </w:divBdr>
    </w:div>
    <w:div w:id="812211363">
      <w:bodyDiv w:val="1"/>
      <w:marLeft w:val="0"/>
      <w:marRight w:val="0"/>
      <w:marTop w:val="0"/>
      <w:marBottom w:val="0"/>
      <w:divBdr>
        <w:top w:val="none" w:sz="0" w:space="0" w:color="auto"/>
        <w:left w:val="none" w:sz="0" w:space="0" w:color="auto"/>
        <w:bottom w:val="none" w:sz="0" w:space="0" w:color="auto"/>
        <w:right w:val="none" w:sz="0" w:space="0" w:color="auto"/>
      </w:divBdr>
    </w:div>
    <w:div w:id="812601318">
      <w:bodyDiv w:val="1"/>
      <w:marLeft w:val="0"/>
      <w:marRight w:val="0"/>
      <w:marTop w:val="0"/>
      <w:marBottom w:val="0"/>
      <w:divBdr>
        <w:top w:val="none" w:sz="0" w:space="0" w:color="auto"/>
        <w:left w:val="none" w:sz="0" w:space="0" w:color="auto"/>
        <w:bottom w:val="none" w:sz="0" w:space="0" w:color="auto"/>
        <w:right w:val="none" w:sz="0" w:space="0" w:color="auto"/>
      </w:divBdr>
    </w:div>
    <w:div w:id="812718481">
      <w:bodyDiv w:val="1"/>
      <w:marLeft w:val="0"/>
      <w:marRight w:val="0"/>
      <w:marTop w:val="0"/>
      <w:marBottom w:val="0"/>
      <w:divBdr>
        <w:top w:val="none" w:sz="0" w:space="0" w:color="auto"/>
        <w:left w:val="none" w:sz="0" w:space="0" w:color="auto"/>
        <w:bottom w:val="none" w:sz="0" w:space="0" w:color="auto"/>
        <w:right w:val="none" w:sz="0" w:space="0" w:color="auto"/>
      </w:divBdr>
    </w:div>
    <w:div w:id="812798531">
      <w:bodyDiv w:val="1"/>
      <w:marLeft w:val="0"/>
      <w:marRight w:val="0"/>
      <w:marTop w:val="0"/>
      <w:marBottom w:val="0"/>
      <w:divBdr>
        <w:top w:val="none" w:sz="0" w:space="0" w:color="auto"/>
        <w:left w:val="none" w:sz="0" w:space="0" w:color="auto"/>
        <w:bottom w:val="none" w:sz="0" w:space="0" w:color="auto"/>
        <w:right w:val="none" w:sz="0" w:space="0" w:color="auto"/>
      </w:divBdr>
    </w:div>
    <w:div w:id="816994587">
      <w:bodyDiv w:val="1"/>
      <w:marLeft w:val="0"/>
      <w:marRight w:val="0"/>
      <w:marTop w:val="0"/>
      <w:marBottom w:val="0"/>
      <w:divBdr>
        <w:top w:val="none" w:sz="0" w:space="0" w:color="auto"/>
        <w:left w:val="none" w:sz="0" w:space="0" w:color="auto"/>
        <w:bottom w:val="none" w:sz="0" w:space="0" w:color="auto"/>
        <w:right w:val="none" w:sz="0" w:space="0" w:color="auto"/>
      </w:divBdr>
    </w:div>
    <w:div w:id="818615715">
      <w:bodyDiv w:val="1"/>
      <w:marLeft w:val="0"/>
      <w:marRight w:val="0"/>
      <w:marTop w:val="0"/>
      <w:marBottom w:val="0"/>
      <w:divBdr>
        <w:top w:val="none" w:sz="0" w:space="0" w:color="auto"/>
        <w:left w:val="none" w:sz="0" w:space="0" w:color="auto"/>
        <w:bottom w:val="none" w:sz="0" w:space="0" w:color="auto"/>
        <w:right w:val="none" w:sz="0" w:space="0" w:color="auto"/>
      </w:divBdr>
    </w:div>
    <w:div w:id="819662417">
      <w:bodyDiv w:val="1"/>
      <w:marLeft w:val="0"/>
      <w:marRight w:val="0"/>
      <w:marTop w:val="0"/>
      <w:marBottom w:val="0"/>
      <w:divBdr>
        <w:top w:val="none" w:sz="0" w:space="0" w:color="auto"/>
        <w:left w:val="none" w:sz="0" w:space="0" w:color="auto"/>
        <w:bottom w:val="none" w:sz="0" w:space="0" w:color="auto"/>
        <w:right w:val="none" w:sz="0" w:space="0" w:color="auto"/>
      </w:divBdr>
    </w:div>
    <w:div w:id="820117878">
      <w:bodyDiv w:val="1"/>
      <w:marLeft w:val="0"/>
      <w:marRight w:val="0"/>
      <w:marTop w:val="0"/>
      <w:marBottom w:val="0"/>
      <w:divBdr>
        <w:top w:val="none" w:sz="0" w:space="0" w:color="auto"/>
        <w:left w:val="none" w:sz="0" w:space="0" w:color="auto"/>
        <w:bottom w:val="none" w:sz="0" w:space="0" w:color="auto"/>
        <w:right w:val="none" w:sz="0" w:space="0" w:color="auto"/>
      </w:divBdr>
    </w:div>
    <w:div w:id="820511046">
      <w:bodyDiv w:val="1"/>
      <w:marLeft w:val="0"/>
      <w:marRight w:val="0"/>
      <w:marTop w:val="0"/>
      <w:marBottom w:val="0"/>
      <w:divBdr>
        <w:top w:val="none" w:sz="0" w:space="0" w:color="auto"/>
        <w:left w:val="none" w:sz="0" w:space="0" w:color="auto"/>
        <w:bottom w:val="none" w:sz="0" w:space="0" w:color="auto"/>
        <w:right w:val="none" w:sz="0" w:space="0" w:color="auto"/>
      </w:divBdr>
    </w:div>
    <w:div w:id="820659430">
      <w:bodyDiv w:val="1"/>
      <w:marLeft w:val="0"/>
      <w:marRight w:val="0"/>
      <w:marTop w:val="0"/>
      <w:marBottom w:val="0"/>
      <w:divBdr>
        <w:top w:val="none" w:sz="0" w:space="0" w:color="auto"/>
        <w:left w:val="none" w:sz="0" w:space="0" w:color="auto"/>
        <w:bottom w:val="none" w:sz="0" w:space="0" w:color="auto"/>
        <w:right w:val="none" w:sz="0" w:space="0" w:color="auto"/>
      </w:divBdr>
    </w:div>
    <w:div w:id="820660882">
      <w:bodyDiv w:val="1"/>
      <w:marLeft w:val="0"/>
      <w:marRight w:val="0"/>
      <w:marTop w:val="0"/>
      <w:marBottom w:val="0"/>
      <w:divBdr>
        <w:top w:val="none" w:sz="0" w:space="0" w:color="auto"/>
        <w:left w:val="none" w:sz="0" w:space="0" w:color="auto"/>
        <w:bottom w:val="none" w:sz="0" w:space="0" w:color="auto"/>
        <w:right w:val="none" w:sz="0" w:space="0" w:color="auto"/>
      </w:divBdr>
    </w:div>
    <w:div w:id="822694247">
      <w:bodyDiv w:val="1"/>
      <w:marLeft w:val="0"/>
      <w:marRight w:val="0"/>
      <w:marTop w:val="0"/>
      <w:marBottom w:val="0"/>
      <w:divBdr>
        <w:top w:val="none" w:sz="0" w:space="0" w:color="auto"/>
        <w:left w:val="none" w:sz="0" w:space="0" w:color="auto"/>
        <w:bottom w:val="none" w:sz="0" w:space="0" w:color="auto"/>
        <w:right w:val="none" w:sz="0" w:space="0" w:color="auto"/>
      </w:divBdr>
    </w:div>
    <w:div w:id="823158226">
      <w:bodyDiv w:val="1"/>
      <w:marLeft w:val="0"/>
      <w:marRight w:val="0"/>
      <w:marTop w:val="0"/>
      <w:marBottom w:val="0"/>
      <w:divBdr>
        <w:top w:val="none" w:sz="0" w:space="0" w:color="auto"/>
        <w:left w:val="none" w:sz="0" w:space="0" w:color="auto"/>
        <w:bottom w:val="none" w:sz="0" w:space="0" w:color="auto"/>
        <w:right w:val="none" w:sz="0" w:space="0" w:color="auto"/>
      </w:divBdr>
    </w:div>
    <w:div w:id="824125000">
      <w:bodyDiv w:val="1"/>
      <w:marLeft w:val="0"/>
      <w:marRight w:val="0"/>
      <w:marTop w:val="0"/>
      <w:marBottom w:val="0"/>
      <w:divBdr>
        <w:top w:val="none" w:sz="0" w:space="0" w:color="auto"/>
        <w:left w:val="none" w:sz="0" w:space="0" w:color="auto"/>
        <w:bottom w:val="none" w:sz="0" w:space="0" w:color="auto"/>
        <w:right w:val="none" w:sz="0" w:space="0" w:color="auto"/>
      </w:divBdr>
    </w:div>
    <w:div w:id="825052446">
      <w:bodyDiv w:val="1"/>
      <w:marLeft w:val="0"/>
      <w:marRight w:val="0"/>
      <w:marTop w:val="0"/>
      <w:marBottom w:val="0"/>
      <w:divBdr>
        <w:top w:val="none" w:sz="0" w:space="0" w:color="auto"/>
        <w:left w:val="none" w:sz="0" w:space="0" w:color="auto"/>
        <w:bottom w:val="none" w:sz="0" w:space="0" w:color="auto"/>
        <w:right w:val="none" w:sz="0" w:space="0" w:color="auto"/>
      </w:divBdr>
    </w:div>
    <w:div w:id="825821257">
      <w:bodyDiv w:val="1"/>
      <w:marLeft w:val="0"/>
      <w:marRight w:val="0"/>
      <w:marTop w:val="0"/>
      <w:marBottom w:val="0"/>
      <w:divBdr>
        <w:top w:val="none" w:sz="0" w:space="0" w:color="auto"/>
        <w:left w:val="none" w:sz="0" w:space="0" w:color="auto"/>
        <w:bottom w:val="none" w:sz="0" w:space="0" w:color="auto"/>
        <w:right w:val="none" w:sz="0" w:space="0" w:color="auto"/>
      </w:divBdr>
    </w:div>
    <w:div w:id="828592102">
      <w:bodyDiv w:val="1"/>
      <w:marLeft w:val="0"/>
      <w:marRight w:val="0"/>
      <w:marTop w:val="0"/>
      <w:marBottom w:val="0"/>
      <w:divBdr>
        <w:top w:val="none" w:sz="0" w:space="0" w:color="auto"/>
        <w:left w:val="none" w:sz="0" w:space="0" w:color="auto"/>
        <w:bottom w:val="none" w:sz="0" w:space="0" w:color="auto"/>
        <w:right w:val="none" w:sz="0" w:space="0" w:color="auto"/>
      </w:divBdr>
    </w:div>
    <w:div w:id="829100092">
      <w:bodyDiv w:val="1"/>
      <w:marLeft w:val="0"/>
      <w:marRight w:val="0"/>
      <w:marTop w:val="0"/>
      <w:marBottom w:val="0"/>
      <w:divBdr>
        <w:top w:val="none" w:sz="0" w:space="0" w:color="auto"/>
        <w:left w:val="none" w:sz="0" w:space="0" w:color="auto"/>
        <w:bottom w:val="none" w:sz="0" w:space="0" w:color="auto"/>
        <w:right w:val="none" w:sz="0" w:space="0" w:color="auto"/>
      </w:divBdr>
    </w:div>
    <w:div w:id="830752114">
      <w:bodyDiv w:val="1"/>
      <w:marLeft w:val="0"/>
      <w:marRight w:val="0"/>
      <w:marTop w:val="0"/>
      <w:marBottom w:val="0"/>
      <w:divBdr>
        <w:top w:val="none" w:sz="0" w:space="0" w:color="auto"/>
        <w:left w:val="none" w:sz="0" w:space="0" w:color="auto"/>
        <w:bottom w:val="none" w:sz="0" w:space="0" w:color="auto"/>
        <w:right w:val="none" w:sz="0" w:space="0" w:color="auto"/>
      </w:divBdr>
    </w:div>
    <w:div w:id="830757877">
      <w:bodyDiv w:val="1"/>
      <w:marLeft w:val="0"/>
      <w:marRight w:val="0"/>
      <w:marTop w:val="0"/>
      <w:marBottom w:val="0"/>
      <w:divBdr>
        <w:top w:val="none" w:sz="0" w:space="0" w:color="auto"/>
        <w:left w:val="none" w:sz="0" w:space="0" w:color="auto"/>
        <w:bottom w:val="none" w:sz="0" w:space="0" w:color="auto"/>
        <w:right w:val="none" w:sz="0" w:space="0" w:color="auto"/>
      </w:divBdr>
    </w:div>
    <w:div w:id="831877091">
      <w:bodyDiv w:val="1"/>
      <w:marLeft w:val="0"/>
      <w:marRight w:val="0"/>
      <w:marTop w:val="0"/>
      <w:marBottom w:val="0"/>
      <w:divBdr>
        <w:top w:val="none" w:sz="0" w:space="0" w:color="auto"/>
        <w:left w:val="none" w:sz="0" w:space="0" w:color="auto"/>
        <w:bottom w:val="none" w:sz="0" w:space="0" w:color="auto"/>
        <w:right w:val="none" w:sz="0" w:space="0" w:color="auto"/>
      </w:divBdr>
    </w:div>
    <w:div w:id="833422897">
      <w:bodyDiv w:val="1"/>
      <w:marLeft w:val="0"/>
      <w:marRight w:val="0"/>
      <w:marTop w:val="0"/>
      <w:marBottom w:val="0"/>
      <w:divBdr>
        <w:top w:val="none" w:sz="0" w:space="0" w:color="auto"/>
        <w:left w:val="none" w:sz="0" w:space="0" w:color="auto"/>
        <w:bottom w:val="none" w:sz="0" w:space="0" w:color="auto"/>
        <w:right w:val="none" w:sz="0" w:space="0" w:color="auto"/>
      </w:divBdr>
    </w:div>
    <w:div w:id="836771117">
      <w:bodyDiv w:val="1"/>
      <w:marLeft w:val="0"/>
      <w:marRight w:val="0"/>
      <w:marTop w:val="0"/>
      <w:marBottom w:val="0"/>
      <w:divBdr>
        <w:top w:val="none" w:sz="0" w:space="0" w:color="auto"/>
        <w:left w:val="none" w:sz="0" w:space="0" w:color="auto"/>
        <w:bottom w:val="none" w:sz="0" w:space="0" w:color="auto"/>
        <w:right w:val="none" w:sz="0" w:space="0" w:color="auto"/>
      </w:divBdr>
    </w:div>
    <w:div w:id="838081979">
      <w:bodyDiv w:val="1"/>
      <w:marLeft w:val="0"/>
      <w:marRight w:val="0"/>
      <w:marTop w:val="0"/>
      <w:marBottom w:val="0"/>
      <w:divBdr>
        <w:top w:val="none" w:sz="0" w:space="0" w:color="auto"/>
        <w:left w:val="none" w:sz="0" w:space="0" w:color="auto"/>
        <w:bottom w:val="none" w:sz="0" w:space="0" w:color="auto"/>
        <w:right w:val="none" w:sz="0" w:space="0" w:color="auto"/>
      </w:divBdr>
    </w:div>
    <w:div w:id="839005637">
      <w:bodyDiv w:val="1"/>
      <w:marLeft w:val="0"/>
      <w:marRight w:val="0"/>
      <w:marTop w:val="0"/>
      <w:marBottom w:val="0"/>
      <w:divBdr>
        <w:top w:val="none" w:sz="0" w:space="0" w:color="auto"/>
        <w:left w:val="none" w:sz="0" w:space="0" w:color="auto"/>
        <w:bottom w:val="none" w:sz="0" w:space="0" w:color="auto"/>
        <w:right w:val="none" w:sz="0" w:space="0" w:color="auto"/>
      </w:divBdr>
    </w:div>
    <w:div w:id="840198449">
      <w:bodyDiv w:val="1"/>
      <w:marLeft w:val="0"/>
      <w:marRight w:val="0"/>
      <w:marTop w:val="0"/>
      <w:marBottom w:val="0"/>
      <w:divBdr>
        <w:top w:val="none" w:sz="0" w:space="0" w:color="auto"/>
        <w:left w:val="none" w:sz="0" w:space="0" w:color="auto"/>
        <w:bottom w:val="none" w:sz="0" w:space="0" w:color="auto"/>
        <w:right w:val="none" w:sz="0" w:space="0" w:color="auto"/>
      </w:divBdr>
    </w:div>
    <w:div w:id="840507354">
      <w:bodyDiv w:val="1"/>
      <w:marLeft w:val="0"/>
      <w:marRight w:val="0"/>
      <w:marTop w:val="0"/>
      <w:marBottom w:val="0"/>
      <w:divBdr>
        <w:top w:val="none" w:sz="0" w:space="0" w:color="auto"/>
        <w:left w:val="none" w:sz="0" w:space="0" w:color="auto"/>
        <w:bottom w:val="none" w:sz="0" w:space="0" w:color="auto"/>
        <w:right w:val="none" w:sz="0" w:space="0" w:color="auto"/>
      </w:divBdr>
    </w:div>
    <w:div w:id="841700949">
      <w:bodyDiv w:val="1"/>
      <w:marLeft w:val="0"/>
      <w:marRight w:val="0"/>
      <w:marTop w:val="0"/>
      <w:marBottom w:val="0"/>
      <w:divBdr>
        <w:top w:val="none" w:sz="0" w:space="0" w:color="auto"/>
        <w:left w:val="none" w:sz="0" w:space="0" w:color="auto"/>
        <w:bottom w:val="none" w:sz="0" w:space="0" w:color="auto"/>
        <w:right w:val="none" w:sz="0" w:space="0" w:color="auto"/>
      </w:divBdr>
    </w:div>
    <w:div w:id="843276106">
      <w:bodyDiv w:val="1"/>
      <w:marLeft w:val="0"/>
      <w:marRight w:val="0"/>
      <w:marTop w:val="0"/>
      <w:marBottom w:val="0"/>
      <w:divBdr>
        <w:top w:val="none" w:sz="0" w:space="0" w:color="auto"/>
        <w:left w:val="none" w:sz="0" w:space="0" w:color="auto"/>
        <w:bottom w:val="none" w:sz="0" w:space="0" w:color="auto"/>
        <w:right w:val="none" w:sz="0" w:space="0" w:color="auto"/>
      </w:divBdr>
    </w:div>
    <w:div w:id="843519192">
      <w:bodyDiv w:val="1"/>
      <w:marLeft w:val="0"/>
      <w:marRight w:val="0"/>
      <w:marTop w:val="0"/>
      <w:marBottom w:val="0"/>
      <w:divBdr>
        <w:top w:val="none" w:sz="0" w:space="0" w:color="auto"/>
        <w:left w:val="none" w:sz="0" w:space="0" w:color="auto"/>
        <w:bottom w:val="none" w:sz="0" w:space="0" w:color="auto"/>
        <w:right w:val="none" w:sz="0" w:space="0" w:color="auto"/>
      </w:divBdr>
    </w:div>
    <w:div w:id="843934445">
      <w:bodyDiv w:val="1"/>
      <w:marLeft w:val="0"/>
      <w:marRight w:val="0"/>
      <w:marTop w:val="0"/>
      <w:marBottom w:val="0"/>
      <w:divBdr>
        <w:top w:val="none" w:sz="0" w:space="0" w:color="auto"/>
        <w:left w:val="none" w:sz="0" w:space="0" w:color="auto"/>
        <w:bottom w:val="none" w:sz="0" w:space="0" w:color="auto"/>
        <w:right w:val="none" w:sz="0" w:space="0" w:color="auto"/>
      </w:divBdr>
    </w:div>
    <w:div w:id="844130927">
      <w:bodyDiv w:val="1"/>
      <w:marLeft w:val="0"/>
      <w:marRight w:val="0"/>
      <w:marTop w:val="0"/>
      <w:marBottom w:val="0"/>
      <w:divBdr>
        <w:top w:val="none" w:sz="0" w:space="0" w:color="auto"/>
        <w:left w:val="none" w:sz="0" w:space="0" w:color="auto"/>
        <w:bottom w:val="none" w:sz="0" w:space="0" w:color="auto"/>
        <w:right w:val="none" w:sz="0" w:space="0" w:color="auto"/>
      </w:divBdr>
    </w:div>
    <w:div w:id="844173293">
      <w:bodyDiv w:val="1"/>
      <w:marLeft w:val="0"/>
      <w:marRight w:val="0"/>
      <w:marTop w:val="0"/>
      <w:marBottom w:val="0"/>
      <w:divBdr>
        <w:top w:val="none" w:sz="0" w:space="0" w:color="auto"/>
        <w:left w:val="none" w:sz="0" w:space="0" w:color="auto"/>
        <w:bottom w:val="none" w:sz="0" w:space="0" w:color="auto"/>
        <w:right w:val="none" w:sz="0" w:space="0" w:color="auto"/>
      </w:divBdr>
    </w:div>
    <w:div w:id="844366940">
      <w:bodyDiv w:val="1"/>
      <w:marLeft w:val="0"/>
      <w:marRight w:val="0"/>
      <w:marTop w:val="0"/>
      <w:marBottom w:val="0"/>
      <w:divBdr>
        <w:top w:val="none" w:sz="0" w:space="0" w:color="auto"/>
        <w:left w:val="none" w:sz="0" w:space="0" w:color="auto"/>
        <w:bottom w:val="none" w:sz="0" w:space="0" w:color="auto"/>
        <w:right w:val="none" w:sz="0" w:space="0" w:color="auto"/>
      </w:divBdr>
    </w:div>
    <w:div w:id="844513747">
      <w:bodyDiv w:val="1"/>
      <w:marLeft w:val="0"/>
      <w:marRight w:val="0"/>
      <w:marTop w:val="0"/>
      <w:marBottom w:val="0"/>
      <w:divBdr>
        <w:top w:val="none" w:sz="0" w:space="0" w:color="auto"/>
        <w:left w:val="none" w:sz="0" w:space="0" w:color="auto"/>
        <w:bottom w:val="none" w:sz="0" w:space="0" w:color="auto"/>
        <w:right w:val="none" w:sz="0" w:space="0" w:color="auto"/>
      </w:divBdr>
    </w:div>
    <w:div w:id="844636853">
      <w:bodyDiv w:val="1"/>
      <w:marLeft w:val="0"/>
      <w:marRight w:val="0"/>
      <w:marTop w:val="0"/>
      <w:marBottom w:val="0"/>
      <w:divBdr>
        <w:top w:val="none" w:sz="0" w:space="0" w:color="auto"/>
        <w:left w:val="none" w:sz="0" w:space="0" w:color="auto"/>
        <w:bottom w:val="none" w:sz="0" w:space="0" w:color="auto"/>
        <w:right w:val="none" w:sz="0" w:space="0" w:color="auto"/>
      </w:divBdr>
    </w:div>
    <w:div w:id="846097767">
      <w:bodyDiv w:val="1"/>
      <w:marLeft w:val="0"/>
      <w:marRight w:val="0"/>
      <w:marTop w:val="0"/>
      <w:marBottom w:val="0"/>
      <w:divBdr>
        <w:top w:val="none" w:sz="0" w:space="0" w:color="auto"/>
        <w:left w:val="none" w:sz="0" w:space="0" w:color="auto"/>
        <w:bottom w:val="none" w:sz="0" w:space="0" w:color="auto"/>
        <w:right w:val="none" w:sz="0" w:space="0" w:color="auto"/>
      </w:divBdr>
    </w:div>
    <w:div w:id="847209609">
      <w:bodyDiv w:val="1"/>
      <w:marLeft w:val="0"/>
      <w:marRight w:val="0"/>
      <w:marTop w:val="0"/>
      <w:marBottom w:val="0"/>
      <w:divBdr>
        <w:top w:val="none" w:sz="0" w:space="0" w:color="auto"/>
        <w:left w:val="none" w:sz="0" w:space="0" w:color="auto"/>
        <w:bottom w:val="none" w:sz="0" w:space="0" w:color="auto"/>
        <w:right w:val="none" w:sz="0" w:space="0" w:color="auto"/>
      </w:divBdr>
    </w:div>
    <w:div w:id="847446539">
      <w:bodyDiv w:val="1"/>
      <w:marLeft w:val="0"/>
      <w:marRight w:val="0"/>
      <w:marTop w:val="0"/>
      <w:marBottom w:val="0"/>
      <w:divBdr>
        <w:top w:val="none" w:sz="0" w:space="0" w:color="auto"/>
        <w:left w:val="none" w:sz="0" w:space="0" w:color="auto"/>
        <w:bottom w:val="none" w:sz="0" w:space="0" w:color="auto"/>
        <w:right w:val="none" w:sz="0" w:space="0" w:color="auto"/>
      </w:divBdr>
    </w:div>
    <w:div w:id="848250259">
      <w:bodyDiv w:val="1"/>
      <w:marLeft w:val="0"/>
      <w:marRight w:val="0"/>
      <w:marTop w:val="0"/>
      <w:marBottom w:val="0"/>
      <w:divBdr>
        <w:top w:val="none" w:sz="0" w:space="0" w:color="auto"/>
        <w:left w:val="none" w:sz="0" w:space="0" w:color="auto"/>
        <w:bottom w:val="none" w:sz="0" w:space="0" w:color="auto"/>
        <w:right w:val="none" w:sz="0" w:space="0" w:color="auto"/>
      </w:divBdr>
    </w:div>
    <w:div w:id="848252144">
      <w:bodyDiv w:val="1"/>
      <w:marLeft w:val="0"/>
      <w:marRight w:val="0"/>
      <w:marTop w:val="0"/>
      <w:marBottom w:val="0"/>
      <w:divBdr>
        <w:top w:val="none" w:sz="0" w:space="0" w:color="auto"/>
        <w:left w:val="none" w:sz="0" w:space="0" w:color="auto"/>
        <w:bottom w:val="none" w:sz="0" w:space="0" w:color="auto"/>
        <w:right w:val="none" w:sz="0" w:space="0" w:color="auto"/>
      </w:divBdr>
    </w:div>
    <w:div w:id="849224396">
      <w:bodyDiv w:val="1"/>
      <w:marLeft w:val="0"/>
      <w:marRight w:val="0"/>
      <w:marTop w:val="0"/>
      <w:marBottom w:val="0"/>
      <w:divBdr>
        <w:top w:val="none" w:sz="0" w:space="0" w:color="auto"/>
        <w:left w:val="none" w:sz="0" w:space="0" w:color="auto"/>
        <w:bottom w:val="none" w:sz="0" w:space="0" w:color="auto"/>
        <w:right w:val="none" w:sz="0" w:space="0" w:color="auto"/>
      </w:divBdr>
    </w:div>
    <w:div w:id="849836658">
      <w:bodyDiv w:val="1"/>
      <w:marLeft w:val="0"/>
      <w:marRight w:val="0"/>
      <w:marTop w:val="0"/>
      <w:marBottom w:val="0"/>
      <w:divBdr>
        <w:top w:val="none" w:sz="0" w:space="0" w:color="auto"/>
        <w:left w:val="none" w:sz="0" w:space="0" w:color="auto"/>
        <w:bottom w:val="none" w:sz="0" w:space="0" w:color="auto"/>
        <w:right w:val="none" w:sz="0" w:space="0" w:color="auto"/>
      </w:divBdr>
    </w:div>
    <w:div w:id="850413870">
      <w:bodyDiv w:val="1"/>
      <w:marLeft w:val="0"/>
      <w:marRight w:val="0"/>
      <w:marTop w:val="0"/>
      <w:marBottom w:val="0"/>
      <w:divBdr>
        <w:top w:val="none" w:sz="0" w:space="0" w:color="auto"/>
        <w:left w:val="none" w:sz="0" w:space="0" w:color="auto"/>
        <w:bottom w:val="none" w:sz="0" w:space="0" w:color="auto"/>
        <w:right w:val="none" w:sz="0" w:space="0" w:color="auto"/>
      </w:divBdr>
    </w:div>
    <w:div w:id="850490220">
      <w:bodyDiv w:val="1"/>
      <w:marLeft w:val="0"/>
      <w:marRight w:val="0"/>
      <w:marTop w:val="0"/>
      <w:marBottom w:val="0"/>
      <w:divBdr>
        <w:top w:val="none" w:sz="0" w:space="0" w:color="auto"/>
        <w:left w:val="none" w:sz="0" w:space="0" w:color="auto"/>
        <w:bottom w:val="none" w:sz="0" w:space="0" w:color="auto"/>
        <w:right w:val="none" w:sz="0" w:space="0" w:color="auto"/>
      </w:divBdr>
    </w:div>
    <w:div w:id="850874508">
      <w:bodyDiv w:val="1"/>
      <w:marLeft w:val="0"/>
      <w:marRight w:val="0"/>
      <w:marTop w:val="0"/>
      <w:marBottom w:val="0"/>
      <w:divBdr>
        <w:top w:val="none" w:sz="0" w:space="0" w:color="auto"/>
        <w:left w:val="none" w:sz="0" w:space="0" w:color="auto"/>
        <w:bottom w:val="none" w:sz="0" w:space="0" w:color="auto"/>
        <w:right w:val="none" w:sz="0" w:space="0" w:color="auto"/>
      </w:divBdr>
    </w:div>
    <w:div w:id="851266417">
      <w:bodyDiv w:val="1"/>
      <w:marLeft w:val="0"/>
      <w:marRight w:val="0"/>
      <w:marTop w:val="0"/>
      <w:marBottom w:val="0"/>
      <w:divBdr>
        <w:top w:val="none" w:sz="0" w:space="0" w:color="auto"/>
        <w:left w:val="none" w:sz="0" w:space="0" w:color="auto"/>
        <w:bottom w:val="none" w:sz="0" w:space="0" w:color="auto"/>
        <w:right w:val="none" w:sz="0" w:space="0" w:color="auto"/>
      </w:divBdr>
    </w:div>
    <w:div w:id="852887959">
      <w:bodyDiv w:val="1"/>
      <w:marLeft w:val="0"/>
      <w:marRight w:val="0"/>
      <w:marTop w:val="0"/>
      <w:marBottom w:val="0"/>
      <w:divBdr>
        <w:top w:val="none" w:sz="0" w:space="0" w:color="auto"/>
        <w:left w:val="none" w:sz="0" w:space="0" w:color="auto"/>
        <w:bottom w:val="none" w:sz="0" w:space="0" w:color="auto"/>
        <w:right w:val="none" w:sz="0" w:space="0" w:color="auto"/>
      </w:divBdr>
    </w:div>
    <w:div w:id="853033723">
      <w:bodyDiv w:val="1"/>
      <w:marLeft w:val="0"/>
      <w:marRight w:val="0"/>
      <w:marTop w:val="0"/>
      <w:marBottom w:val="0"/>
      <w:divBdr>
        <w:top w:val="none" w:sz="0" w:space="0" w:color="auto"/>
        <w:left w:val="none" w:sz="0" w:space="0" w:color="auto"/>
        <w:bottom w:val="none" w:sz="0" w:space="0" w:color="auto"/>
        <w:right w:val="none" w:sz="0" w:space="0" w:color="auto"/>
      </w:divBdr>
    </w:div>
    <w:div w:id="853109584">
      <w:bodyDiv w:val="1"/>
      <w:marLeft w:val="0"/>
      <w:marRight w:val="0"/>
      <w:marTop w:val="0"/>
      <w:marBottom w:val="0"/>
      <w:divBdr>
        <w:top w:val="none" w:sz="0" w:space="0" w:color="auto"/>
        <w:left w:val="none" w:sz="0" w:space="0" w:color="auto"/>
        <w:bottom w:val="none" w:sz="0" w:space="0" w:color="auto"/>
        <w:right w:val="none" w:sz="0" w:space="0" w:color="auto"/>
      </w:divBdr>
    </w:div>
    <w:div w:id="853153906">
      <w:bodyDiv w:val="1"/>
      <w:marLeft w:val="0"/>
      <w:marRight w:val="0"/>
      <w:marTop w:val="0"/>
      <w:marBottom w:val="0"/>
      <w:divBdr>
        <w:top w:val="none" w:sz="0" w:space="0" w:color="auto"/>
        <w:left w:val="none" w:sz="0" w:space="0" w:color="auto"/>
        <w:bottom w:val="none" w:sz="0" w:space="0" w:color="auto"/>
        <w:right w:val="none" w:sz="0" w:space="0" w:color="auto"/>
      </w:divBdr>
    </w:div>
    <w:div w:id="853223519">
      <w:bodyDiv w:val="1"/>
      <w:marLeft w:val="0"/>
      <w:marRight w:val="0"/>
      <w:marTop w:val="0"/>
      <w:marBottom w:val="0"/>
      <w:divBdr>
        <w:top w:val="none" w:sz="0" w:space="0" w:color="auto"/>
        <w:left w:val="none" w:sz="0" w:space="0" w:color="auto"/>
        <w:bottom w:val="none" w:sz="0" w:space="0" w:color="auto"/>
        <w:right w:val="none" w:sz="0" w:space="0" w:color="auto"/>
      </w:divBdr>
    </w:div>
    <w:div w:id="853686805">
      <w:bodyDiv w:val="1"/>
      <w:marLeft w:val="0"/>
      <w:marRight w:val="0"/>
      <w:marTop w:val="0"/>
      <w:marBottom w:val="0"/>
      <w:divBdr>
        <w:top w:val="none" w:sz="0" w:space="0" w:color="auto"/>
        <w:left w:val="none" w:sz="0" w:space="0" w:color="auto"/>
        <w:bottom w:val="none" w:sz="0" w:space="0" w:color="auto"/>
        <w:right w:val="none" w:sz="0" w:space="0" w:color="auto"/>
      </w:divBdr>
    </w:div>
    <w:div w:id="853760967">
      <w:bodyDiv w:val="1"/>
      <w:marLeft w:val="0"/>
      <w:marRight w:val="0"/>
      <w:marTop w:val="0"/>
      <w:marBottom w:val="0"/>
      <w:divBdr>
        <w:top w:val="none" w:sz="0" w:space="0" w:color="auto"/>
        <w:left w:val="none" w:sz="0" w:space="0" w:color="auto"/>
        <w:bottom w:val="none" w:sz="0" w:space="0" w:color="auto"/>
        <w:right w:val="none" w:sz="0" w:space="0" w:color="auto"/>
      </w:divBdr>
    </w:div>
    <w:div w:id="854853399">
      <w:bodyDiv w:val="1"/>
      <w:marLeft w:val="0"/>
      <w:marRight w:val="0"/>
      <w:marTop w:val="0"/>
      <w:marBottom w:val="0"/>
      <w:divBdr>
        <w:top w:val="none" w:sz="0" w:space="0" w:color="auto"/>
        <w:left w:val="none" w:sz="0" w:space="0" w:color="auto"/>
        <w:bottom w:val="none" w:sz="0" w:space="0" w:color="auto"/>
        <w:right w:val="none" w:sz="0" w:space="0" w:color="auto"/>
      </w:divBdr>
    </w:div>
    <w:div w:id="854922935">
      <w:bodyDiv w:val="1"/>
      <w:marLeft w:val="0"/>
      <w:marRight w:val="0"/>
      <w:marTop w:val="0"/>
      <w:marBottom w:val="0"/>
      <w:divBdr>
        <w:top w:val="none" w:sz="0" w:space="0" w:color="auto"/>
        <w:left w:val="none" w:sz="0" w:space="0" w:color="auto"/>
        <w:bottom w:val="none" w:sz="0" w:space="0" w:color="auto"/>
        <w:right w:val="none" w:sz="0" w:space="0" w:color="auto"/>
      </w:divBdr>
    </w:div>
    <w:div w:id="855120247">
      <w:bodyDiv w:val="1"/>
      <w:marLeft w:val="0"/>
      <w:marRight w:val="0"/>
      <w:marTop w:val="0"/>
      <w:marBottom w:val="0"/>
      <w:divBdr>
        <w:top w:val="none" w:sz="0" w:space="0" w:color="auto"/>
        <w:left w:val="none" w:sz="0" w:space="0" w:color="auto"/>
        <w:bottom w:val="none" w:sz="0" w:space="0" w:color="auto"/>
        <w:right w:val="none" w:sz="0" w:space="0" w:color="auto"/>
      </w:divBdr>
    </w:div>
    <w:div w:id="856039718">
      <w:bodyDiv w:val="1"/>
      <w:marLeft w:val="0"/>
      <w:marRight w:val="0"/>
      <w:marTop w:val="0"/>
      <w:marBottom w:val="0"/>
      <w:divBdr>
        <w:top w:val="none" w:sz="0" w:space="0" w:color="auto"/>
        <w:left w:val="none" w:sz="0" w:space="0" w:color="auto"/>
        <w:bottom w:val="none" w:sz="0" w:space="0" w:color="auto"/>
        <w:right w:val="none" w:sz="0" w:space="0" w:color="auto"/>
      </w:divBdr>
    </w:div>
    <w:div w:id="856456993">
      <w:bodyDiv w:val="1"/>
      <w:marLeft w:val="0"/>
      <w:marRight w:val="0"/>
      <w:marTop w:val="0"/>
      <w:marBottom w:val="0"/>
      <w:divBdr>
        <w:top w:val="none" w:sz="0" w:space="0" w:color="auto"/>
        <w:left w:val="none" w:sz="0" w:space="0" w:color="auto"/>
        <w:bottom w:val="none" w:sz="0" w:space="0" w:color="auto"/>
        <w:right w:val="none" w:sz="0" w:space="0" w:color="auto"/>
      </w:divBdr>
    </w:div>
    <w:div w:id="856772365">
      <w:bodyDiv w:val="1"/>
      <w:marLeft w:val="0"/>
      <w:marRight w:val="0"/>
      <w:marTop w:val="0"/>
      <w:marBottom w:val="0"/>
      <w:divBdr>
        <w:top w:val="none" w:sz="0" w:space="0" w:color="auto"/>
        <w:left w:val="none" w:sz="0" w:space="0" w:color="auto"/>
        <w:bottom w:val="none" w:sz="0" w:space="0" w:color="auto"/>
        <w:right w:val="none" w:sz="0" w:space="0" w:color="auto"/>
      </w:divBdr>
    </w:div>
    <w:div w:id="857042379">
      <w:bodyDiv w:val="1"/>
      <w:marLeft w:val="0"/>
      <w:marRight w:val="0"/>
      <w:marTop w:val="0"/>
      <w:marBottom w:val="0"/>
      <w:divBdr>
        <w:top w:val="none" w:sz="0" w:space="0" w:color="auto"/>
        <w:left w:val="none" w:sz="0" w:space="0" w:color="auto"/>
        <w:bottom w:val="none" w:sz="0" w:space="0" w:color="auto"/>
        <w:right w:val="none" w:sz="0" w:space="0" w:color="auto"/>
      </w:divBdr>
    </w:div>
    <w:div w:id="857739301">
      <w:bodyDiv w:val="1"/>
      <w:marLeft w:val="0"/>
      <w:marRight w:val="0"/>
      <w:marTop w:val="0"/>
      <w:marBottom w:val="0"/>
      <w:divBdr>
        <w:top w:val="none" w:sz="0" w:space="0" w:color="auto"/>
        <w:left w:val="none" w:sz="0" w:space="0" w:color="auto"/>
        <w:bottom w:val="none" w:sz="0" w:space="0" w:color="auto"/>
        <w:right w:val="none" w:sz="0" w:space="0" w:color="auto"/>
      </w:divBdr>
    </w:div>
    <w:div w:id="857892783">
      <w:bodyDiv w:val="1"/>
      <w:marLeft w:val="0"/>
      <w:marRight w:val="0"/>
      <w:marTop w:val="0"/>
      <w:marBottom w:val="0"/>
      <w:divBdr>
        <w:top w:val="none" w:sz="0" w:space="0" w:color="auto"/>
        <w:left w:val="none" w:sz="0" w:space="0" w:color="auto"/>
        <w:bottom w:val="none" w:sz="0" w:space="0" w:color="auto"/>
        <w:right w:val="none" w:sz="0" w:space="0" w:color="auto"/>
      </w:divBdr>
    </w:div>
    <w:div w:id="858855695">
      <w:bodyDiv w:val="1"/>
      <w:marLeft w:val="0"/>
      <w:marRight w:val="0"/>
      <w:marTop w:val="0"/>
      <w:marBottom w:val="0"/>
      <w:divBdr>
        <w:top w:val="none" w:sz="0" w:space="0" w:color="auto"/>
        <w:left w:val="none" w:sz="0" w:space="0" w:color="auto"/>
        <w:bottom w:val="none" w:sz="0" w:space="0" w:color="auto"/>
        <w:right w:val="none" w:sz="0" w:space="0" w:color="auto"/>
      </w:divBdr>
    </w:div>
    <w:div w:id="859660660">
      <w:bodyDiv w:val="1"/>
      <w:marLeft w:val="0"/>
      <w:marRight w:val="0"/>
      <w:marTop w:val="0"/>
      <w:marBottom w:val="0"/>
      <w:divBdr>
        <w:top w:val="none" w:sz="0" w:space="0" w:color="auto"/>
        <w:left w:val="none" w:sz="0" w:space="0" w:color="auto"/>
        <w:bottom w:val="none" w:sz="0" w:space="0" w:color="auto"/>
        <w:right w:val="none" w:sz="0" w:space="0" w:color="auto"/>
      </w:divBdr>
    </w:div>
    <w:div w:id="859662026">
      <w:bodyDiv w:val="1"/>
      <w:marLeft w:val="0"/>
      <w:marRight w:val="0"/>
      <w:marTop w:val="0"/>
      <w:marBottom w:val="0"/>
      <w:divBdr>
        <w:top w:val="none" w:sz="0" w:space="0" w:color="auto"/>
        <w:left w:val="none" w:sz="0" w:space="0" w:color="auto"/>
        <w:bottom w:val="none" w:sz="0" w:space="0" w:color="auto"/>
        <w:right w:val="none" w:sz="0" w:space="0" w:color="auto"/>
      </w:divBdr>
    </w:div>
    <w:div w:id="859709983">
      <w:bodyDiv w:val="1"/>
      <w:marLeft w:val="0"/>
      <w:marRight w:val="0"/>
      <w:marTop w:val="0"/>
      <w:marBottom w:val="0"/>
      <w:divBdr>
        <w:top w:val="none" w:sz="0" w:space="0" w:color="auto"/>
        <w:left w:val="none" w:sz="0" w:space="0" w:color="auto"/>
        <w:bottom w:val="none" w:sz="0" w:space="0" w:color="auto"/>
        <w:right w:val="none" w:sz="0" w:space="0" w:color="auto"/>
      </w:divBdr>
    </w:div>
    <w:div w:id="859784487">
      <w:bodyDiv w:val="1"/>
      <w:marLeft w:val="0"/>
      <w:marRight w:val="0"/>
      <w:marTop w:val="0"/>
      <w:marBottom w:val="0"/>
      <w:divBdr>
        <w:top w:val="none" w:sz="0" w:space="0" w:color="auto"/>
        <w:left w:val="none" w:sz="0" w:space="0" w:color="auto"/>
        <w:bottom w:val="none" w:sz="0" w:space="0" w:color="auto"/>
        <w:right w:val="none" w:sz="0" w:space="0" w:color="auto"/>
      </w:divBdr>
    </w:div>
    <w:div w:id="861018011">
      <w:bodyDiv w:val="1"/>
      <w:marLeft w:val="0"/>
      <w:marRight w:val="0"/>
      <w:marTop w:val="0"/>
      <w:marBottom w:val="0"/>
      <w:divBdr>
        <w:top w:val="none" w:sz="0" w:space="0" w:color="auto"/>
        <w:left w:val="none" w:sz="0" w:space="0" w:color="auto"/>
        <w:bottom w:val="none" w:sz="0" w:space="0" w:color="auto"/>
        <w:right w:val="none" w:sz="0" w:space="0" w:color="auto"/>
      </w:divBdr>
    </w:div>
    <w:div w:id="862396844">
      <w:bodyDiv w:val="1"/>
      <w:marLeft w:val="0"/>
      <w:marRight w:val="0"/>
      <w:marTop w:val="0"/>
      <w:marBottom w:val="0"/>
      <w:divBdr>
        <w:top w:val="none" w:sz="0" w:space="0" w:color="auto"/>
        <w:left w:val="none" w:sz="0" w:space="0" w:color="auto"/>
        <w:bottom w:val="none" w:sz="0" w:space="0" w:color="auto"/>
        <w:right w:val="none" w:sz="0" w:space="0" w:color="auto"/>
      </w:divBdr>
    </w:div>
    <w:div w:id="862405769">
      <w:bodyDiv w:val="1"/>
      <w:marLeft w:val="0"/>
      <w:marRight w:val="0"/>
      <w:marTop w:val="0"/>
      <w:marBottom w:val="0"/>
      <w:divBdr>
        <w:top w:val="none" w:sz="0" w:space="0" w:color="auto"/>
        <w:left w:val="none" w:sz="0" w:space="0" w:color="auto"/>
        <w:bottom w:val="none" w:sz="0" w:space="0" w:color="auto"/>
        <w:right w:val="none" w:sz="0" w:space="0" w:color="auto"/>
      </w:divBdr>
    </w:div>
    <w:div w:id="862477846">
      <w:bodyDiv w:val="1"/>
      <w:marLeft w:val="0"/>
      <w:marRight w:val="0"/>
      <w:marTop w:val="0"/>
      <w:marBottom w:val="0"/>
      <w:divBdr>
        <w:top w:val="none" w:sz="0" w:space="0" w:color="auto"/>
        <w:left w:val="none" w:sz="0" w:space="0" w:color="auto"/>
        <w:bottom w:val="none" w:sz="0" w:space="0" w:color="auto"/>
        <w:right w:val="none" w:sz="0" w:space="0" w:color="auto"/>
      </w:divBdr>
    </w:div>
    <w:div w:id="863176602">
      <w:bodyDiv w:val="1"/>
      <w:marLeft w:val="0"/>
      <w:marRight w:val="0"/>
      <w:marTop w:val="0"/>
      <w:marBottom w:val="0"/>
      <w:divBdr>
        <w:top w:val="none" w:sz="0" w:space="0" w:color="auto"/>
        <w:left w:val="none" w:sz="0" w:space="0" w:color="auto"/>
        <w:bottom w:val="none" w:sz="0" w:space="0" w:color="auto"/>
        <w:right w:val="none" w:sz="0" w:space="0" w:color="auto"/>
      </w:divBdr>
    </w:div>
    <w:div w:id="863321263">
      <w:bodyDiv w:val="1"/>
      <w:marLeft w:val="0"/>
      <w:marRight w:val="0"/>
      <w:marTop w:val="0"/>
      <w:marBottom w:val="0"/>
      <w:divBdr>
        <w:top w:val="none" w:sz="0" w:space="0" w:color="auto"/>
        <w:left w:val="none" w:sz="0" w:space="0" w:color="auto"/>
        <w:bottom w:val="none" w:sz="0" w:space="0" w:color="auto"/>
        <w:right w:val="none" w:sz="0" w:space="0" w:color="auto"/>
      </w:divBdr>
    </w:div>
    <w:div w:id="863666108">
      <w:bodyDiv w:val="1"/>
      <w:marLeft w:val="0"/>
      <w:marRight w:val="0"/>
      <w:marTop w:val="0"/>
      <w:marBottom w:val="0"/>
      <w:divBdr>
        <w:top w:val="none" w:sz="0" w:space="0" w:color="auto"/>
        <w:left w:val="none" w:sz="0" w:space="0" w:color="auto"/>
        <w:bottom w:val="none" w:sz="0" w:space="0" w:color="auto"/>
        <w:right w:val="none" w:sz="0" w:space="0" w:color="auto"/>
      </w:divBdr>
    </w:div>
    <w:div w:id="864490059">
      <w:bodyDiv w:val="1"/>
      <w:marLeft w:val="0"/>
      <w:marRight w:val="0"/>
      <w:marTop w:val="0"/>
      <w:marBottom w:val="0"/>
      <w:divBdr>
        <w:top w:val="none" w:sz="0" w:space="0" w:color="auto"/>
        <w:left w:val="none" w:sz="0" w:space="0" w:color="auto"/>
        <w:bottom w:val="none" w:sz="0" w:space="0" w:color="auto"/>
        <w:right w:val="none" w:sz="0" w:space="0" w:color="auto"/>
      </w:divBdr>
    </w:div>
    <w:div w:id="865363735">
      <w:bodyDiv w:val="1"/>
      <w:marLeft w:val="0"/>
      <w:marRight w:val="0"/>
      <w:marTop w:val="0"/>
      <w:marBottom w:val="0"/>
      <w:divBdr>
        <w:top w:val="none" w:sz="0" w:space="0" w:color="auto"/>
        <w:left w:val="none" w:sz="0" w:space="0" w:color="auto"/>
        <w:bottom w:val="none" w:sz="0" w:space="0" w:color="auto"/>
        <w:right w:val="none" w:sz="0" w:space="0" w:color="auto"/>
      </w:divBdr>
    </w:div>
    <w:div w:id="866528656">
      <w:bodyDiv w:val="1"/>
      <w:marLeft w:val="0"/>
      <w:marRight w:val="0"/>
      <w:marTop w:val="0"/>
      <w:marBottom w:val="0"/>
      <w:divBdr>
        <w:top w:val="none" w:sz="0" w:space="0" w:color="auto"/>
        <w:left w:val="none" w:sz="0" w:space="0" w:color="auto"/>
        <w:bottom w:val="none" w:sz="0" w:space="0" w:color="auto"/>
        <w:right w:val="none" w:sz="0" w:space="0" w:color="auto"/>
      </w:divBdr>
    </w:div>
    <w:div w:id="866875040">
      <w:bodyDiv w:val="1"/>
      <w:marLeft w:val="0"/>
      <w:marRight w:val="0"/>
      <w:marTop w:val="0"/>
      <w:marBottom w:val="0"/>
      <w:divBdr>
        <w:top w:val="none" w:sz="0" w:space="0" w:color="auto"/>
        <w:left w:val="none" w:sz="0" w:space="0" w:color="auto"/>
        <w:bottom w:val="none" w:sz="0" w:space="0" w:color="auto"/>
        <w:right w:val="none" w:sz="0" w:space="0" w:color="auto"/>
      </w:divBdr>
    </w:div>
    <w:div w:id="868643611">
      <w:bodyDiv w:val="1"/>
      <w:marLeft w:val="0"/>
      <w:marRight w:val="0"/>
      <w:marTop w:val="0"/>
      <w:marBottom w:val="0"/>
      <w:divBdr>
        <w:top w:val="none" w:sz="0" w:space="0" w:color="auto"/>
        <w:left w:val="none" w:sz="0" w:space="0" w:color="auto"/>
        <w:bottom w:val="none" w:sz="0" w:space="0" w:color="auto"/>
        <w:right w:val="none" w:sz="0" w:space="0" w:color="auto"/>
      </w:divBdr>
    </w:div>
    <w:div w:id="869222466">
      <w:bodyDiv w:val="1"/>
      <w:marLeft w:val="0"/>
      <w:marRight w:val="0"/>
      <w:marTop w:val="0"/>
      <w:marBottom w:val="0"/>
      <w:divBdr>
        <w:top w:val="none" w:sz="0" w:space="0" w:color="auto"/>
        <w:left w:val="none" w:sz="0" w:space="0" w:color="auto"/>
        <w:bottom w:val="none" w:sz="0" w:space="0" w:color="auto"/>
        <w:right w:val="none" w:sz="0" w:space="0" w:color="auto"/>
      </w:divBdr>
    </w:div>
    <w:div w:id="869344511">
      <w:bodyDiv w:val="1"/>
      <w:marLeft w:val="0"/>
      <w:marRight w:val="0"/>
      <w:marTop w:val="0"/>
      <w:marBottom w:val="0"/>
      <w:divBdr>
        <w:top w:val="none" w:sz="0" w:space="0" w:color="auto"/>
        <w:left w:val="none" w:sz="0" w:space="0" w:color="auto"/>
        <w:bottom w:val="none" w:sz="0" w:space="0" w:color="auto"/>
        <w:right w:val="none" w:sz="0" w:space="0" w:color="auto"/>
      </w:divBdr>
    </w:div>
    <w:div w:id="870268140">
      <w:bodyDiv w:val="1"/>
      <w:marLeft w:val="0"/>
      <w:marRight w:val="0"/>
      <w:marTop w:val="0"/>
      <w:marBottom w:val="0"/>
      <w:divBdr>
        <w:top w:val="none" w:sz="0" w:space="0" w:color="auto"/>
        <w:left w:val="none" w:sz="0" w:space="0" w:color="auto"/>
        <w:bottom w:val="none" w:sz="0" w:space="0" w:color="auto"/>
        <w:right w:val="none" w:sz="0" w:space="0" w:color="auto"/>
      </w:divBdr>
    </w:div>
    <w:div w:id="870268464">
      <w:bodyDiv w:val="1"/>
      <w:marLeft w:val="0"/>
      <w:marRight w:val="0"/>
      <w:marTop w:val="0"/>
      <w:marBottom w:val="0"/>
      <w:divBdr>
        <w:top w:val="none" w:sz="0" w:space="0" w:color="auto"/>
        <w:left w:val="none" w:sz="0" w:space="0" w:color="auto"/>
        <w:bottom w:val="none" w:sz="0" w:space="0" w:color="auto"/>
        <w:right w:val="none" w:sz="0" w:space="0" w:color="auto"/>
      </w:divBdr>
    </w:div>
    <w:div w:id="871112858">
      <w:bodyDiv w:val="1"/>
      <w:marLeft w:val="0"/>
      <w:marRight w:val="0"/>
      <w:marTop w:val="0"/>
      <w:marBottom w:val="0"/>
      <w:divBdr>
        <w:top w:val="none" w:sz="0" w:space="0" w:color="auto"/>
        <w:left w:val="none" w:sz="0" w:space="0" w:color="auto"/>
        <w:bottom w:val="none" w:sz="0" w:space="0" w:color="auto"/>
        <w:right w:val="none" w:sz="0" w:space="0" w:color="auto"/>
      </w:divBdr>
    </w:div>
    <w:div w:id="871265392">
      <w:bodyDiv w:val="1"/>
      <w:marLeft w:val="0"/>
      <w:marRight w:val="0"/>
      <w:marTop w:val="0"/>
      <w:marBottom w:val="0"/>
      <w:divBdr>
        <w:top w:val="none" w:sz="0" w:space="0" w:color="auto"/>
        <w:left w:val="none" w:sz="0" w:space="0" w:color="auto"/>
        <w:bottom w:val="none" w:sz="0" w:space="0" w:color="auto"/>
        <w:right w:val="none" w:sz="0" w:space="0" w:color="auto"/>
      </w:divBdr>
    </w:div>
    <w:div w:id="872303019">
      <w:bodyDiv w:val="1"/>
      <w:marLeft w:val="0"/>
      <w:marRight w:val="0"/>
      <w:marTop w:val="0"/>
      <w:marBottom w:val="0"/>
      <w:divBdr>
        <w:top w:val="none" w:sz="0" w:space="0" w:color="auto"/>
        <w:left w:val="none" w:sz="0" w:space="0" w:color="auto"/>
        <w:bottom w:val="none" w:sz="0" w:space="0" w:color="auto"/>
        <w:right w:val="none" w:sz="0" w:space="0" w:color="auto"/>
      </w:divBdr>
    </w:div>
    <w:div w:id="873031760">
      <w:bodyDiv w:val="1"/>
      <w:marLeft w:val="0"/>
      <w:marRight w:val="0"/>
      <w:marTop w:val="0"/>
      <w:marBottom w:val="0"/>
      <w:divBdr>
        <w:top w:val="none" w:sz="0" w:space="0" w:color="auto"/>
        <w:left w:val="none" w:sz="0" w:space="0" w:color="auto"/>
        <w:bottom w:val="none" w:sz="0" w:space="0" w:color="auto"/>
        <w:right w:val="none" w:sz="0" w:space="0" w:color="auto"/>
      </w:divBdr>
    </w:div>
    <w:div w:id="873229965">
      <w:bodyDiv w:val="1"/>
      <w:marLeft w:val="0"/>
      <w:marRight w:val="0"/>
      <w:marTop w:val="0"/>
      <w:marBottom w:val="0"/>
      <w:divBdr>
        <w:top w:val="none" w:sz="0" w:space="0" w:color="auto"/>
        <w:left w:val="none" w:sz="0" w:space="0" w:color="auto"/>
        <w:bottom w:val="none" w:sz="0" w:space="0" w:color="auto"/>
        <w:right w:val="none" w:sz="0" w:space="0" w:color="auto"/>
      </w:divBdr>
    </w:div>
    <w:div w:id="873808577">
      <w:bodyDiv w:val="1"/>
      <w:marLeft w:val="0"/>
      <w:marRight w:val="0"/>
      <w:marTop w:val="0"/>
      <w:marBottom w:val="0"/>
      <w:divBdr>
        <w:top w:val="none" w:sz="0" w:space="0" w:color="auto"/>
        <w:left w:val="none" w:sz="0" w:space="0" w:color="auto"/>
        <w:bottom w:val="none" w:sz="0" w:space="0" w:color="auto"/>
        <w:right w:val="none" w:sz="0" w:space="0" w:color="auto"/>
      </w:divBdr>
    </w:div>
    <w:div w:id="874735222">
      <w:bodyDiv w:val="1"/>
      <w:marLeft w:val="0"/>
      <w:marRight w:val="0"/>
      <w:marTop w:val="0"/>
      <w:marBottom w:val="0"/>
      <w:divBdr>
        <w:top w:val="none" w:sz="0" w:space="0" w:color="auto"/>
        <w:left w:val="none" w:sz="0" w:space="0" w:color="auto"/>
        <w:bottom w:val="none" w:sz="0" w:space="0" w:color="auto"/>
        <w:right w:val="none" w:sz="0" w:space="0" w:color="auto"/>
      </w:divBdr>
    </w:div>
    <w:div w:id="874856392">
      <w:bodyDiv w:val="1"/>
      <w:marLeft w:val="0"/>
      <w:marRight w:val="0"/>
      <w:marTop w:val="0"/>
      <w:marBottom w:val="0"/>
      <w:divBdr>
        <w:top w:val="none" w:sz="0" w:space="0" w:color="auto"/>
        <w:left w:val="none" w:sz="0" w:space="0" w:color="auto"/>
        <w:bottom w:val="none" w:sz="0" w:space="0" w:color="auto"/>
        <w:right w:val="none" w:sz="0" w:space="0" w:color="auto"/>
      </w:divBdr>
    </w:div>
    <w:div w:id="875042141">
      <w:bodyDiv w:val="1"/>
      <w:marLeft w:val="0"/>
      <w:marRight w:val="0"/>
      <w:marTop w:val="0"/>
      <w:marBottom w:val="0"/>
      <w:divBdr>
        <w:top w:val="none" w:sz="0" w:space="0" w:color="auto"/>
        <w:left w:val="none" w:sz="0" w:space="0" w:color="auto"/>
        <w:bottom w:val="none" w:sz="0" w:space="0" w:color="auto"/>
        <w:right w:val="none" w:sz="0" w:space="0" w:color="auto"/>
      </w:divBdr>
    </w:div>
    <w:div w:id="875700397">
      <w:bodyDiv w:val="1"/>
      <w:marLeft w:val="0"/>
      <w:marRight w:val="0"/>
      <w:marTop w:val="0"/>
      <w:marBottom w:val="0"/>
      <w:divBdr>
        <w:top w:val="none" w:sz="0" w:space="0" w:color="auto"/>
        <w:left w:val="none" w:sz="0" w:space="0" w:color="auto"/>
        <w:bottom w:val="none" w:sz="0" w:space="0" w:color="auto"/>
        <w:right w:val="none" w:sz="0" w:space="0" w:color="auto"/>
      </w:divBdr>
    </w:div>
    <w:div w:id="878392037">
      <w:bodyDiv w:val="1"/>
      <w:marLeft w:val="0"/>
      <w:marRight w:val="0"/>
      <w:marTop w:val="0"/>
      <w:marBottom w:val="0"/>
      <w:divBdr>
        <w:top w:val="none" w:sz="0" w:space="0" w:color="auto"/>
        <w:left w:val="none" w:sz="0" w:space="0" w:color="auto"/>
        <w:bottom w:val="none" w:sz="0" w:space="0" w:color="auto"/>
        <w:right w:val="none" w:sz="0" w:space="0" w:color="auto"/>
      </w:divBdr>
    </w:div>
    <w:div w:id="879131290">
      <w:bodyDiv w:val="1"/>
      <w:marLeft w:val="0"/>
      <w:marRight w:val="0"/>
      <w:marTop w:val="0"/>
      <w:marBottom w:val="0"/>
      <w:divBdr>
        <w:top w:val="none" w:sz="0" w:space="0" w:color="auto"/>
        <w:left w:val="none" w:sz="0" w:space="0" w:color="auto"/>
        <w:bottom w:val="none" w:sz="0" w:space="0" w:color="auto"/>
        <w:right w:val="none" w:sz="0" w:space="0" w:color="auto"/>
      </w:divBdr>
    </w:div>
    <w:div w:id="879518029">
      <w:bodyDiv w:val="1"/>
      <w:marLeft w:val="0"/>
      <w:marRight w:val="0"/>
      <w:marTop w:val="0"/>
      <w:marBottom w:val="0"/>
      <w:divBdr>
        <w:top w:val="none" w:sz="0" w:space="0" w:color="auto"/>
        <w:left w:val="none" w:sz="0" w:space="0" w:color="auto"/>
        <w:bottom w:val="none" w:sz="0" w:space="0" w:color="auto"/>
        <w:right w:val="none" w:sz="0" w:space="0" w:color="auto"/>
      </w:divBdr>
    </w:div>
    <w:div w:id="881018341">
      <w:bodyDiv w:val="1"/>
      <w:marLeft w:val="0"/>
      <w:marRight w:val="0"/>
      <w:marTop w:val="0"/>
      <w:marBottom w:val="0"/>
      <w:divBdr>
        <w:top w:val="none" w:sz="0" w:space="0" w:color="auto"/>
        <w:left w:val="none" w:sz="0" w:space="0" w:color="auto"/>
        <w:bottom w:val="none" w:sz="0" w:space="0" w:color="auto"/>
        <w:right w:val="none" w:sz="0" w:space="0" w:color="auto"/>
      </w:divBdr>
    </w:div>
    <w:div w:id="884755251">
      <w:bodyDiv w:val="1"/>
      <w:marLeft w:val="0"/>
      <w:marRight w:val="0"/>
      <w:marTop w:val="0"/>
      <w:marBottom w:val="0"/>
      <w:divBdr>
        <w:top w:val="none" w:sz="0" w:space="0" w:color="auto"/>
        <w:left w:val="none" w:sz="0" w:space="0" w:color="auto"/>
        <w:bottom w:val="none" w:sz="0" w:space="0" w:color="auto"/>
        <w:right w:val="none" w:sz="0" w:space="0" w:color="auto"/>
      </w:divBdr>
    </w:div>
    <w:div w:id="884759836">
      <w:bodyDiv w:val="1"/>
      <w:marLeft w:val="0"/>
      <w:marRight w:val="0"/>
      <w:marTop w:val="0"/>
      <w:marBottom w:val="0"/>
      <w:divBdr>
        <w:top w:val="none" w:sz="0" w:space="0" w:color="auto"/>
        <w:left w:val="none" w:sz="0" w:space="0" w:color="auto"/>
        <w:bottom w:val="none" w:sz="0" w:space="0" w:color="auto"/>
        <w:right w:val="none" w:sz="0" w:space="0" w:color="auto"/>
      </w:divBdr>
    </w:div>
    <w:div w:id="885877402">
      <w:bodyDiv w:val="1"/>
      <w:marLeft w:val="0"/>
      <w:marRight w:val="0"/>
      <w:marTop w:val="0"/>
      <w:marBottom w:val="0"/>
      <w:divBdr>
        <w:top w:val="none" w:sz="0" w:space="0" w:color="auto"/>
        <w:left w:val="none" w:sz="0" w:space="0" w:color="auto"/>
        <w:bottom w:val="none" w:sz="0" w:space="0" w:color="auto"/>
        <w:right w:val="none" w:sz="0" w:space="0" w:color="auto"/>
      </w:divBdr>
    </w:div>
    <w:div w:id="887305928">
      <w:bodyDiv w:val="1"/>
      <w:marLeft w:val="0"/>
      <w:marRight w:val="0"/>
      <w:marTop w:val="0"/>
      <w:marBottom w:val="0"/>
      <w:divBdr>
        <w:top w:val="none" w:sz="0" w:space="0" w:color="auto"/>
        <w:left w:val="none" w:sz="0" w:space="0" w:color="auto"/>
        <w:bottom w:val="none" w:sz="0" w:space="0" w:color="auto"/>
        <w:right w:val="none" w:sz="0" w:space="0" w:color="auto"/>
      </w:divBdr>
    </w:div>
    <w:div w:id="888881104">
      <w:bodyDiv w:val="1"/>
      <w:marLeft w:val="0"/>
      <w:marRight w:val="0"/>
      <w:marTop w:val="0"/>
      <w:marBottom w:val="0"/>
      <w:divBdr>
        <w:top w:val="none" w:sz="0" w:space="0" w:color="auto"/>
        <w:left w:val="none" w:sz="0" w:space="0" w:color="auto"/>
        <w:bottom w:val="none" w:sz="0" w:space="0" w:color="auto"/>
        <w:right w:val="none" w:sz="0" w:space="0" w:color="auto"/>
      </w:divBdr>
    </w:div>
    <w:div w:id="889878739">
      <w:bodyDiv w:val="1"/>
      <w:marLeft w:val="0"/>
      <w:marRight w:val="0"/>
      <w:marTop w:val="0"/>
      <w:marBottom w:val="0"/>
      <w:divBdr>
        <w:top w:val="none" w:sz="0" w:space="0" w:color="auto"/>
        <w:left w:val="none" w:sz="0" w:space="0" w:color="auto"/>
        <w:bottom w:val="none" w:sz="0" w:space="0" w:color="auto"/>
        <w:right w:val="none" w:sz="0" w:space="0" w:color="auto"/>
      </w:divBdr>
    </w:div>
    <w:div w:id="891699152">
      <w:bodyDiv w:val="1"/>
      <w:marLeft w:val="0"/>
      <w:marRight w:val="0"/>
      <w:marTop w:val="0"/>
      <w:marBottom w:val="0"/>
      <w:divBdr>
        <w:top w:val="none" w:sz="0" w:space="0" w:color="auto"/>
        <w:left w:val="none" w:sz="0" w:space="0" w:color="auto"/>
        <w:bottom w:val="none" w:sz="0" w:space="0" w:color="auto"/>
        <w:right w:val="none" w:sz="0" w:space="0" w:color="auto"/>
      </w:divBdr>
    </w:div>
    <w:div w:id="892814348">
      <w:bodyDiv w:val="1"/>
      <w:marLeft w:val="0"/>
      <w:marRight w:val="0"/>
      <w:marTop w:val="0"/>
      <w:marBottom w:val="0"/>
      <w:divBdr>
        <w:top w:val="none" w:sz="0" w:space="0" w:color="auto"/>
        <w:left w:val="none" w:sz="0" w:space="0" w:color="auto"/>
        <w:bottom w:val="none" w:sz="0" w:space="0" w:color="auto"/>
        <w:right w:val="none" w:sz="0" w:space="0" w:color="auto"/>
      </w:divBdr>
    </w:div>
    <w:div w:id="893738644">
      <w:bodyDiv w:val="1"/>
      <w:marLeft w:val="0"/>
      <w:marRight w:val="0"/>
      <w:marTop w:val="0"/>
      <w:marBottom w:val="0"/>
      <w:divBdr>
        <w:top w:val="none" w:sz="0" w:space="0" w:color="auto"/>
        <w:left w:val="none" w:sz="0" w:space="0" w:color="auto"/>
        <w:bottom w:val="none" w:sz="0" w:space="0" w:color="auto"/>
        <w:right w:val="none" w:sz="0" w:space="0" w:color="auto"/>
      </w:divBdr>
    </w:div>
    <w:div w:id="895512376">
      <w:bodyDiv w:val="1"/>
      <w:marLeft w:val="0"/>
      <w:marRight w:val="0"/>
      <w:marTop w:val="0"/>
      <w:marBottom w:val="0"/>
      <w:divBdr>
        <w:top w:val="none" w:sz="0" w:space="0" w:color="auto"/>
        <w:left w:val="none" w:sz="0" w:space="0" w:color="auto"/>
        <w:bottom w:val="none" w:sz="0" w:space="0" w:color="auto"/>
        <w:right w:val="none" w:sz="0" w:space="0" w:color="auto"/>
      </w:divBdr>
    </w:div>
    <w:div w:id="896623133">
      <w:bodyDiv w:val="1"/>
      <w:marLeft w:val="0"/>
      <w:marRight w:val="0"/>
      <w:marTop w:val="0"/>
      <w:marBottom w:val="0"/>
      <w:divBdr>
        <w:top w:val="none" w:sz="0" w:space="0" w:color="auto"/>
        <w:left w:val="none" w:sz="0" w:space="0" w:color="auto"/>
        <w:bottom w:val="none" w:sz="0" w:space="0" w:color="auto"/>
        <w:right w:val="none" w:sz="0" w:space="0" w:color="auto"/>
      </w:divBdr>
    </w:div>
    <w:div w:id="897401570">
      <w:bodyDiv w:val="1"/>
      <w:marLeft w:val="0"/>
      <w:marRight w:val="0"/>
      <w:marTop w:val="0"/>
      <w:marBottom w:val="0"/>
      <w:divBdr>
        <w:top w:val="none" w:sz="0" w:space="0" w:color="auto"/>
        <w:left w:val="none" w:sz="0" w:space="0" w:color="auto"/>
        <w:bottom w:val="none" w:sz="0" w:space="0" w:color="auto"/>
        <w:right w:val="none" w:sz="0" w:space="0" w:color="auto"/>
      </w:divBdr>
    </w:div>
    <w:div w:id="900140857">
      <w:bodyDiv w:val="1"/>
      <w:marLeft w:val="0"/>
      <w:marRight w:val="0"/>
      <w:marTop w:val="0"/>
      <w:marBottom w:val="0"/>
      <w:divBdr>
        <w:top w:val="none" w:sz="0" w:space="0" w:color="auto"/>
        <w:left w:val="none" w:sz="0" w:space="0" w:color="auto"/>
        <w:bottom w:val="none" w:sz="0" w:space="0" w:color="auto"/>
        <w:right w:val="none" w:sz="0" w:space="0" w:color="auto"/>
      </w:divBdr>
    </w:div>
    <w:div w:id="900402566">
      <w:bodyDiv w:val="1"/>
      <w:marLeft w:val="0"/>
      <w:marRight w:val="0"/>
      <w:marTop w:val="0"/>
      <w:marBottom w:val="0"/>
      <w:divBdr>
        <w:top w:val="none" w:sz="0" w:space="0" w:color="auto"/>
        <w:left w:val="none" w:sz="0" w:space="0" w:color="auto"/>
        <w:bottom w:val="none" w:sz="0" w:space="0" w:color="auto"/>
        <w:right w:val="none" w:sz="0" w:space="0" w:color="auto"/>
      </w:divBdr>
    </w:div>
    <w:div w:id="902252123">
      <w:bodyDiv w:val="1"/>
      <w:marLeft w:val="0"/>
      <w:marRight w:val="0"/>
      <w:marTop w:val="0"/>
      <w:marBottom w:val="0"/>
      <w:divBdr>
        <w:top w:val="none" w:sz="0" w:space="0" w:color="auto"/>
        <w:left w:val="none" w:sz="0" w:space="0" w:color="auto"/>
        <w:bottom w:val="none" w:sz="0" w:space="0" w:color="auto"/>
        <w:right w:val="none" w:sz="0" w:space="0" w:color="auto"/>
      </w:divBdr>
    </w:div>
    <w:div w:id="902712086">
      <w:bodyDiv w:val="1"/>
      <w:marLeft w:val="0"/>
      <w:marRight w:val="0"/>
      <w:marTop w:val="0"/>
      <w:marBottom w:val="0"/>
      <w:divBdr>
        <w:top w:val="none" w:sz="0" w:space="0" w:color="auto"/>
        <w:left w:val="none" w:sz="0" w:space="0" w:color="auto"/>
        <w:bottom w:val="none" w:sz="0" w:space="0" w:color="auto"/>
        <w:right w:val="none" w:sz="0" w:space="0" w:color="auto"/>
      </w:divBdr>
    </w:div>
    <w:div w:id="903371575">
      <w:bodyDiv w:val="1"/>
      <w:marLeft w:val="0"/>
      <w:marRight w:val="0"/>
      <w:marTop w:val="0"/>
      <w:marBottom w:val="0"/>
      <w:divBdr>
        <w:top w:val="none" w:sz="0" w:space="0" w:color="auto"/>
        <w:left w:val="none" w:sz="0" w:space="0" w:color="auto"/>
        <w:bottom w:val="none" w:sz="0" w:space="0" w:color="auto"/>
        <w:right w:val="none" w:sz="0" w:space="0" w:color="auto"/>
      </w:divBdr>
    </w:div>
    <w:div w:id="903762391">
      <w:bodyDiv w:val="1"/>
      <w:marLeft w:val="0"/>
      <w:marRight w:val="0"/>
      <w:marTop w:val="0"/>
      <w:marBottom w:val="0"/>
      <w:divBdr>
        <w:top w:val="none" w:sz="0" w:space="0" w:color="auto"/>
        <w:left w:val="none" w:sz="0" w:space="0" w:color="auto"/>
        <w:bottom w:val="none" w:sz="0" w:space="0" w:color="auto"/>
        <w:right w:val="none" w:sz="0" w:space="0" w:color="auto"/>
      </w:divBdr>
    </w:div>
    <w:div w:id="906452033">
      <w:bodyDiv w:val="1"/>
      <w:marLeft w:val="0"/>
      <w:marRight w:val="0"/>
      <w:marTop w:val="0"/>
      <w:marBottom w:val="0"/>
      <w:divBdr>
        <w:top w:val="none" w:sz="0" w:space="0" w:color="auto"/>
        <w:left w:val="none" w:sz="0" w:space="0" w:color="auto"/>
        <w:bottom w:val="none" w:sz="0" w:space="0" w:color="auto"/>
        <w:right w:val="none" w:sz="0" w:space="0" w:color="auto"/>
      </w:divBdr>
    </w:div>
    <w:div w:id="907153826">
      <w:bodyDiv w:val="1"/>
      <w:marLeft w:val="0"/>
      <w:marRight w:val="0"/>
      <w:marTop w:val="0"/>
      <w:marBottom w:val="0"/>
      <w:divBdr>
        <w:top w:val="none" w:sz="0" w:space="0" w:color="auto"/>
        <w:left w:val="none" w:sz="0" w:space="0" w:color="auto"/>
        <w:bottom w:val="none" w:sz="0" w:space="0" w:color="auto"/>
        <w:right w:val="none" w:sz="0" w:space="0" w:color="auto"/>
      </w:divBdr>
    </w:div>
    <w:div w:id="907375570">
      <w:bodyDiv w:val="1"/>
      <w:marLeft w:val="0"/>
      <w:marRight w:val="0"/>
      <w:marTop w:val="0"/>
      <w:marBottom w:val="0"/>
      <w:divBdr>
        <w:top w:val="none" w:sz="0" w:space="0" w:color="auto"/>
        <w:left w:val="none" w:sz="0" w:space="0" w:color="auto"/>
        <w:bottom w:val="none" w:sz="0" w:space="0" w:color="auto"/>
        <w:right w:val="none" w:sz="0" w:space="0" w:color="auto"/>
      </w:divBdr>
    </w:div>
    <w:div w:id="907688147">
      <w:bodyDiv w:val="1"/>
      <w:marLeft w:val="0"/>
      <w:marRight w:val="0"/>
      <w:marTop w:val="0"/>
      <w:marBottom w:val="0"/>
      <w:divBdr>
        <w:top w:val="none" w:sz="0" w:space="0" w:color="auto"/>
        <w:left w:val="none" w:sz="0" w:space="0" w:color="auto"/>
        <w:bottom w:val="none" w:sz="0" w:space="0" w:color="auto"/>
        <w:right w:val="none" w:sz="0" w:space="0" w:color="auto"/>
      </w:divBdr>
    </w:div>
    <w:div w:id="907689256">
      <w:bodyDiv w:val="1"/>
      <w:marLeft w:val="0"/>
      <w:marRight w:val="0"/>
      <w:marTop w:val="0"/>
      <w:marBottom w:val="0"/>
      <w:divBdr>
        <w:top w:val="none" w:sz="0" w:space="0" w:color="auto"/>
        <w:left w:val="none" w:sz="0" w:space="0" w:color="auto"/>
        <w:bottom w:val="none" w:sz="0" w:space="0" w:color="auto"/>
        <w:right w:val="none" w:sz="0" w:space="0" w:color="auto"/>
      </w:divBdr>
    </w:div>
    <w:div w:id="907690737">
      <w:bodyDiv w:val="1"/>
      <w:marLeft w:val="0"/>
      <w:marRight w:val="0"/>
      <w:marTop w:val="0"/>
      <w:marBottom w:val="0"/>
      <w:divBdr>
        <w:top w:val="none" w:sz="0" w:space="0" w:color="auto"/>
        <w:left w:val="none" w:sz="0" w:space="0" w:color="auto"/>
        <w:bottom w:val="none" w:sz="0" w:space="0" w:color="auto"/>
        <w:right w:val="none" w:sz="0" w:space="0" w:color="auto"/>
      </w:divBdr>
    </w:div>
    <w:div w:id="908153581">
      <w:bodyDiv w:val="1"/>
      <w:marLeft w:val="0"/>
      <w:marRight w:val="0"/>
      <w:marTop w:val="0"/>
      <w:marBottom w:val="0"/>
      <w:divBdr>
        <w:top w:val="none" w:sz="0" w:space="0" w:color="auto"/>
        <w:left w:val="none" w:sz="0" w:space="0" w:color="auto"/>
        <w:bottom w:val="none" w:sz="0" w:space="0" w:color="auto"/>
        <w:right w:val="none" w:sz="0" w:space="0" w:color="auto"/>
      </w:divBdr>
    </w:div>
    <w:div w:id="909921325">
      <w:bodyDiv w:val="1"/>
      <w:marLeft w:val="0"/>
      <w:marRight w:val="0"/>
      <w:marTop w:val="0"/>
      <w:marBottom w:val="0"/>
      <w:divBdr>
        <w:top w:val="none" w:sz="0" w:space="0" w:color="auto"/>
        <w:left w:val="none" w:sz="0" w:space="0" w:color="auto"/>
        <w:bottom w:val="none" w:sz="0" w:space="0" w:color="auto"/>
        <w:right w:val="none" w:sz="0" w:space="0" w:color="auto"/>
      </w:divBdr>
    </w:div>
    <w:div w:id="911043976">
      <w:bodyDiv w:val="1"/>
      <w:marLeft w:val="0"/>
      <w:marRight w:val="0"/>
      <w:marTop w:val="0"/>
      <w:marBottom w:val="0"/>
      <w:divBdr>
        <w:top w:val="none" w:sz="0" w:space="0" w:color="auto"/>
        <w:left w:val="none" w:sz="0" w:space="0" w:color="auto"/>
        <w:bottom w:val="none" w:sz="0" w:space="0" w:color="auto"/>
        <w:right w:val="none" w:sz="0" w:space="0" w:color="auto"/>
      </w:divBdr>
    </w:div>
    <w:div w:id="911238960">
      <w:bodyDiv w:val="1"/>
      <w:marLeft w:val="0"/>
      <w:marRight w:val="0"/>
      <w:marTop w:val="0"/>
      <w:marBottom w:val="0"/>
      <w:divBdr>
        <w:top w:val="none" w:sz="0" w:space="0" w:color="auto"/>
        <w:left w:val="none" w:sz="0" w:space="0" w:color="auto"/>
        <w:bottom w:val="none" w:sz="0" w:space="0" w:color="auto"/>
        <w:right w:val="none" w:sz="0" w:space="0" w:color="auto"/>
      </w:divBdr>
    </w:div>
    <w:div w:id="912741419">
      <w:bodyDiv w:val="1"/>
      <w:marLeft w:val="0"/>
      <w:marRight w:val="0"/>
      <w:marTop w:val="0"/>
      <w:marBottom w:val="0"/>
      <w:divBdr>
        <w:top w:val="none" w:sz="0" w:space="0" w:color="auto"/>
        <w:left w:val="none" w:sz="0" w:space="0" w:color="auto"/>
        <w:bottom w:val="none" w:sz="0" w:space="0" w:color="auto"/>
        <w:right w:val="none" w:sz="0" w:space="0" w:color="auto"/>
      </w:divBdr>
    </w:div>
    <w:div w:id="912928096">
      <w:bodyDiv w:val="1"/>
      <w:marLeft w:val="0"/>
      <w:marRight w:val="0"/>
      <w:marTop w:val="0"/>
      <w:marBottom w:val="0"/>
      <w:divBdr>
        <w:top w:val="none" w:sz="0" w:space="0" w:color="auto"/>
        <w:left w:val="none" w:sz="0" w:space="0" w:color="auto"/>
        <w:bottom w:val="none" w:sz="0" w:space="0" w:color="auto"/>
        <w:right w:val="none" w:sz="0" w:space="0" w:color="auto"/>
      </w:divBdr>
    </w:div>
    <w:div w:id="913130019">
      <w:bodyDiv w:val="1"/>
      <w:marLeft w:val="0"/>
      <w:marRight w:val="0"/>
      <w:marTop w:val="0"/>
      <w:marBottom w:val="0"/>
      <w:divBdr>
        <w:top w:val="none" w:sz="0" w:space="0" w:color="auto"/>
        <w:left w:val="none" w:sz="0" w:space="0" w:color="auto"/>
        <w:bottom w:val="none" w:sz="0" w:space="0" w:color="auto"/>
        <w:right w:val="none" w:sz="0" w:space="0" w:color="auto"/>
      </w:divBdr>
    </w:div>
    <w:div w:id="914514981">
      <w:bodyDiv w:val="1"/>
      <w:marLeft w:val="0"/>
      <w:marRight w:val="0"/>
      <w:marTop w:val="0"/>
      <w:marBottom w:val="0"/>
      <w:divBdr>
        <w:top w:val="none" w:sz="0" w:space="0" w:color="auto"/>
        <w:left w:val="none" w:sz="0" w:space="0" w:color="auto"/>
        <w:bottom w:val="none" w:sz="0" w:space="0" w:color="auto"/>
        <w:right w:val="none" w:sz="0" w:space="0" w:color="auto"/>
      </w:divBdr>
    </w:div>
    <w:div w:id="914585425">
      <w:bodyDiv w:val="1"/>
      <w:marLeft w:val="0"/>
      <w:marRight w:val="0"/>
      <w:marTop w:val="0"/>
      <w:marBottom w:val="0"/>
      <w:divBdr>
        <w:top w:val="none" w:sz="0" w:space="0" w:color="auto"/>
        <w:left w:val="none" w:sz="0" w:space="0" w:color="auto"/>
        <w:bottom w:val="none" w:sz="0" w:space="0" w:color="auto"/>
        <w:right w:val="none" w:sz="0" w:space="0" w:color="auto"/>
      </w:divBdr>
    </w:div>
    <w:div w:id="915092839">
      <w:bodyDiv w:val="1"/>
      <w:marLeft w:val="0"/>
      <w:marRight w:val="0"/>
      <w:marTop w:val="0"/>
      <w:marBottom w:val="0"/>
      <w:divBdr>
        <w:top w:val="none" w:sz="0" w:space="0" w:color="auto"/>
        <w:left w:val="none" w:sz="0" w:space="0" w:color="auto"/>
        <w:bottom w:val="none" w:sz="0" w:space="0" w:color="auto"/>
        <w:right w:val="none" w:sz="0" w:space="0" w:color="auto"/>
      </w:divBdr>
    </w:div>
    <w:div w:id="915893943">
      <w:bodyDiv w:val="1"/>
      <w:marLeft w:val="0"/>
      <w:marRight w:val="0"/>
      <w:marTop w:val="0"/>
      <w:marBottom w:val="0"/>
      <w:divBdr>
        <w:top w:val="none" w:sz="0" w:space="0" w:color="auto"/>
        <w:left w:val="none" w:sz="0" w:space="0" w:color="auto"/>
        <w:bottom w:val="none" w:sz="0" w:space="0" w:color="auto"/>
        <w:right w:val="none" w:sz="0" w:space="0" w:color="auto"/>
      </w:divBdr>
    </w:div>
    <w:div w:id="916017997">
      <w:bodyDiv w:val="1"/>
      <w:marLeft w:val="0"/>
      <w:marRight w:val="0"/>
      <w:marTop w:val="0"/>
      <w:marBottom w:val="0"/>
      <w:divBdr>
        <w:top w:val="none" w:sz="0" w:space="0" w:color="auto"/>
        <w:left w:val="none" w:sz="0" w:space="0" w:color="auto"/>
        <w:bottom w:val="none" w:sz="0" w:space="0" w:color="auto"/>
        <w:right w:val="none" w:sz="0" w:space="0" w:color="auto"/>
      </w:divBdr>
    </w:div>
    <w:div w:id="916018526">
      <w:bodyDiv w:val="1"/>
      <w:marLeft w:val="0"/>
      <w:marRight w:val="0"/>
      <w:marTop w:val="0"/>
      <w:marBottom w:val="0"/>
      <w:divBdr>
        <w:top w:val="none" w:sz="0" w:space="0" w:color="auto"/>
        <w:left w:val="none" w:sz="0" w:space="0" w:color="auto"/>
        <w:bottom w:val="none" w:sz="0" w:space="0" w:color="auto"/>
        <w:right w:val="none" w:sz="0" w:space="0" w:color="auto"/>
      </w:divBdr>
    </w:div>
    <w:div w:id="916134087">
      <w:bodyDiv w:val="1"/>
      <w:marLeft w:val="0"/>
      <w:marRight w:val="0"/>
      <w:marTop w:val="0"/>
      <w:marBottom w:val="0"/>
      <w:divBdr>
        <w:top w:val="none" w:sz="0" w:space="0" w:color="auto"/>
        <w:left w:val="none" w:sz="0" w:space="0" w:color="auto"/>
        <w:bottom w:val="none" w:sz="0" w:space="0" w:color="auto"/>
        <w:right w:val="none" w:sz="0" w:space="0" w:color="auto"/>
      </w:divBdr>
    </w:div>
    <w:div w:id="917444946">
      <w:bodyDiv w:val="1"/>
      <w:marLeft w:val="0"/>
      <w:marRight w:val="0"/>
      <w:marTop w:val="0"/>
      <w:marBottom w:val="0"/>
      <w:divBdr>
        <w:top w:val="none" w:sz="0" w:space="0" w:color="auto"/>
        <w:left w:val="none" w:sz="0" w:space="0" w:color="auto"/>
        <w:bottom w:val="none" w:sz="0" w:space="0" w:color="auto"/>
        <w:right w:val="none" w:sz="0" w:space="0" w:color="auto"/>
      </w:divBdr>
    </w:div>
    <w:div w:id="919018675">
      <w:bodyDiv w:val="1"/>
      <w:marLeft w:val="0"/>
      <w:marRight w:val="0"/>
      <w:marTop w:val="0"/>
      <w:marBottom w:val="0"/>
      <w:divBdr>
        <w:top w:val="none" w:sz="0" w:space="0" w:color="auto"/>
        <w:left w:val="none" w:sz="0" w:space="0" w:color="auto"/>
        <w:bottom w:val="none" w:sz="0" w:space="0" w:color="auto"/>
        <w:right w:val="none" w:sz="0" w:space="0" w:color="auto"/>
      </w:divBdr>
    </w:div>
    <w:div w:id="919681634">
      <w:bodyDiv w:val="1"/>
      <w:marLeft w:val="0"/>
      <w:marRight w:val="0"/>
      <w:marTop w:val="0"/>
      <w:marBottom w:val="0"/>
      <w:divBdr>
        <w:top w:val="none" w:sz="0" w:space="0" w:color="auto"/>
        <w:left w:val="none" w:sz="0" w:space="0" w:color="auto"/>
        <w:bottom w:val="none" w:sz="0" w:space="0" w:color="auto"/>
        <w:right w:val="none" w:sz="0" w:space="0" w:color="auto"/>
      </w:divBdr>
    </w:div>
    <w:div w:id="922106811">
      <w:bodyDiv w:val="1"/>
      <w:marLeft w:val="0"/>
      <w:marRight w:val="0"/>
      <w:marTop w:val="0"/>
      <w:marBottom w:val="0"/>
      <w:divBdr>
        <w:top w:val="none" w:sz="0" w:space="0" w:color="auto"/>
        <w:left w:val="none" w:sz="0" w:space="0" w:color="auto"/>
        <w:bottom w:val="none" w:sz="0" w:space="0" w:color="auto"/>
        <w:right w:val="none" w:sz="0" w:space="0" w:color="auto"/>
      </w:divBdr>
    </w:div>
    <w:div w:id="922882974">
      <w:bodyDiv w:val="1"/>
      <w:marLeft w:val="0"/>
      <w:marRight w:val="0"/>
      <w:marTop w:val="0"/>
      <w:marBottom w:val="0"/>
      <w:divBdr>
        <w:top w:val="none" w:sz="0" w:space="0" w:color="auto"/>
        <w:left w:val="none" w:sz="0" w:space="0" w:color="auto"/>
        <w:bottom w:val="none" w:sz="0" w:space="0" w:color="auto"/>
        <w:right w:val="none" w:sz="0" w:space="0" w:color="auto"/>
      </w:divBdr>
    </w:div>
    <w:div w:id="922907742">
      <w:bodyDiv w:val="1"/>
      <w:marLeft w:val="0"/>
      <w:marRight w:val="0"/>
      <w:marTop w:val="0"/>
      <w:marBottom w:val="0"/>
      <w:divBdr>
        <w:top w:val="none" w:sz="0" w:space="0" w:color="auto"/>
        <w:left w:val="none" w:sz="0" w:space="0" w:color="auto"/>
        <w:bottom w:val="none" w:sz="0" w:space="0" w:color="auto"/>
        <w:right w:val="none" w:sz="0" w:space="0" w:color="auto"/>
      </w:divBdr>
    </w:div>
    <w:div w:id="925499806">
      <w:bodyDiv w:val="1"/>
      <w:marLeft w:val="0"/>
      <w:marRight w:val="0"/>
      <w:marTop w:val="0"/>
      <w:marBottom w:val="0"/>
      <w:divBdr>
        <w:top w:val="none" w:sz="0" w:space="0" w:color="auto"/>
        <w:left w:val="none" w:sz="0" w:space="0" w:color="auto"/>
        <w:bottom w:val="none" w:sz="0" w:space="0" w:color="auto"/>
        <w:right w:val="none" w:sz="0" w:space="0" w:color="auto"/>
      </w:divBdr>
    </w:div>
    <w:div w:id="925530191">
      <w:bodyDiv w:val="1"/>
      <w:marLeft w:val="0"/>
      <w:marRight w:val="0"/>
      <w:marTop w:val="0"/>
      <w:marBottom w:val="0"/>
      <w:divBdr>
        <w:top w:val="none" w:sz="0" w:space="0" w:color="auto"/>
        <w:left w:val="none" w:sz="0" w:space="0" w:color="auto"/>
        <w:bottom w:val="none" w:sz="0" w:space="0" w:color="auto"/>
        <w:right w:val="none" w:sz="0" w:space="0" w:color="auto"/>
      </w:divBdr>
    </w:div>
    <w:div w:id="926037794">
      <w:bodyDiv w:val="1"/>
      <w:marLeft w:val="0"/>
      <w:marRight w:val="0"/>
      <w:marTop w:val="0"/>
      <w:marBottom w:val="0"/>
      <w:divBdr>
        <w:top w:val="none" w:sz="0" w:space="0" w:color="auto"/>
        <w:left w:val="none" w:sz="0" w:space="0" w:color="auto"/>
        <w:bottom w:val="none" w:sz="0" w:space="0" w:color="auto"/>
        <w:right w:val="none" w:sz="0" w:space="0" w:color="auto"/>
      </w:divBdr>
    </w:div>
    <w:div w:id="926770842">
      <w:bodyDiv w:val="1"/>
      <w:marLeft w:val="0"/>
      <w:marRight w:val="0"/>
      <w:marTop w:val="0"/>
      <w:marBottom w:val="0"/>
      <w:divBdr>
        <w:top w:val="none" w:sz="0" w:space="0" w:color="auto"/>
        <w:left w:val="none" w:sz="0" w:space="0" w:color="auto"/>
        <w:bottom w:val="none" w:sz="0" w:space="0" w:color="auto"/>
        <w:right w:val="none" w:sz="0" w:space="0" w:color="auto"/>
      </w:divBdr>
    </w:div>
    <w:div w:id="926959620">
      <w:bodyDiv w:val="1"/>
      <w:marLeft w:val="0"/>
      <w:marRight w:val="0"/>
      <w:marTop w:val="0"/>
      <w:marBottom w:val="0"/>
      <w:divBdr>
        <w:top w:val="none" w:sz="0" w:space="0" w:color="auto"/>
        <w:left w:val="none" w:sz="0" w:space="0" w:color="auto"/>
        <w:bottom w:val="none" w:sz="0" w:space="0" w:color="auto"/>
        <w:right w:val="none" w:sz="0" w:space="0" w:color="auto"/>
      </w:divBdr>
    </w:div>
    <w:div w:id="927693497">
      <w:bodyDiv w:val="1"/>
      <w:marLeft w:val="0"/>
      <w:marRight w:val="0"/>
      <w:marTop w:val="0"/>
      <w:marBottom w:val="0"/>
      <w:divBdr>
        <w:top w:val="none" w:sz="0" w:space="0" w:color="auto"/>
        <w:left w:val="none" w:sz="0" w:space="0" w:color="auto"/>
        <w:bottom w:val="none" w:sz="0" w:space="0" w:color="auto"/>
        <w:right w:val="none" w:sz="0" w:space="0" w:color="auto"/>
      </w:divBdr>
    </w:div>
    <w:div w:id="929580780">
      <w:bodyDiv w:val="1"/>
      <w:marLeft w:val="0"/>
      <w:marRight w:val="0"/>
      <w:marTop w:val="0"/>
      <w:marBottom w:val="0"/>
      <w:divBdr>
        <w:top w:val="none" w:sz="0" w:space="0" w:color="auto"/>
        <w:left w:val="none" w:sz="0" w:space="0" w:color="auto"/>
        <w:bottom w:val="none" w:sz="0" w:space="0" w:color="auto"/>
        <w:right w:val="none" w:sz="0" w:space="0" w:color="auto"/>
      </w:divBdr>
    </w:div>
    <w:div w:id="930426927">
      <w:bodyDiv w:val="1"/>
      <w:marLeft w:val="0"/>
      <w:marRight w:val="0"/>
      <w:marTop w:val="0"/>
      <w:marBottom w:val="0"/>
      <w:divBdr>
        <w:top w:val="none" w:sz="0" w:space="0" w:color="auto"/>
        <w:left w:val="none" w:sz="0" w:space="0" w:color="auto"/>
        <w:bottom w:val="none" w:sz="0" w:space="0" w:color="auto"/>
        <w:right w:val="none" w:sz="0" w:space="0" w:color="auto"/>
      </w:divBdr>
    </w:div>
    <w:div w:id="930622175">
      <w:bodyDiv w:val="1"/>
      <w:marLeft w:val="0"/>
      <w:marRight w:val="0"/>
      <w:marTop w:val="0"/>
      <w:marBottom w:val="0"/>
      <w:divBdr>
        <w:top w:val="none" w:sz="0" w:space="0" w:color="auto"/>
        <w:left w:val="none" w:sz="0" w:space="0" w:color="auto"/>
        <w:bottom w:val="none" w:sz="0" w:space="0" w:color="auto"/>
        <w:right w:val="none" w:sz="0" w:space="0" w:color="auto"/>
      </w:divBdr>
    </w:div>
    <w:div w:id="931625936">
      <w:bodyDiv w:val="1"/>
      <w:marLeft w:val="0"/>
      <w:marRight w:val="0"/>
      <w:marTop w:val="0"/>
      <w:marBottom w:val="0"/>
      <w:divBdr>
        <w:top w:val="none" w:sz="0" w:space="0" w:color="auto"/>
        <w:left w:val="none" w:sz="0" w:space="0" w:color="auto"/>
        <w:bottom w:val="none" w:sz="0" w:space="0" w:color="auto"/>
        <w:right w:val="none" w:sz="0" w:space="0" w:color="auto"/>
      </w:divBdr>
    </w:div>
    <w:div w:id="931858784">
      <w:bodyDiv w:val="1"/>
      <w:marLeft w:val="0"/>
      <w:marRight w:val="0"/>
      <w:marTop w:val="0"/>
      <w:marBottom w:val="0"/>
      <w:divBdr>
        <w:top w:val="none" w:sz="0" w:space="0" w:color="auto"/>
        <w:left w:val="none" w:sz="0" w:space="0" w:color="auto"/>
        <w:bottom w:val="none" w:sz="0" w:space="0" w:color="auto"/>
        <w:right w:val="none" w:sz="0" w:space="0" w:color="auto"/>
      </w:divBdr>
    </w:div>
    <w:div w:id="931860322">
      <w:bodyDiv w:val="1"/>
      <w:marLeft w:val="0"/>
      <w:marRight w:val="0"/>
      <w:marTop w:val="0"/>
      <w:marBottom w:val="0"/>
      <w:divBdr>
        <w:top w:val="none" w:sz="0" w:space="0" w:color="auto"/>
        <w:left w:val="none" w:sz="0" w:space="0" w:color="auto"/>
        <w:bottom w:val="none" w:sz="0" w:space="0" w:color="auto"/>
        <w:right w:val="none" w:sz="0" w:space="0" w:color="auto"/>
      </w:divBdr>
    </w:div>
    <w:div w:id="931939047">
      <w:bodyDiv w:val="1"/>
      <w:marLeft w:val="0"/>
      <w:marRight w:val="0"/>
      <w:marTop w:val="0"/>
      <w:marBottom w:val="0"/>
      <w:divBdr>
        <w:top w:val="none" w:sz="0" w:space="0" w:color="auto"/>
        <w:left w:val="none" w:sz="0" w:space="0" w:color="auto"/>
        <w:bottom w:val="none" w:sz="0" w:space="0" w:color="auto"/>
        <w:right w:val="none" w:sz="0" w:space="0" w:color="auto"/>
      </w:divBdr>
    </w:div>
    <w:div w:id="932127848">
      <w:bodyDiv w:val="1"/>
      <w:marLeft w:val="0"/>
      <w:marRight w:val="0"/>
      <w:marTop w:val="0"/>
      <w:marBottom w:val="0"/>
      <w:divBdr>
        <w:top w:val="none" w:sz="0" w:space="0" w:color="auto"/>
        <w:left w:val="none" w:sz="0" w:space="0" w:color="auto"/>
        <w:bottom w:val="none" w:sz="0" w:space="0" w:color="auto"/>
        <w:right w:val="none" w:sz="0" w:space="0" w:color="auto"/>
      </w:divBdr>
    </w:div>
    <w:div w:id="932981372">
      <w:bodyDiv w:val="1"/>
      <w:marLeft w:val="0"/>
      <w:marRight w:val="0"/>
      <w:marTop w:val="0"/>
      <w:marBottom w:val="0"/>
      <w:divBdr>
        <w:top w:val="none" w:sz="0" w:space="0" w:color="auto"/>
        <w:left w:val="none" w:sz="0" w:space="0" w:color="auto"/>
        <w:bottom w:val="none" w:sz="0" w:space="0" w:color="auto"/>
        <w:right w:val="none" w:sz="0" w:space="0" w:color="auto"/>
      </w:divBdr>
    </w:div>
    <w:div w:id="933321658">
      <w:bodyDiv w:val="1"/>
      <w:marLeft w:val="0"/>
      <w:marRight w:val="0"/>
      <w:marTop w:val="0"/>
      <w:marBottom w:val="0"/>
      <w:divBdr>
        <w:top w:val="none" w:sz="0" w:space="0" w:color="auto"/>
        <w:left w:val="none" w:sz="0" w:space="0" w:color="auto"/>
        <w:bottom w:val="none" w:sz="0" w:space="0" w:color="auto"/>
        <w:right w:val="none" w:sz="0" w:space="0" w:color="auto"/>
      </w:divBdr>
    </w:div>
    <w:div w:id="933822610">
      <w:bodyDiv w:val="1"/>
      <w:marLeft w:val="0"/>
      <w:marRight w:val="0"/>
      <w:marTop w:val="0"/>
      <w:marBottom w:val="0"/>
      <w:divBdr>
        <w:top w:val="none" w:sz="0" w:space="0" w:color="auto"/>
        <w:left w:val="none" w:sz="0" w:space="0" w:color="auto"/>
        <w:bottom w:val="none" w:sz="0" w:space="0" w:color="auto"/>
        <w:right w:val="none" w:sz="0" w:space="0" w:color="auto"/>
      </w:divBdr>
    </w:div>
    <w:div w:id="934050278">
      <w:bodyDiv w:val="1"/>
      <w:marLeft w:val="0"/>
      <w:marRight w:val="0"/>
      <w:marTop w:val="0"/>
      <w:marBottom w:val="0"/>
      <w:divBdr>
        <w:top w:val="none" w:sz="0" w:space="0" w:color="auto"/>
        <w:left w:val="none" w:sz="0" w:space="0" w:color="auto"/>
        <w:bottom w:val="none" w:sz="0" w:space="0" w:color="auto"/>
        <w:right w:val="none" w:sz="0" w:space="0" w:color="auto"/>
      </w:divBdr>
    </w:div>
    <w:div w:id="935938670">
      <w:bodyDiv w:val="1"/>
      <w:marLeft w:val="0"/>
      <w:marRight w:val="0"/>
      <w:marTop w:val="0"/>
      <w:marBottom w:val="0"/>
      <w:divBdr>
        <w:top w:val="none" w:sz="0" w:space="0" w:color="auto"/>
        <w:left w:val="none" w:sz="0" w:space="0" w:color="auto"/>
        <w:bottom w:val="none" w:sz="0" w:space="0" w:color="auto"/>
        <w:right w:val="none" w:sz="0" w:space="0" w:color="auto"/>
      </w:divBdr>
    </w:div>
    <w:div w:id="935939311">
      <w:bodyDiv w:val="1"/>
      <w:marLeft w:val="0"/>
      <w:marRight w:val="0"/>
      <w:marTop w:val="0"/>
      <w:marBottom w:val="0"/>
      <w:divBdr>
        <w:top w:val="none" w:sz="0" w:space="0" w:color="auto"/>
        <w:left w:val="none" w:sz="0" w:space="0" w:color="auto"/>
        <w:bottom w:val="none" w:sz="0" w:space="0" w:color="auto"/>
        <w:right w:val="none" w:sz="0" w:space="0" w:color="auto"/>
      </w:divBdr>
    </w:div>
    <w:div w:id="937568727">
      <w:bodyDiv w:val="1"/>
      <w:marLeft w:val="0"/>
      <w:marRight w:val="0"/>
      <w:marTop w:val="0"/>
      <w:marBottom w:val="0"/>
      <w:divBdr>
        <w:top w:val="none" w:sz="0" w:space="0" w:color="auto"/>
        <w:left w:val="none" w:sz="0" w:space="0" w:color="auto"/>
        <w:bottom w:val="none" w:sz="0" w:space="0" w:color="auto"/>
        <w:right w:val="none" w:sz="0" w:space="0" w:color="auto"/>
      </w:divBdr>
    </w:div>
    <w:div w:id="937954068">
      <w:bodyDiv w:val="1"/>
      <w:marLeft w:val="0"/>
      <w:marRight w:val="0"/>
      <w:marTop w:val="0"/>
      <w:marBottom w:val="0"/>
      <w:divBdr>
        <w:top w:val="none" w:sz="0" w:space="0" w:color="auto"/>
        <w:left w:val="none" w:sz="0" w:space="0" w:color="auto"/>
        <w:bottom w:val="none" w:sz="0" w:space="0" w:color="auto"/>
        <w:right w:val="none" w:sz="0" w:space="0" w:color="auto"/>
      </w:divBdr>
    </w:div>
    <w:div w:id="938367559">
      <w:bodyDiv w:val="1"/>
      <w:marLeft w:val="0"/>
      <w:marRight w:val="0"/>
      <w:marTop w:val="0"/>
      <w:marBottom w:val="0"/>
      <w:divBdr>
        <w:top w:val="none" w:sz="0" w:space="0" w:color="auto"/>
        <w:left w:val="none" w:sz="0" w:space="0" w:color="auto"/>
        <w:bottom w:val="none" w:sz="0" w:space="0" w:color="auto"/>
        <w:right w:val="none" w:sz="0" w:space="0" w:color="auto"/>
      </w:divBdr>
    </w:div>
    <w:div w:id="938374097">
      <w:bodyDiv w:val="1"/>
      <w:marLeft w:val="0"/>
      <w:marRight w:val="0"/>
      <w:marTop w:val="0"/>
      <w:marBottom w:val="0"/>
      <w:divBdr>
        <w:top w:val="none" w:sz="0" w:space="0" w:color="auto"/>
        <w:left w:val="none" w:sz="0" w:space="0" w:color="auto"/>
        <w:bottom w:val="none" w:sz="0" w:space="0" w:color="auto"/>
        <w:right w:val="none" w:sz="0" w:space="0" w:color="auto"/>
      </w:divBdr>
    </w:div>
    <w:div w:id="938417232">
      <w:bodyDiv w:val="1"/>
      <w:marLeft w:val="0"/>
      <w:marRight w:val="0"/>
      <w:marTop w:val="0"/>
      <w:marBottom w:val="0"/>
      <w:divBdr>
        <w:top w:val="none" w:sz="0" w:space="0" w:color="auto"/>
        <w:left w:val="none" w:sz="0" w:space="0" w:color="auto"/>
        <w:bottom w:val="none" w:sz="0" w:space="0" w:color="auto"/>
        <w:right w:val="none" w:sz="0" w:space="0" w:color="auto"/>
      </w:divBdr>
    </w:div>
    <w:div w:id="938830411">
      <w:bodyDiv w:val="1"/>
      <w:marLeft w:val="0"/>
      <w:marRight w:val="0"/>
      <w:marTop w:val="0"/>
      <w:marBottom w:val="0"/>
      <w:divBdr>
        <w:top w:val="none" w:sz="0" w:space="0" w:color="auto"/>
        <w:left w:val="none" w:sz="0" w:space="0" w:color="auto"/>
        <w:bottom w:val="none" w:sz="0" w:space="0" w:color="auto"/>
        <w:right w:val="none" w:sz="0" w:space="0" w:color="auto"/>
      </w:divBdr>
    </w:div>
    <w:div w:id="939482801">
      <w:bodyDiv w:val="1"/>
      <w:marLeft w:val="0"/>
      <w:marRight w:val="0"/>
      <w:marTop w:val="0"/>
      <w:marBottom w:val="0"/>
      <w:divBdr>
        <w:top w:val="none" w:sz="0" w:space="0" w:color="auto"/>
        <w:left w:val="none" w:sz="0" w:space="0" w:color="auto"/>
        <w:bottom w:val="none" w:sz="0" w:space="0" w:color="auto"/>
        <w:right w:val="none" w:sz="0" w:space="0" w:color="auto"/>
      </w:divBdr>
    </w:div>
    <w:div w:id="942417599">
      <w:bodyDiv w:val="1"/>
      <w:marLeft w:val="0"/>
      <w:marRight w:val="0"/>
      <w:marTop w:val="0"/>
      <w:marBottom w:val="0"/>
      <w:divBdr>
        <w:top w:val="none" w:sz="0" w:space="0" w:color="auto"/>
        <w:left w:val="none" w:sz="0" w:space="0" w:color="auto"/>
        <w:bottom w:val="none" w:sz="0" w:space="0" w:color="auto"/>
        <w:right w:val="none" w:sz="0" w:space="0" w:color="auto"/>
      </w:divBdr>
    </w:div>
    <w:div w:id="942810888">
      <w:bodyDiv w:val="1"/>
      <w:marLeft w:val="0"/>
      <w:marRight w:val="0"/>
      <w:marTop w:val="0"/>
      <w:marBottom w:val="0"/>
      <w:divBdr>
        <w:top w:val="none" w:sz="0" w:space="0" w:color="auto"/>
        <w:left w:val="none" w:sz="0" w:space="0" w:color="auto"/>
        <w:bottom w:val="none" w:sz="0" w:space="0" w:color="auto"/>
        <w:right w:val="none" w:sz="0" w:space="0" w:color="auto"/>
      </w:divBdr>
    </w:div>
    <w:div w:id="943149700">
      <w:bodyDiv w:val="1"/>
      <w:marLeft w:val="0"/>
      <w:marRight w:val="0"/>
      <w:marTop w:val="0"/>
      <w:marBottom w:val="0"/>
      <w:divBdr>
        <w:top w:val="none" w:sz="0" w:space="0" w:color="auto"/>
        <w:left w:val="none" w:sz="0" w:space="0" w:color="auto"/>
        <w:bottom w:val="none" w:sz="0" w:space="0" w:color="auto"/>
        <w:right w:val="none" w:sz="0" w:space="0" w:color="auto"/>
      </w:divBdr>
    </w:div>
    <w:div w:id="944649841">
      <w:bodyDiv w:val="1"/>
      <w:marLeft w:val="0"/>
      <w:marRight w:val="0"/>
      <w:marTop w:val="0"/>
      <w:marBottom w:val="0"/>
      <w:divBdr>
        <w:top w:val="none" w:sz="0" w:space="0" w:color="auto"/>
        <w:left w:val="none" w:sz="0" w:space="0" w:color="auto"/>
        <w:bottom w:val="none" w:sz="0" w:space="0" w:color="auto"/>
        <w:right w:val="none" w:sz="0" w:space="0" w:color="auto"/>
      </w:divBdr>
    </w:div>
    <w:div w:id="945043060">
      <w:bodyDiv w:val="1"/>
      <w:marLeft w:val="0"/>
      <w:marRight w:val="0"/>
      <w:marTop w:val="0"/>
      <w:marBottom w:val="0"/>
      <w:divBdr>
        <w:top w:val="none" w:sz="0" w:space="0" w:color="auto"/>
        <w:left w:val="none" w:sz="0" w:space="0" w:color="auto"/>
        <w:bottom w:val="none" w:sz="0" w:space="0" w:color="auto"/>
        <w:right w:val="none" w:sz="0" w:space="0" w:color="auto"/>
      </w:divBdr>
    </w:div>
    <w:div w:id="945111825">
      <w:bodyDiv w:val="1"/>
      <w:marLeft w:val="0"/>
      <w:marRight w:val="0"/>
      <w:marTop w:val="0"/>
      <w:marBottom w:val="0"/>
      <w:divBdr>
        <w:top w:val="none" w:sz="0" w:space="0" w:color="auto"/>
        <w:left w:val="none" w:sz="0" w:space="0" w:color="auto"/>
        <w:bottom w:val="none" w:sz="0" w:space="0" w:color="auto"/>
        <w:right w:val="none" w:sz="0" w:space="0" w:color="auto"/>
      </w:divBdr>
    </w:div>
    <w:div w:id="945695618">
      <w:bodyDiv w:val="1"/>
      <w:marLeft w:val="0"/>
      <w:marRight w:val="0"/>
      <w:marTop w:val="0"/>
      <w:marBottom w:val="0"/>
      <w:divBdr>
        <w:top w:val="none" w:sz="0" w:space="0" w:color="auto"/>
        <w:left w:val="none" w:sz="0" w:space="0" w:color="auto"/>
        <w:bottom w:val="none" w:sz="0" w:space="0" w:color="auto"/>
        <w:right w:val="none" w:sz="0" w:space="0" w:color="auto"/>
      </w:divBdr>
    </w:div>
    <w:div w:id="946039663">
      <w:bodyDiv w:val="1"/>
      <w:marLeft w:val="0"/>
      <w:marRight w:val="0"/>
      <w:marTop w:val="0"/>
      <w:marBottom w:val="0"/>
      <w:divBdr>
        <w:top w:val="none" w:sz="0" w:space="0" w:color="auto"/>
        <w:left w:val="none" w:sz="0" w:space="0" w:color="auto"/>
        <w:bottom w:val="none" w:sz="0" w:space="0" w:color="auto"/>
        <w:right w:val="none" w:sz="0" w:space="0" w:color="auto"/>
      </w:divBdr>
    </w:div>
    <w:div w:id="946162268">
      <w:bodyDiv w:val="1"/>
      <w:marLeft w:val="0"/>
      <w:marRight w:val="0"/>
      <w:marTop w:val="0"/>
      <w:marBottom w:val="0"/>
      <w:divBdr>
        <w:top w:val="none" w:sz="0" w:space="0" w:color="auto"/>
        <w:left w:val="none" w:sz="0" w:space="0" w:color="auto"/>
        <w:bottom w:val="none" w:sz="0" w:space="0" w:color="auto"/>
        <w:right w:val="none" w:sz="0" w:space="0" w:color="auto"/>
      </w:divBdr>
    </w:div>
    <w:div w:id="946236459">
      <w:bodyDiv w:val="1"/>
      <w:marLeft w:val="0"/>
      <w:marRight w:val="0"/>
      <w:marTop w:val="0"/>
      <w:marBottom w:val="0"/>
      <w:divBdr>
        <w:top w:val="none" w:sz="0" w:space="0" w:color="auto"/>
        <w:left w:val="none" w:sz="0" w:space="0" w:color="auto"/>
        <w:bottom w:val="none" w:sz="0" w:space="0" w:color="auto"/>
        <w:right w:val="none" w:sz="0" w:space="0" w:color="auto"/>
      </w:divBdr>
    </w:div>
    <w:div w:id="946279265">
      <w:bodyDiv w:val="1"/>
      <w:marLeft w:val="0"/>
      <w:marRight w:val="0"/>
      <w:marTop w:val="0"/>
      <w:marBottom w:val="0"/>
      <w:divBdr>
        <w:top w:val="none" w:sz="0" w:space="0" w:color="auto"/>
        <w:left w:val="none" w:sz="0" w:space="0" w:color="auto"/>
        <w:bottom w:val="none" w:sz="0" w:space="0" w:color="auto"/>
        <w:right w:val="none" w:sz="0" w:space="0" w:color="auto"/>
      </w:divBdr>
    </w:div>
    <w:div w:id="946889580">
      <w:bodyDiv w:val="1"/>
      <w:marLeft w:val="0"/>
      <w:marRight w:val="0"/>
      <w:marTop w:val="0"/>
      <w:marBottom w:val="0"/>
      <w:divBdr>
        <w:top w:val="none" w:sz="0" w:space="0" w:color="auto"/>
        <w:left w:val="none" w:sz="0" w:space="0" w:color="auto"/>
        <w:bottom w:val="none" w:sz="0" w:space="0" w:color="auto"/>
        <w:right w:val="none" w:sz="0" w:space="0" w:color="auto"/>
      </w:divBdr>
    </w:div>
    <w:div w:id="947660285">
      <w:bodyDiv w:val="1"/>
      <w:marLeft w:val="0"/>
      <w:marRight w:val="0"/>
      <w:marTop w:val="0"/>
      <w:marBottom w:val="0"/>
      <w:divBdr>
        <w:top w:val="none" w:sz="0" w:space="0" w:color="auto"/>
        <w:left w:val="none" w:sz="0" w:space="0" w:color="auto"/>
        <w:bottom w:val="none" w:sz="0" w:space="0" w:color="auto"/>
        <w:right w:val="none" w:sz="0" w:space="0" w:color="auto"/>
      </w:divBdr>
    </w:div>
    <w:div w:id="947851858">
      <w:bodyDiv w:val="1"/>
      <w:marLeft w:val="0"/>
      <w:marRight w:val="0"/>
      <w:marTop w:val="0"/>
      <w:marBottom w:val="0"/>
      <w:divBdr>
        <w:top w:val="none" w:sz="0" w:space="0" w:color="auto"/>
        <w:left w:val="none" w:sz="0" w:space="0" w:color="auto"/>
        <w:bottom w:val="none" w:sz="0" w:space="0" w:color="auto"/>
        <w:right w:val="none" w:sz="0" w:space="0" w:color="auto"/>
      </w:divBdr>
    </w:div>
    <w:div w:id="948118935">
      <w:bodyDiv w:val="1"/>
      <w:marLeft w:val="0"/>
      <w:marRight w:val="0"/>
      <w:marTop w:val="0"/>
      <w:marBottom w:val="0"/>
      <w:divBdr>
        <w:top w:val="none" w:sz="0" w:space="0" w:color="auto"/>
        <w:left w:val="none" w:sz="0" w:space="0" w:color="auto"/>
        <w:bottom w:val="none" w:sz="0" w:space="0" w:color="auto"/>
        <w:right w:val="none" w:sz="0" w:space="0" w:color="auto"/>
      </w:divBdr>
    </w:div>
    <w:div w:id="949357924">
      <w:bodyDiv w:val="1"/>
      <w:marLeft w:val="0"/>
      <w:marRight w:val="0"/>
      <w:marTop w:val="0"/>
      <w:marBottom w:val="0"/>
      <w:divBdr>
        <w:top w:val="none" w:sz="0" w:space="0" w:color="auto"/>
        <w:left w:val="none" w:sz="0" w:space="0" w:color="auto"/>
        <w:bottom w:val="none" w:sz="0" w:space="0" w:color="auto"/>
        <w:right w:val="none" w:sz="0" w:space="0" w:color="auto"/>
      </w:divBdr>
    </w:div>
    <w:div w:id="951012375">
      <w:bodyDiv w:val="1"/>
      <w:marLeft w:val="0"/>
      <w:marRight w:val="0"/>
      <w:marTop w:val="0"/>
      <w:marBottom w:val="0"/>
      <w:divBdr>
        <w:top w:val="none" w:sz="0" w:space="0" w:color="auto"/>
        <w:left w:val="none" w:sz="0" w:space="0" w:color="auto"/>
        <w:bottom w:val="none" w:sz="0" w:space="0" w:color="auto"/>
        <w:right w:val="none" w:sz="0" w:space="0" w:color="auto"/>
      </w:divBdr>
    </w:div>
    <w:div w:id="951131735">
      <w:bodyDiv w:val="1"/>
      <w:marLeft w:val="0"/>
      <w:marRight w:val="0"/>
      <w:marTop w:val="0"/>
      <w:marBottom w:val="0"/>
      <w:divBdr>
        <w:top w:val="none" w:sz="0" w:space="0" w:color="auto"/>
        <w:left w:val="none" w:sz="0" w:space="0" w:color="auto"/>
        <w:bottom w:val="none" w:sz="0" w:space="0" w:color="auto"/>
        <w:right w:val="none" w:sz="0" w:space="0" w:color="auto"/>
      </w:divBdr>
    </w:div>
    <w:div w:id="954485916">
      <w:bodyDiv w:val="1"/>
      <w:marLeft w:val="0"/>
      <w:marRight w:val="0"/>
      <w:marTop w:val="0"/>
      <w:marBottom w:val="0"/>
      <w:divBdr>
        <w:top w:val="none" w:sz="0" w:space="0" w:color="auto"/>
        <w:left w:val="none" w:sz="0" w:space="0" w:color="auto"/>
        <w:bottom w:val="none" w:sz="0" w:space="0" w:color="auto"/>
        <w:right w:val="none" w:sz="0" w:space="0" w:color="auto"/>
      </w:divBdr>
    </w:div>
    <w:div w:id="954672336">
      <w:bodyDiv w:val="1"/>
      <w:marLeft w:val="0"/>
      <w:marRight w:val="0"/>
      <w:marTop w:val="0"/>
      <w:marBottom w:val="0"/>
      <w:divBdr>
        <w:top w:val="none" w:sz="0" w:space="0" w:color="auto"/>
        <w:left w:val="none" w:sz="0" w:space="0" w:color="auto"/>
        <w:bottom w:val="none" w:sz="0" w:space="0" w:color="auto"/>
        <w:right w:val="none" w:sz="0" w:space="0" w:color="auto"/>
      </w:divBdr>
    </w:div>
    <w:div w:id="954799157">
      <w:bodyDiv w:val="1"/>
      <w:marLeft w:val="0"/>
      <w:marRight w:val="0"/>
      <w:marTop w:val="0"/>
      <w:marBottom w:val="0"/>
      <w:divBdr>
        <w:top w:val="none" w:sz="0" w:space="0" w:color="auto"/>
        <w:left w:val="none" w:sz="0" w:space="0" w:color="auto"/>
        <w:bottom w:val="none" w:sz="0" w:space="0" w:color="auto"/>
        <w:right w:val="none" w:sz="0" w:space="0" w:color="auto"/>
      </w:divBdr>
    </w:div>
    <w:div w:id="954991157">
      <w:bodyDiv w:val="1"/>
      <w:marLeft w:val="0"/>
      <w:marRight w:val="0"/>
      <w:marTop w:val="0"/>
      <w:marBottom w:val="0"/>
      <w:divBdr>
        <w:top w:val="none" w:sz="0" w:space="0" w:color="auto"/>
        <w:left w:val="none" w:sz="0" w:space="0" w:color="auto"/>
        <w:bottom w:val="none" w:sz="0" w:space="0" w:color="auto"/>
        <w:right w:val="none" w:sz="0" w:space="0" w:color="auto"/>
      </w:divBdr>
    </w:div>
    <w:div w:id="956063710">
      <w:bodyDiv w:val="1"/>
      <w:marLeft w:val="0"/>
      <w:marRight w:val="0"/>
      <w:marTop w:val="0"/>
      <w:marBottom w:val="0"/>
      <w:divBdr>
        <w:top w:val="none" w:sz="0" w:space="0" w:color="auto"/>
        <w:left w:val="none" w:sz="0" w:space="0" w:color="auto"/>
        <w:bottom w:val="none" w:sz="0" w:space="0" w:color="auto"/>
        <w:right w:val="none" w:sz="0" w:space="0" w:color="auto"/>
      </w:divBdr>
    </w:div>
    <w:div w:id="957682464">
      <w:bodyDiv w:val="1"/>
      <w:marLeft w:val="0"/>
      <w:marRight w:val="0"/>
      <w:marTop w:val="0"/>
      <w:marBottom w:val="0"/>
      <w:divBdr>
        <w:top w:val="none" w:sz="0" w:space="0" w:color="auto"/>
        <w:left w:val="none" w:sz="0" w:space="0" w:color="auto"/>
        <w:bottom w:val="none" w:sz="0" w:space="0" w:color="auto"/>
        <w:right w:val="none" w:sz="0" w:space="0" w:color="auto"/>
      </w:divBdr>
    </w:div>
    <w:div w:id="958410643">
      <w:bodyDiv w:val="1"/>
      <w:marLeft w:val="0"/>
      <w:marRight w:val="0"/>
      <w:marTop w:val="0"/>
      <w:marBottom w:val="0"/>
      <w:divBdr>
        <w:top w:val="none" w:sz="0" w:space="0" w:color="auto"/>
        <w:left w:val="none" w:sz="0" w:space="0" w:color="auto"/>
        <w:bottom w:val="none" w:sz="0" w:space="0" w:color="auto"/>
        <w:right w:val="none" w:sz="0" w:space="0" w:color="auto"/>
      </w:divBdr>
    </w:div>
    <w:div w:id="959336104">
      <w:bodyDiv w:val="1"/>
      <w:marLeft w:val="0"/>
      <w:marRight w:val="0"/>
      <w:marTop w:val="0"/>
      <w:marBottom w:val="0"/>
      <w:divBdr>
        <w:top w:val="none" w:sz="0" w:space="0" w:color="auto"/>
        <w:left w:val="none" w:sz="0" w:space="0" w:color="auto"/>
        <w:bottom w:val="none" w:sz="0" w:space="0" w:color="auto"/>
        <w:right w:val="none" w:sz="0" w:space="0" w:color="auto"/>
      </w:divBdr>
    </w:div>
    <w:div w:id="960575130">
      <w:bodyDiv w:val="1"/>
      <w:marLeft w:val="0"/>
      <w:marRight w:val="0"/>
      <w:marTop w:val="0"/>
      <w:marBottom w:val="0"/>
      <w:divBdr>
        <w:top w:val="none" w:sz="0" w:space="0" w:color="auto"/>
        <w:left w:val="none" w:sz="0" w:space="0" w:color="auto"/>
        <w:bottom w:val="none" w:sz="0" w:space="0" w:color="auto"/>
        <w:right w:val="none" w:sz="0" w:space="0" w:color="auto"/>
      </w:divBdr>
    </w:div>
    <w:div w:id="962613994">
      <w:bodyDiv w:val="1"/>
      <w:marLeft w:val="0"/>
      <w:marRight w:val="0"/>
      <w:marTop w:val="0"/>
      <w:marBottom w:val="0"/>
      <w:divBdr>
        <w:top w:val="none" w:sz="0" w:space="0" w:color="auto"/>
        <w:left w:val="none" w:sz="0" w:space="0" w:color="auto"/>
        <w:bottom w:val="none" w:sz="0" w:space="0" w:color="auto"/>
        <w:right w:val="none" w:sz="0" w:space="0" w:color="auto"/>
      </w:divBdr>
    </w:div>
    <w:div w:id="963467796">
      <w:bodyDiv w:val="1"/>
      <w:marLeft w:val="0"/>
      <w:marRight w:val="0"/>
      <w:marTop w:val="0"/>
      <w:marBottom w:val="0"/>
      <w:divBdr>
        <w:top w:val="none" w:sz="0" w:space="0" w:color="auto"/>
        <w:left w:val="none" w:sz="0" w:space="0" w:color="auto"/>
        <w:bottom w:val="none" w:sz="0" w:space="0" w:color="auto"/>
        <w:right w:val="none" w:sz="0" w:space="0" w:color="auto"/>
      </w:divBdr>
    </w:div>
    <w:div w:id="963850043">
      <w:bodyDiv w:val="1"/>
      <w:marLeft w:val="0"/>
      <w:marRight w:val="0"/>
      <w:marTop w:val="0"/>
      <w:marBottom w:val="0"/>
      <w:divBdr>
        <w:top w:val="none" w:sz="0" w:space="0" w:color="auto"/>
        <w:left w:val="none" w:sz="0" w:space="0" w:color="auto"/>
        <w:bottom w:val="none" w:sz="0" w:space="0" w:color="auto"/>
        <w:right w:val="none" w:sz="0" w:space="0" w:color="auto"/>
      </w:divBdr>
    </w:div>
    <w:div w:id="963927059">
      <w:bodyDiv w:val="1"/>
      <w:marLeft w:val="0"/>
      <w:marRight w:val="0"/>
      <w:marTop w:val="0"/>
      <w:marBottom w:val="0"/>
      <w:divBdr>
        <w:top w:val="none" w:sz="0" w:space="0" w:color="auto"/>
        <w:left w:val="none" w:sz="0" w:space="0" w:color="auto"/>
        <w:bottom w:val="none" w:sz="0" w:space="0" w:color="auto"/>
        <w:right w:val="none" w:sz="0" w:space="0" w:color="auto"/>
      </w:divBdr>
    </w:div>
    <w:div w:id="964391696">
      <w:bodyDiv w:val="1"/>
      <w:marLeft w:val="0"/>
      <w:marRight w:val="0"/>
      <w:marTop w:val="0"/>
      <w:marBottom w:val="0"/>
      <w:divBdr>
        <w:top w:val="none" w:sz="0" w:space="0" w:color="auto"/>
        <w:left w:val="none" w:sz="0" w:space="0" w:color="auto"/>
        <w:bottom w:val="none" w:sz="0" w:space="0" w:color="auto"/>
        <w:right w:val="none" w:sz="0" w:space="0" w:color="auto"/>
      </w:divBdr>
    </w:div>
    <w:div w:id="964509728">
      <w:bodyDiv w:val="1"/>
      <w:marLeft w:val="0"/>
      <w:marRight w:val="0"/>
      <w:marTop w:val="0"/>
      <w:marBottom w:val="0"/>
      <w:divBdr>
        <w:top w:val="none" w:sz="0" w:space="0" w:color="auto"/>
        <w:left w:val="none" w:sz="0" w:space="0" w:color="auto"/>
        <w:bottom w:val="none" w:sz="0" w:space="0" w:color="auto"/>
        <w:right w:val="none" w:sz="0" w:space="0" w:color="auto"/>
      </w:divBdr>
    </w:div>
    <w:div w:id="965237823">
      <w:bodyDiv w:val="1"/>
      <w:marLeft w:val="0"/>
      <w:marRight w:val="0"/>
      <w:marTop w:val="0"/>
      <w:marBottom w:val="0"/>
      <w:divBdr>
        <w:top w:val="none" w:sz="0" w:space="0" w:color="auto"/>
        <w:left w:val="none" w:sz="0" w:space="0" w:color="auto"/>
        <w:bottom w:val="none" w:sz="0" w:space="0" w:color="auto"/>
        <w:right w:val="none" w:sz="0" w:space="0" w:color="auto"/>
      </w:divBdr>
    </w:div>
    <w:div w:id="966162260">
      <w:bodyDiv w:val="1"/>
      <w:marLeft w:val="0"/>
      <w:marRight w:val="0"/>
      <w:marTop w:val="0"/>
      <w:marBottom w:val="0"/>
      <w:divBdr>
        <w:top w:val="none" w:sz="0" w:space="0" w:color="auto"/>
        <w:left w:val="none" w:sz="0" w:space="0" w:color="auto"/>
        <w:bottom w:val="none" w:sz="0" w:space="0" w:color="auto"/>
        <w:right w:val="none" w:sz="0" w:space="0" w:color="auto"/>
      </w:divBdr>
    </w:div>
    <w:div w:id="966354353">
      <w:bodyDiv w:val="1"/>
      <w:marLeft w:val="0"/>
      <w:marRight w:val="0"/>
      <w:marTop w:val="0"/>
      <w:marBottom w:val="0"/>
      <w:divBdr>
        <w:top w:val="none" w:sz="0" w:space="0" w:color="auto"/>
        <w:left w:val="none" w:sz="0" w:space="0" w:color="auto"/>
        <w:bottom w:val="none" w:sz="0" w:space="0" w:color="auto"/>
        <w:right w:val="none" w:sz="0" w:space="0" w:color="auto"/>
      </w:divBdr>
    </w:div>
    <w:div w:id="966473669">
      <w:bodyDiv w:val="1"/>
      <w:marLeft w:val="0"/>
      <w:marRight w:val="0"/>
      <w:marTop w:val="0"/>
      <w:marBottom w:val="0"/>
      <w:divBdr>
        <w:top w:val="none" w:sz="0" w:space="0" w:color="auto"/>
        <w:left w:val="none" w:sz="0" w:space="0" w:color="auto"/>
        <w:bottom w:val="none" w:sz="0" w:space="0" w:color="auto"/>
        <w:right w:val="none" w:sz="0" w:space="0" w:color="auto"/>
      </w:divBdr>
    </w:div>
    <w:div w:id="968121190">
      <w:bodyDiv w:val="1"/>
      <w:marLeft w:val="0"/>
      <w:marRight w:val="0"/>
      <w:marTop w:val="0"/>
      <w:marBottom w:val="0"/>
      <w:divBdr>
        <w:top w:val="none" w:sz="0" w:space="0" w:color="auto"/>
        <w:left w:val="none" w:sz="0" w:space="0" w:color="auto"/>
        <w:bottom w:val="none" w:sz="0" w:space="0" w:color="auto"/>
        <w:right w:val="none" w:sz="0" w:space="0" w:color="auto"/>
      </w:divBdr>
    </w:div>
    <w:div w:id="968316917">
      <w:bodyDiv w:val="1"/>
      <w:marLeft w:val="0"/>
      <w:marRight w:val="0"/>
      <w:marTop w:val="0"/>
      <w:marBottom w:val="0"/>
      <w:divBdr>
        <w:top w:val="none" w:sz="0" w:space="0" w:color="auto"/>
        <w:left w:val="none" w:sz="0" w:space="0" w:color="auto"/>
        <w:bottom w:val="none" w:sz="0" w:space="0" w:color="auto"/>
        <w:right w:val="none" w:sz="0" w:space="0" w:color="auto"/>
      </w:divBdr>
    </w:div>
    <w:div w:id="968628518">
      <w:bodyDiv w:val="1"/>
      <w:marLeft w:val="0"/>
      <w:marRight w:val="0"/>
      <w:marTop w:val="0"/>
      <w:marBottom w:val="0"/>
      <w:divBdr>
        <w:top w:val="none" w:sz="0" w:space="0" w:color="auto"/>
        <w:left w:val="none" w:sz="0" w:space="0" w:color="auto"/>
        <w:bottom w:val="none" w:sz="0" w:space="0" w:color="auto"/>
        <w:right w:val="none" w:sz="0" w:space="0" w:color="auto"/>
      </w:divBdr>
    </w:div>
    <w:div w:id="969482026">
      <w:bodyDiv w:val="1"/>
      <w:marLeft w:val="0"/>
      <w:marRight w:val="0"/>
      <w:marTop w:val="0"/>
      <w:marBottom w:val="0"/>
      <w:divBdr>
        <w:top w:val="none" w:sz="0" w:space="0" w:color="auto"/>
        <w:left w:val="none" w:sz="0" w:space="0" w:color="auto"/>
        <w:bottom w:val="none" w:sz="0" w:space="0" w:color="auto"/>
        <w:right w:val="none" w:sz="0" w:space="0" w:color="auto"/>
      </w:divBdr>
    </w:div>
    <w:div w:id="970014047">
      <w:bodyDiv w:val="1"/>
      <w:marLeft w:val="0"/>
      <w:marRight w:val="0"/>
      <w:marTop w:val="0"/>
      <w:marBottom w:val="0"/>
      <w:divBdr>
        <w:top w:val="none" w:sz="0" w:space="0" w:color="auto"/>
        <w:left w:val="none" w:sz="0" w:space="0" w:color="auto"/>
        <w:bottom w:val="none" w:sz="0" w:space="0" w:color="auto"/>
        <w:right w:val="none" w:sz="0" w:space="0" w:color="auto"/>
      </w:divBdr>
    </w:div>
    <w:div w:id="970481763">
      <w:bodyDiv w:val="1"/>
      <w:marLeft w:val="0"/>
      <w:marRight w:val="0"/>
      <w:marTop w:val="0"/>
      <w:marBottom w:val="0"/>
      <w:divBdr>
        <w:top w:val="none" w:sz="0" w:space="0" w:color="auto"/>
        <w:left w:val="none" w:sz="0" w:space="0" w:color="auto"/>
        <w:bottom w:val="none" w:sz="0" w:space="0" w:color="auto"/>
        <w:right w:val="none" w:sz="0" w:space="0" w:color="auto"/>
      </w:divBdr>
    </w:div>
    <w:div w:id="971523461">
      <w:bodyDiv w:val="1"/>
      <w:marLeft w:val="0"/>
      <w:marRight w:val="0"/>
      <w:marTop w:val="0"/>
      <w:marBottom w:val="0"/>
      <w:divBdr>
        <w:top w:val="none" w:sz="0" w:space="0" w:color="auto"/>
        <w:left w:val="none" w:sz="0" w:space="0" w:color="auto"/>
        <w:bottom w:val="none" w:sz="0" w:space="0" w:color="auto"/>
        <w:right w:val="none" w:sz="0" w:space="0" w:color="auto"/>
      </w:divBdr>
    </w:div>
    <w:div w:id="973756048">
      <w:bodyDiv w:val="1"/>
      <w:marLeft w:val="0"/>
      <w:marRight w:val="0"/>
      <w:marTop w:val="0"/>
      <w:marBottom w:val="0"/>
      <w:divBdr>
        <w:top w:val="none" w:sz="0" w:space="0" w:color="auto"/>
        <w:left w:val="none" w:sz="0" w:space="0" w:color="auto"/>
        <w:bottom w:val="none" w:sz="0" w:space="0" w:color="auto"/>
        <w:right w:val="none" w:sz="0" w:space="0" w:color="auto"/>
      </w:divBdr>
    </w:div>
    <w:div w:id="974019711">
      <w:bodyDiv w:val="1"/>
      <w:marLeft w:val="0"/>
      <w:marRight w:val="0"/>
      <w:marTop w:val="0"/>
      <w:marBottom w:val="0"/>
      <w:divBdr>
        <w:top w:val="none" w:sz="0" w:space="0" w:color="auto"/>
        <w:left w:val="none" w:sz="0" w:space="0" w:color="auto"/>
        <w:bottom w:val="none" w:sz="0" w:space="0" w:color="auto"/>
        <w:right w:val="none" w:sz="0" w:space="0" w:color="auto"/>
      </w:divBdr>
    </w:div>
    <w:div w:id="975572393">
      <w:bodyDiv w:val="1"/>
      <w:marLeft w:val="0"/>
      <w:marRight w:val="0"/>
      <w:marTop w:val="0"/>
      <w:marBottom w:val="0"/>
      <w:divBdr>
        <w:top w:val="none" w:sz="0" w:space="0" w:color="auto"/>
        <w:left w:val="none" w:sz="0" w:space="0" w:color="auto"/>
        <w:bottom w:val="none" w:sz="0" w:space="0" w:color="auto"/>
        <w:right w:val="none" w:sz="0" w:space="0" w:color="auto"/>
      </w:divBdr>
    </w:div>
    <w:div w:id="976377533">
      <w:bodyDiv w:val="1"/>
      <w:marLeft w:val="0"/>
      <w:marRight w:val="0"/>
      <w:marTop w:val="0"/>
      <w:marBottom w:val="0"/>
      <w:divBdr>
        <w:top w:val="none" w:sz="0" w:space="0" w:color="auto"/>
        <w:left w:val="none" w:sz="0" w:space="0" w:color="auto"/>
        <w:bottom w:val="none" w:sz="0" w:space="0" w:color="auto"/>
        <w:right w:val="none" w:sz="0" w:space="0" w:color="auto"/>
      </w:divBdr>
    </w:div>
    <w:div w:id="976954924">
      <w:bodyDiv w:val="1"/>
      <w:marLeft w:val="0"/>
      <w:marRight w:val="0"/>
      <w:marTop w:val="0"/>
      <w:marBottom w:val="0"/>
      <w:divBdr>
        <w:top w:val="none" w:sz="0" w:space="0" w:color="auto"/>
        <w:left w:val="none" w:sz="0" w:space="0" w:color="auto"/>
        <w:bottom w:val="none" w:sz="0" w:space="0" w:color="auto"/>
        <w:right w:val="none" w:sz="0" w:space="0" w:color="auto"/>
      </w:divBdr>
    </w:div>
    <w:div w:id="977150732">
      <w:bodyDiv w:val="1"/>
      <w:marLeft w:val="0"/>
      <w:marRight w:val="0"/>
      <w:marTop w:val="0"/>
      <w:marBottom w:val="0"/>
      <w:divBdr>
        <w:top w:val="none" w:sz="0" w:space="0" w:color="auto"/>
        <w:left w:val="none" w:sz="0" w:space="0" w:color="auto"/>
        <w:bottom w:val="none" w:sz="0" w:space="0" w:color="auto"/>
        <w:right w:val="none" w:sz="0" w:space="0" w:color="auto"/>
      </w:divBdr>
    </w:div>
    <w:div w:id="977761143">
      <w:bodyDiv w:val="1"/>
      <w:marLeft w:val="0"/>
      <w:marRight w:val="0"/>
      <w:marTop w:val="0"/>
      <w:marBottom w:val="0"/>
      <w:divBdr>
        <w:top w:val="none" w:sz="0" w:space="0" w:color="auto"/>
        <w:left w:val="none" w:sz="0" w:space="0" w:color="auto"/>
        <w:bottom w:val="none" w:sz="0" w:space="0" w:color="auto"/>
        <w:right w:val="none" w:sz="0" w:space="0" w:color="auto"/>
      </w:divBdr>
    </w:div>
    <w:div w:id="978076660">
      <w:bodyDiv w:val="1"/>
      <w:marLeft w:val="0"/>
      <w:marRight w:val="0"/>
      <w:marTop w:val="0"/>
      <w:marBottom w:val="0"/>
      <w:divBdr>
        <w:top w:val="none" w:sz="0" w:space="0" w:color="auto"/>
        <w:left w:val="none" w:sz="0" w:space="0" w:color="auto"/>
        <w:bottom w:val="none" w:sz="0" w:space="0" w:color="auto"/>
        <w:right w:val="none" w:sz="0" w:space="0" w:color="auto"/>
      </w:divBdr>
    </w:div>
    <w:div w:id="978460372">
      <w:bodyDiv w:val="1"/>
      <w:marLeft w:val="0"/>
      <w:marRight w:val="0"/>
      <w:marTop w:val="0"/>
      <w:marBottom w:val="0"/>
      <w:divBdr>
        <w:top w:val="none" w:sz="0" w:space="0" w:color="auto"/>
        <w:left w:val="none" w:sz="0" w:space="0" w:color="auto"/>
        <w:bottom w:val="none" w:sz="0" w:space="0" w:color="auto"/>
        <w:right w:val="none" w:sz="0" w:space="0" w:color="auto"/>
      </w:divBdr>
    </w:div>
    <w:div w:id="979188315">
      <w:bodyDiv w:val="1"/>
      <w:marLeft w:val="0"/>
      <w:marRight w:val="0"/>
      <w:marTop w:val="0"/>
      <w:marBottom w:val="0"/>
      <w:divBdr>
        <w:top w:val="none" w:sz="0" w:space="0" w:color="auto"/>
        <w:left w:val="none" w:sz="0" w:space="0" w:color="auto"/>
        <w:bottom w:val="none" w:sz="0" w:space="0" w:color="auto"/>
        <w:right w:val="none" w:sz="0" w:space="0" w:color="auto"/>
      </w:divBdr>
    </w:div>
    <w:div w:id="980156436">
      <w:bodyDiv w:val="1"/>
      <w:marLeft w:val="0"/>
      <w:marRight w:val="0"/>
      <w:marTop w:val="0"/>
      <w:marBottom w:val="0"/>
      <w:divBdr>
        <w:top w:val="none" w:sz="0" w:space="0" w:color="auto"/>
        <w:left w:val="none" w:sz="0" w:space="0" w:color="auto"/>
        <w:bottom w:val="none" w:sz="0" w:space="0" w:color="auto"/>
        <w:right w:val="none" w:sz="0" w:space="0" w:color="auto"/>
      </w:divBdr>
    </w:div>
    <w:div w:id="980303642">
      <w:bodyDiv w:val="1"/>
      <w:marLeft w:val="0"/>
      <w:marRight w:val="0"/>
      <w:marTop w:val="0"/>
      <w:marBottom w:val="0"/>
      <w:divBdr>
        <w:top w:val="none" w:sz="0" w:space="0" w:color="auto"/>
        <w:left w:val="none" w:sz="0" w:space="0" w:color="auto"/>
        <w:bottom w:val="none" w:sz="0" w:space="0" w:color="auto"/>
        <w:right w:val="none" w:sz="0" w:space="0" w:color="auto"/>
      </w:divBdr>
    </w:div>
    <w:div w:id="980694872">
      <w:bodyDiv w:val="1"/>
      <w:marLeft w:val="0"/>
      <w:marRight w:val="0"/>
      <w:marTop w:val="0"/>
      <w:marBottom w:val="0"/>
      <w:divBdr>
        <w:top w:val="none" w:sz="0" w:space="0" w:color="auto"/>
        <w:left w:val="none" w:sz="0" w:space="0" w:color="auto"/>
        <w:bottom w:val="none" w:sz="0" w:space="0" w:color="auto"/>
        <w:right w:val="none" w:sz="0" w:space="0" w:color="auto"/>
      </w:divBdr>
    </w:div>
    <w:div w:id="981152208">
      <w:bodyDiv w:val="1"/>
      <w:marLeft w:val="0"/>
      <w:marRight w:val="0"/>
      <w:marTop w:val="0"/>
      <w:marBottom w:val="0"/>
      <w:divBdr>
        <w:top w:val="none" w:sz="0" w:space="0" w:color="auto"/>
        <w:left w:val="none" w:sz="0" w:space="0" w:color="auto"/>
        <w:bottom w:val="none" w:sz="0" w:space="0" w:color="auto"/>
        <w:right w:val="none" w:sz="0" w:space="0" w:color="auto"/>
      </w:divBdr>
    </w:div>
    <w:div w:id="981664357">
      <w:bodyDiv w:val="1"/>
      <w:marLeft w:val="0"/>
      <w:marRight w:val="0"/>
      <w:marTop w:val="0"/>
      <w:marBottom w:val="0"/>
      <w:divBdr>
        <w:top w:val="none" w:sz="0" w:space="0" w:color="auto"/>
        <w:left w:val="none" w:sz="0" w:space="0" w:color="auto"/>
        <w:bottom w:val="none" w:sz="0" w:space="0" w:color="auto"/>
        <w:right w:val="none" w:sz="0" w:space="0" w:color="auto"/>
      </w:divBdr>
    </w:div>
    <w:div w:id="981884867">
      <w:bodyDiv w:val="1"/>
      <w:marLeft w:val="0"/>
      <w:marRight w:val="0"/>
      <w:marTop w:val="0"/>
      <w:marBottom w:val="0"/>
      <w:divBdr>
        <w:top w:val="none" w:sz="0" w:space="0" w:color="auto"/>
        <w:left w:val="none" w:sz="0" w:space="0" w:color="auto"/>
        <w:bottom w:val="none" w:sz="0" w:space="0" w:color="auto"/>
        <w:right w:val="none" w:sz="0" w:space="0" w:color="auto"/>
      </w:divBdr>
    </w:div>
    <w:div w:id="982075080">
      <w:bodyDiv w:val="1"/>
      <w:marLeft w:val="0"/>
      <w:marRight w:val="0"/>
      <w:marTop w:val="0"/>
      <w:marBottom w:val="0"/>
      <w:divBdr>
        <w:top w:val="none" w:sz="0" w:space="0" w:color="auto"/>
        <w:left w:val="none" w:sz="0" w:space="0" w:color="auto"/>
        <w:bottom w:val="none" w:sz="0" w:space="0" w:color="auto"/>
        <w:right w:val="none" w:sz="0" w:space="0" w:color="auto"/>
      </w:divBdr>
    </w:div>
    <w:div w:id="983317586">
      <w:bodyDiv w:val="1"/>
      <w:marLeft w:val="0"/>
      <w:marRight w:val="0"/>
      <w:marTop w:val="0"/>
      <w:marBottom w:val="0"/>
      <w:divBdr>
        <w:top w:val="none" w:sz="0" w:space="0" w:color="auto"/>
        <w:left w:val="none" w:sz="0" w:space="0" w:color="auto"/>
        <w:bottom w:val="none" w:sz="0" w:space="0" w:color="auto"/>
        <w:right w:val="none" w:sz="0" w:space="0" w:color="auto"/>
      </w:divBdr>
    </w:div>
    <w:div w:id="983581092">
      <w:bodyDiv w:val="1"/>
      <w:marLeft w:val="0"/>
      <w:marRight w:val="0"/>
      <w:marTop w:val="0"/>
      <w:marBottom w:val="0"/>
      <w:divBdr>
        <w:top w:val="none" w:sz="0" w:space="0" w:color="auto"/>
        <w:left w:val="none" w:sz="0" w:space="0" w:color="auto"/>
        <w:bottom w:val="none" w:sz="0" w:space="0" w:color="auto"/>
        <w:right w:val="none" w:sz="0" w:space="0" w:color="auto"/>
      </w:divBdr>
    </w:div>
    <w:div w:id="985627774">
      <w:bodyDiv w:val="1"/>
      <w:marLeft w:val="0"/>
      <w:marRight w:val="0"/>
      <w:marTop w:val="0"/>
      <w:marBottom w:val="0"/>
      <w:divBdr>
        <w:top w:val="none" w:sz="0" w:space="0" w:color="auto"/>
        <w:left w:val="none" w:sz="0" w:space="0" w:color="auto"/>
        <w:bottom w:val="none" w:sz="0" w:space="0" w:color="auto"/>
        <w:right w:val="none" w:sz="0" w:space="0" w:color="auto"/>
      </w:divBdr>
    </w:div>
    <w:div w:id="987368563">
      <w:bodyDiv w:val="1"/>
      <w:marLeft w:val="0"/>
      <w:marRight w:val="0"/>
      <w:marTop w:val="0"/>
      <w:marBottom w:val="0"/>
      <w:divBdr>
        <w:top w:val="none" w:sz="0" w:space="0" w:color="auto"/>
        <w:left w:val="none" w:sz="0" w:space="0" w:color="auto"/>
        <w:bottom w:val="none" w:sz="0" w:space="0" w:color="auto"/>
        <w:right w:val="none" w:sz="0" w:space="0" w:color="auto"/>
      </w:divBdr>
    </w:div>
    <w:div w:id="988167617">
      <w:bodyDiv w:val="1"/>
      <w:marLeft w:val="0"/>
      <w:marRight w:val="0"/>
      <w:marTop w:val="0"/>
      <w:marBottom w:val="0"/>
      <w:divBdr>
        <w:top w:val="none" w:sz="0" w:space="0" w:color="auto"/>
        <w:left w:val="none" w:sz="0" w:space="0" w:color="auto"/>
        <w:bottom w:val="none" w:sz="0" w:space="0" w:color="auto"/>
        <w:right w:val="none" w:sz="0" w:space="0" w:color="auto"/>
      </w:divBdr>
    </w:div>
    <w:div w:id="988946974">
      <w:bodyDiv w:val="1"/>
      <w:marLeft w:val="0"/>
      <w:marRight w:val="0"/>
      <w:marTop w:val="0"/>
      <w:marBottom w:val="0"/>
      <w:divBdr>
        <w:top w:val="none" w:sz="0" w:space="0" w:color="auto"/>
        <w:left w:val="none" w:sz="0" w:space="0" w:color="auto"/>
        <w:bottom w:val="none" w:sz="0" w:space="0" w:color="auto"/>
        <w:right w:val="none" w:sz="0" w:space="0" w:color="auto"/>
      </w:divBdr>
    </w:div>
    <w:div w:id="990446934">
      <w:bodyDiv w:val="1"/>
      <w:marLeft w:val="0"/>
      <w:marRight w:val="0"/>
      <w:marTop w:val="0"/>
      <w:marBottom w:val="0"/>
      <w:divBdr>
        <w:top w:val="none" w:sz="0" w:space="0" w:color="auto"/>
        <w:left w:val="none" w:sz="0" w:space="0" w:color="auto"/>
        <w:bottom w:val="none" w:sz="0" w:space="0" w:color="auto"/>
        <w:right w:val="none" w:sz="0" w:space="0" w:color="auto"/>
      </w:divBdr>
    </w:div>
    <w:div w:id="991494182">
      <w:bodyDiv w:val="1"/>
      <w:marLeft w:val="0"/>
      <w:marRight w:val="0"/>
      <w:marTop w:val="0"/>
      <w:marBottom w:val="0"/>
      <w:divBdr>
        <w:top w:val="none" w:sz="0" w:space="0" w:color="auto"/>
        <w:left w:val="none" w:sz="0" w:space="0" w:color="auto"/>
        <w:bottom w:val="none" w:sz="0" w:space="0" w:color="auto"/>
        <w:right w:val="none" w:sz="0" w:space="0" w:color="auto"/>
      </w:divBdr>
    </w:div>
    <w:div w:id="991524977">
      <w:bodyDiv w:val="1"/>
      <w:marLeft w:val="0"/>
      <w:marRight w:val="0"/>
      <w:marTop w:val="0"/>
      <w:marBottom w:val="0"/>
      <w:divBdr>
        <w:top w:val="none" w:sz="0" w:space="0" w:color="auto"/>
        <w:left w:val="none" w:sz="0" w:space="0" w:color="auto"/>
        <w:bottom w:val="none" w:sz="0" w:space="0" w:color="auto"/>
        <w:right w:val="none" w:sz="0" w:space="0" w:color="auto"/>
      </w:divBdr>
    </w:div>
    <w:div w:id="991838124">
      <w:bodyDiv w:val="1"/>
      <w:marLeft w:val="0"/>
      <w:marRight w:val="0"/>
      <w:marTop w:val="0"/>
      <w:marBottom w:val="0"/>
      <w:divBdr>
        <w:top w:val="none" w:sz="0" w:space="0" w:color="auto"/>
        <w:left w:val="none" w:sz="0" w:space="0" w:color="auto"/>
        <w:bottom w:val="none" w:sz="0" w:space="0" w:color="auto"/>
        <w:right w:val="none" w:sz="0" w:space="0" w:color="auto"/>
      </w:divBdr>
    </w:div>
    <w:div w:id="991981004">
      <w:bodyDiv w:val="1"/>
      <w:marLeft w:val="0"/>
      <w:marRight w:val="0"/>
      <w:marTop w:val="0"/>
      <w:marBottom w:val="0"/>
      <w:divBdr>
        <w:top w:val="none" w:sz="0" w:space="0" w:color="auto"/>
        <w:left w:val="none" w:sz="0" w:space="0" w:color="auto"/>
        <w:bottom w:val="none" w:sz="0" w:space="0" w:color="auto"/>
        <w:right w:val="none" w:sz="0" w:space="0" w:color="auto"/>
      </w:divBdr>
    </w:div>
    <w:div w:id="992560779">
      <w:bodyDiv w:val="1"/>
      <w:marLeft w:val="0"/>
      <w:marRight w:val="0"/>
      <w:marTop w:val="0"/>
      <w:marBottom w:val="0"/>
      <w:divBdr>
        <w:top w:val="none" w:sz="0" w:space="0" w:color="auto"/>
        <w:left w:val="none" w:sz="0" w:space="0" w:color="auto"/>
        <w:bottom w:val="none" w:sz="0" w:space="0" w:color="auto"/>
        <w:right w:val="none" w:sz="0" w:space="0" w:color="auto"/>
      </w:divBdr>
    </w:div>
    <w:div w:id="993413233">
      <w:bodyDiv w:val="1"/>
      <w:marLeft w:val="0"/>
      <w:marRight w:val="0"/>
      <w:marTop w:val="0"/>
      <w:marBottom w:val="0"/>
      <w:divBdr>
        <w:top w:val="none" w:sz="0" w:space="0" w:color="auto"/>
        <w:left w:val="none" w:sz="0" w:space="0" w:color="auto"/>
        <w:bottom w:val="none" w:sz="0" w:space="0" w:color="auto"/>
        <w:right w:val="none" w:sz="0" w:space="0" w:color="auto"/>
      </w:divBdr>
    </w:div>
    <w:div w:id="993727625">
      <w:bodyDiv w:val="1"/>
      <w:marLeft w:val="0"/>
      <w:marRight w:val="0"/>
      <w:marTop w:val="0"/>
      <w:marBottom w:val="0"/>
      <w:divBdr>
        <w:top w:val="none" w:sz="0" w:space="0" w:color="auto"/>
        <w:left w:val="none" w:sz="0" w:space="0" w:color="auto"/>
        <w:bottom w:val="none" w:sz="0" w:space="0" w:color="auto"/>
        <w:right w:val="none" w:sz="0" w:space="0" w:color="auto"/>
      </w:divBdr>
    </w:div>
    <w:div w:id="993920971">
      <w:bodyDiv w:val="1"/>
      <w:marLeft w:val="0"/>
      <w:marRight w:val="0"/>
      <w:marTop w:val="0"/>
      <w:marBottom w:val="0"/>
      <w:divBdr>
        <w:top w:val="none" w:sz="0" w:space="0" w:color="auto"/>
        <w:left w:val="none" w:sz="0" w:space="0" w:color="auto"/>
        <w:bottom w:val="none" w:sz="0" w:space="0" w:color="auto"/>
        <w:right w:val="none" w:sz="0" w:space="0" w:color="auto"/>
      </w:divBdr>
    </w:div>
    <w:div w:id="994534190">
      <w:bodyDiv w:val="1"/>
      <w:marLeft w:val="0"/>
      <w:marRight w:val="0"/>
      <w:marTop w:val="0"/>
      <w:marBottom w:val="0"/>
      <w:divBdr>
        <w:top w:val="none" w:sz="0" w:space="0" w:color="auto"/>
        <w:left w:val="none" w:sz="0" w:space="0" w:color="auto"/>
        <w:bottom w:val="none" w:sz="0" w:space="0" w:color="auto"/>
        <w:right w:val="none" w:sz="0" w:space="0" w:color="auto"/>
      </w:divBdr>
    </w:div>
    <w:div w:id="995187370">
      <w:bodyDiv w:val="1"/>
      <w:marLeft w:val="0"/>
      <w:marRight w:val="0"/>
      <w:marTop w:val="0"/>
      <w:marBottom w:val="0"/>
      <w:divBdr>
        <w:top w:val="none" w:sz="0" w:space="0" w:color="auto"/>
        <w:left w:val="none" w:sz="0" w:space="0" w:color="auto"/>
        <w:bottom w:val="none" w:sz="0" w:space="0" w:color="auto"/>
        <w:right w:val="none" w:sz="0" w:space="0" w:color="auto"/>
      </w:divBdr>
    </w:div>
    <w:div w:id="995643396">
      <w:bodyDiv w:val="1"/>
      <w:marLeft w:val="0"/>
      <w:marRight w:val="0"/>
      <w:marTop w:val="0"/>
      <w:marBottom w:val="0"/>
      <w:divBdr>
        <w:top w:val="none" w:sz="0" w:space="0" w:color="auto"/>
        <w:left w:val="none" w:sz="0" w:space="0" w:color="auto"/>
        <w:bottom w:val="none" w:sz="0" w:space="0" w:color="auto"/>
        <w:right w:val="none" w:sz="0" w:space="0" w:color="auto"/>
      </w:divBdr>
    </w:div>
    <w:div w:id="996303192">
      <w:bodyDiv w:val="1"/>
      <w:marLeft w:val="0"/>
      <w:marRight w:val="0"/>
      <w:marTop w:val="0"/>
      <w:marBottom w:val="0"/>
      <w:divBdr>
        <w:top w:val="none" w:sz="0" w:space="0" w:color="auto"/>
        <w:left w:val="none" w:sz="0" w:space="0" w:color="auto"/>
        <w:bottom w:val="none" w:sz="0" w:space="0" w:color="auto"/>
        <w:right w:val="none" w:sz="0" w:space="0" w:color="auto"/>
      </w:divBdr>
    </w:div>
    <w:div w:id="996684402">
      <w:bodyDiv w:val="1"/>
      <w:marLeft w:val="0"/>
      <w:marRight w:val="0"/>
      <w:marTop w:val="0"/>
      <w:marBottom w:val="0"/>
      <w:divBdr>
        <w:top w:val="none" w:sz="0" w:space="0" w:color="auto"/>
        <w:left w:val="none" w:sz="0" w:space="0" w:color="auto"/>
        <w:bottom w:val="none" w:sz="0" w:space="0" w:color="auto"/>
        <w:right w:val="none" w:sz="0" w:space="0" w:color="auto"/>
      </w:divBdr>
    </w:div>
    <w:div w:id="996884450">
      <w:bodyDiv w:val="1"/>
      <w:marLeft w:val="0"/>
      <w:marRight w:val="0"/>
      <w:marTop w:val="0"/>
      <w:marBottom w:val="0"/>
      <w:divBdr>
        <w:top w:val="none" w:sz="0" w:space="0" w:color="auto"/>
        <w:left w:val="none" w:sz="0" w:space="0" w:color="auto"/>
        <w:bottom w:val="none" w:sz="0" w:space="0" w:color="auto"/>
        <w:right w:val="none" w:sz="0" w:space="0" w:color="auto"/>
      </w:divBdr>
    </w:div>
    <w:div w:id="997151476">
      <w:bodyDiv w:val="1"/>
      <w:marLeft w:val="0"/>
      <w:marRight w:val="0"/>
      <w:marTop w:val="0"/>
      <w:marBottom w:val="0"/>
      <w:divBdr>
        <w:top w:val="none" w:sz="0" w:space="0" w:color="auto"/>
        <w:left w:val="none" w:sz="0" w:space="0" w:color="auto"/>
        <w:bottom w:val="none" w:sz="0" w:space="0" w:color="auto"/>
        <w:right w:val="none" w:sz="0" w:space="0" w:color="auto"/>
      </w:divBdr>
    </w:div>
    <w:div w:id="997223454">
      <w:bodyDiv w:val="1"/>
      <w:marLeft w:val="0"/>
      <w:marRight w:val="0"/>
      <w:marTop w:val="0"/>
      <w:marBottom w:val="0"/>
      <w:divBdr>
        <w:top w:val="none" w:sz="0" w:space="0" w:color="auto"/>
        <w:left w:val="none" w:sz="0" w:space="0" w:color="auto"/>
        <w:bottom w:val="none" w:sz="0" w:space="0" w:color="auto"/>
        <w:right w:val="none" w:sz="0" w:space="0" w:color="auto"/>
      </w:divBdr>
    </w:div>
    <w:div w:id="998311051">
      <w:bodyDiv w:val="1"/>
      <w:marLeft w:val="0"/>
      <w:marRight w:val="0"/>
      <w:marTop w:val="0"/>
      <w:marBottom w:val="0"/>
      <w:divBdr>
        <w:top w:val="none" w:sz="0" w:space="0" w:color="auto"/>
        <w:left w:val="none" w:sz="0" w:space="0" w:color="auto"/>
        <w:bottom w:val="none" w:sz="0" w:space="0" w:color="auto"/>
        <w:right w:val="none" w:sz="0" w:space="0" w:color="auto"/>
      </w:divBdr>
    </w:div>
    <w:div w:id="998506928">
      <w:bodyDiv w:val="1"/>
      <w:marLeft w:val="0"/>
      <w:marRight w:val="0"/>
      <w:marTop w:val="0"/>
      <w:marBottom w:val="0"/>
      <w:divBdr>
        <w:top w:val="none" w:sz="0" w:space="0" w:color="auto"/>
        <w:left w:val="none" w:sz="0" w:space="0" w:color="auto"/>
        <w:bottom w:val="none" w:sz="0" w:space="0" w:color="auto"/>
        <w:right w:val="none" w:sz="0" w:space="0" w:color="auto"/>
      </w:divBdr>
    </w:div>
    <w:div w:id="998583366">
      <w:bodyDiv w:val="1"/>
      <w:marLeft w:val="0"/>
      <w:marRight w:val="0"/>
      <w:marTop w:val="0"/>
      <w:marBottom w:val="0"/>
      <w:divBdr>
        <w:top w:val="none" w:sz="0" w:space="0" w:color="auto"/>
        <w:left w:val="none" w:sz="0" w:space="0" w:color="auto"/>
        <w:bottom w:val="none" w:sz="0" w:space="0" w:color="auto"/>
        <w:right w:val="none" w:sz="0" w:space="0" w:color="auto"/>
      </w:divBdr>
    </w:div>
    <w:div w:id="998919886">
      <w:bodyDiv w:val="1"/>
      <w:marLeft w:val="0"/>
      <w:marRight w:val="0"/>
      <w:marTop w:val="0"/>
      <w:marBottom w:val="0"/>
      <w:divBdr>
        <w:top w:val="none" w:sz="0" w:space="0" w:color="auto"/>
        <w:left w:val="none" w:sz="0" w:space="0" w:color="auto"/>
        <w:bottom w:val="none" w:sz="0" w:space="0" w:color="auto"/>
        <w:right w:val="none" w:sz="0" w:space="0" w:color="auto"/>
      </w:divBdr>
    </w:div>
    <w:div w:id="1000618090">
      <w:bodyDiv w:val="1"/>
      <w:marLeft w:val="0"/>
      <w:marRight w:val="0"/>
      <w:marTop w:val="0"/>
      <w:marBottom w:val="0"/>
      <w:divBdr>
        <w:top w:val="none" w:sz="0" w:space="0" w:color="auto"/>
        <w:left w:val="none" w:sz="0" w:space="0" w:color="auto"/>
        <w:bottom w:val="none" w:sz="0" w:space="0" w:color="auto"/>
        <w:right w:val="none" w:sz="0" w:space="0" w:color="auto"/>
      </w:divBdr>
    </w:div>
    <w:div w:id="1003976614">
      <w:bodyDiv w:val="1"/>
      <w:marLeft w:val="0"/>
      <w:marRight w:val="0"/>
      <w:marTop w:val="0"/>
      <w:marBottom w:val="0"/>
      <w:divBdr>
        <w:top w:val="none" w:sz="0" w:space="0" w:color="auto"/>
        <w:left w:val="none" w:sz="0" w:space="0" w:color="auto"/>
        <w:bottom w:val="none" w:sz="0" w:space="0" w:color="auto"/>
        <w:right w:val="none" w:sz="0" w:space="0" w:color="auto"/>
      </w:divBdr>
    </w:div>
    <w:div w:id="1004283091">
      <w:bodyDiv w:val="1"/>
      <w:marLeft w:val="0"/>
      <w:marRight w:val="0"/>
      <w:marTop w:val="0"/>
      <w:marBottom w:val="0"/>
      <w:divBdr>
        <w:top w:val="none" w:sz="0" w:space="0" w:color="auto"/>
        <w:left w:val="none" w:sz="0" w:space="0" w:color="auto"/>
        <w:bottom w:val="none" w:sz="0" w:space="0" w:color="auto"/>
        <w:right w:val="none" w:sz="0" w:space="0" w:color="auto"/>
      </w:divBdr>
    </w:div>
    <w:div w:id="1004358874">
      <w:bodyDiv w:val="1"/>
      <w:marLeft w:val="0"/>
      <w:marRight w:val="0"/>
      <w:marTop w:val="0"/>
      <w:marBottom w:val="0"/>
      <w:divBdr>
        <w:top w:val="none" w:sz="0" w:space="0" w:color="auto"/>
        <w:left w:val="none" w:sz="0" w:space="0" w:color="auto"/>
        <w:bottom w:val="none" w:sz="0" w:space="0" w:color="auto"/>
        <w:right w:val="none" w:sz="0" w:space="0" w:color="auto"/>
      </w:divBdr>
    </w:div>
    <w:div w:id="1007363413">
      <w:bodyDiv w:val="1"/>
      <w:marLeft w:val="0"/>
      <w:marRight w:val="0"/>
      <w:marTop w:val="0"/>
      <w:marBottom w:val="0"/>
      <w:divBdr>
        <w:top w:val="none" w:sz="0" w:space="0" w:color="auto"/>
        <w:left w:val="none" w:sz="0" w:space="0" w:color="auto"/>
        <w:bottom w:val="none" w:sz="0" w:space="0" w:color="auto"/>
        <w:right w:val="none" w:sz="0" w:space="0" w:color="auto"/>
      </w:divBdr>
    </w:div>
    <w:div w:id="1008673857">
      <w:bodyDiv w:val="1"/>
      <w:marLeft w:val="0"/>
      <w:marRight w:val="0"/>
      <w:marTop w:val="0"/>
      <w:marBottom w:val="0"/>
      <w:divBdr>
        <w:top w:val="none" w:sz="0" w:space="0" w:color="auto"/>
        <w:left w:val="none" w:sz="0" w:space="0" w:color="auto"/>
        <w:bottom w:val="none" w:sz="0" w:space="0" w:color="auto"/>
        <w:right w:val="none" w:sz="0" w:space="0" w:color="auto"/>
      </w:divBdr>
    </w:div>
    <w:div w:id="1009866003">
      <w:bodyDiv w:val="1"/>
      <w:marLeft w:val="0"/>
      <w:marRight w:val="0"/>
      <w:marTop w:val="0"/>
      <w:marBottom w:val="0"/>
      <w:divBdr>
        <w:top w:val="none" w:sz="0" w:space="0" w:color="auto"/>
        <w:left w:val="none" w:sz="0" w:space="0" w:color="auto"/>
        <w:bottom w:val="none" w:sz="0" w:space="0" w:color="auto"/>
        <w:right w:val="none" w:sz="0" w:space="0" w:color="auto"/>
      </w:divBdr>
    </w:div>
    <w:div w:id="1010529506">
      <w:bodyDiv w:val="1"/>
      <w:marLeft w:val="0"/>
      <w:marRight w:val="0"/>
      <w:marTop w:val="0"/>
      <w:marBottom w:val="0"/>
      <w:divBdr>
        <w:top w:val="none" w:sz="0" w:space="0" w:color="auto"/>
        <w:left w:val="none" w:sz="0" w:space="0" w:color="auto"/>
        <w:bottom w:val="none" w:sz="0" w:space="0" w:color="auto"/>
        <w:right w:val="none" w:sz="0" w:space="0" w:color="auto"/>
      </w:divBdr>
    </w:div>
    <w:div w:id="1011445763">
      <w:bodyDiv w:val="1"/>
      <w:marLeft w:val="0"/>
      <w:marRight w:val="0"/>
      <w:marTop w:val="0"/>
      <w:marBottom w:val="0"/>
      <w:divBdr>
        <w:top w:val="none" w:sz="0" w:space="0" w:color="auto"/>
        <w:left w:val="none" w:sz="0" w:space="0" w:color="auto"/>
        <w:bottom w:val="none" w:sz="0" w:space="0" w:color="auto"/>
        <w:right w:val="none" w:sz="0" w:space="0" w:color="auto"/>
      </w:divBdr>
    </w:div>
    <w:div w:id="1011642902">
      <w:bodyDiv w:val="1"/>
      <w:marLeft w:val="0"/>
      <w:marRight w:val="0"/>
      <w:marTop w:val="0"/>
      <w:marBottom w:val="0"/>
      <w:divBdr>
        <w:top w:val="none" w:sz="0" w:space="0" w:color="auto"/>
        <w:left w:val="none" w:sz="0" w:space="0" w:color="auto"/>
        <w:bottom w:val="none" w:sz="0" w:space="0" w:color="auto"/>
        <w:right w:val="none" w:sz="0" w:space="0" w:color="auto"/>
      </w:divBdr>
    </w:div>
    <w:div w:id="1012952376">
      <w:bodyDiv w:val="1"/>
      <w:marLeft w:val="0"/>
      <w:marRight w:val="0"/>
      <w:marTop w:val="0"/>
      <w:marBottom w:val="0"/>
      <w:divBdr>
        <w:top w:val="none" w:sz="0" w:space="0" w:color="auto"/>
        <w:left w:val="none" w:sz="0" w:space="0" w:color="auto"/>
        <w:bottom w:val="none" w:sz="0" w:space="0" w:color="auto"/>
        <w:right w:val="none" w:sz="0" w:space="0" w:color="auto"/>
      </w:divBdr>
    </w:div>
    <w:div w:id="1012996211">
      <w:bodyDiv w:val="1"/>
      <w:marLeft w:val="0"/>
      <w:marRight w:val="0"/>
      <w:marTop w:val="0"/>
      <w:marBottom w:val="0"/>
      <w:divBdr>
        <w:top w:val="none" w:sz="0" w:space="0" w:color="auto"/>
        <w:left w:val="none" w:sz="0" w:space="0" w:color="auto"/>
        <w:bottom w:val="none" w:sz="0" w:space="0" w:color="auto"/>
        <w:right w:val="none" w:sz="0" w:space="0" w:color="auto"/>
      </w:divBdr>
    </w:div>
    <w:div w:id="1014503086">
      <w:bodyDiv w:val="1"/>
      <w:marLeft w:val="0"/>
      <w:marRight w:val="0"/>
      <w:marTop w:val="0"/>
      <w:marBottom w:val="0"/>
      <w:divBdr>
        <w:top w:val="none" w:sz="0" w:space="0" w:color="auto"/>
        <w:left w:val="none" w:sz="0" w:space="0" w:color="auto"/>
        <w:bottom w:val="none" w:sz="0" w:space="0" w:color="auto"/>
        <w:right w:val="none" w:sz="0" w:space="0" w:color="auto"/>
      </w:divBdr>
    </w:div>
    <w:div w:id="1016151136">
      <w:bodyDiv w:val="1"/>
      <w:marLeft w:val="0"/>
      <w:marRight w:val="0"/>
      <w:marTop w:val="0"/>
      <w:marBottom w:val="0"/>
      <w:divBdr>
        <w:top w:val="none" w:sz="0" w:space="0" w:color="auto"/>
        <w:left w:val="none" w:sz="0" w:space="0" w:color="auto"/>
        <w:bottom w:val="none" w:sz="0" w:space="0" w:color="auto"/>
        <w:right w:val="none" w:sz="0" w:space="0" w:color="auto"/>
      </w:divBdr>
    </w:div>
    <w:div w:id="1016884293">
      <w:bodyDiv w:val="1"/>
      <w:marLeft w:val="0"/>
      <w:marRight w:val="0"/>
      <w:marTop w:val="0"/>
      <w:marBottom w:val="0"/>
      <w:divBdr>
        <w:top w:val="none" w:sz="0" w:space="0" w:color="auto"/>
        <w:left w:val="none" w:sz="0" w:space="0" w:color="auto"/>
        <w:bottom w:val="none" w:sz="0" w:space="0" w:color="auto"/>
        <w:right w:val="none" w:sz="0" w:space="0" w:color="auto"/>
      </w:divBdr>
    </w:div>
    <w:div w:id="1017149560">
      <w:bodyDiv w:val="1"/>
      <w:marLeft w:val="0"/>
      <w:marRight w:val="0"/>
      <w:marTop w:val="0"/>
      <w:marBottom w:val="0"/>
      <w:divBdr>
        <w:top w:val="none" w:sz="0" w:space="0" w:color="auto"/>
        <w:left w:val="none" w:sz="0" w:space="0" w:color="auto"/>
        <w:bottom w:val="none" w:sz="0" w:space="0" w:color="auto"/>
        <w:right w:val="none" w:sz="0" w:space="0" w:color="auto"/>
      </w:divBdr>
    </w:div>
    <w:div w:id="1017344906">
      <w:bodyDiv w:val="1"/>
      <w:marLeft w:val="0"/>
      <w:marRight w:val="0"/>
      <w:marTop w:val="0"/>
      <w:marBottom w:val="0"/>
      <w:divBdr>
        <w:top w:val="none" w:sz="0" w:space="0" w:color="auto"/>
        <w:left w:val="none" w:sz="0" w:space="0" w:color="auto"/>
        <w:bottom w:val="none" w:sz="0" w:space="0" w:color="auto"/>
        <w:right w:val="none" w:sz="0" w:space="0" w:color="auto"/>
      </w:divBdr>
    </w:div>
    <w:div w:id="1018652654">
      <w:bodyDiv w:val="1"/>
      <w:marLeft w:val="0"/>
      <w:marRight w:val="0"/>
      <w:marTop w:val="0"/>
      <w:marBottom w:val="0"/>
      <w:divBdr>
        <w:top w:val="none" w:sz="0" w:space="0" w:color="auto"/>
        <w:left w:val="none" w:sz="0" w:space="0" w:color="auto"/>
        <w:bottom w:val="none" w:sz="0" w:space="0" w:color="auto"/>
        <w:right w:val="none" w:sz="0" w:space="0" w:color="auto"/>
      </w:divBdr>
    </w:div>
    <w:div w:id="1018775291">
      <w:bodyDiv w:val="1"/>
      <w:marLeft w:val="0"/>
      <w:marRight w:val="0"/>
      <w:marTop w:val="0"/>
      <w:marBottom w:val="0"/>
      <w:divBdr>
        <w:top w:val="none" w:sz="0" w:space="0" w:color="auto"/>
        <w:left w:val="none" w:sz="0" w:space="0" w:color="auto"/>
        <w:bottom w:val="none" w:sz="0" w:space="0" w:color="auto"/>
        <w:right w:val="none" w:sz="0" w:space="0" w:color="auto"/>
      </w:divBdr>
    </w:div>
    <w:div w:id="1018966193">
      <w:bodyDiv w:val="1"/>
      <w:marLeft w:val="0"/>
      <w:marRight w:val="0"/>
      <w:marTop w:val="0"/>
      <w:marBottom w:val="0"/>
      <w:divBdr>
        <w:top w:val="none" w:sz="0" w:space="0" w:color="auto"/>
        <w:left w:val="none" w:sz="0" w:space="0" w:color="auto"/>
        <w:bottom w:val="none" w:sz="0" w:space="0" w:color="auto"/>
        <w:right w:val="none" w:sz="0" w:space="0" w:color="auto"/>
      </w:divBdr>
    </w:div>
    <w:div w:id="1019357516">
      <w:bodyDiv w:val="1"/>
      <w:marLeft w:val="0"/>
      <w:marRight w:val="0"/>
      <w:marTop w:val="0"/>
      <w:marBottom w:val="0"/>
      <w:divBdr>
        <w:top w:val="none" w:sz="0" w:space="0" w:color="auto"/>
        <w:left w:val="none" w:sz="0" w:space="0" w:color="auto"/>
        <w:bottom w:val="none" w:sz="0" w:space="0" w:color="auto"/>
        <w:right w:val="none" w:sz="0" w:space="0" w:color="auto"/>
      </w:divBdr>
    </w:div>
    <w:div w:id="1021203897">
      <w:bodyDiv w:val="1"/>
      <w:marLeft w:val="0"/>
      <w:marRight w:val="0"/>
      <w:marTop w:val="0"/>
      <w:marBottom w:val="0"/>
      <w:divBdr>
        <w:top w:val="none" w:sz="0" w:space="0" w:color="auto"/>
        <w:left w:val="none" w:sz="0" w:space="0" w:color="auto"/>
        <w:bottom w:val="none" w:sz="0" w:space="0" w:color="auto"/>
        <w:right w:val="none" w:sz="0" w:space="0" w:color="auto"/>
      </w:divBdr>
    </w:div>
    <w:div w:id="1022585001">
      <w:bodyDiv w:val="1"/>
      <w:marLeft w:val="0"/>
      <w:marRight w:val="0"/>
      <w:marTop w:val="0"/>
      <w:marBottom w:val="0"/>
      <w:divBdr>
        <w:top w:val="none" w:sz="0" w:space="0" w:color="auto"/>
        <w:left w:val="none" w:sz="0" w:space="0" w:color="auto"/>
        <w:bottom w:val="none" w:sz="0" w:space="0" w:color="auto"/>
        <w:right w:val="none" w:sz="0" w:space="0" w:color="auto"/>
      </w:divBdr>
    </w:div>
    <w:div w:id="1023552665">
      <w:bodyDiv w:val="1"/>
      <w:marLeft w:val="0"/>
      <w:marRight w:val="0"/>
      <w:marTop w:val="0"/>
      <w:marBottom w:val="0"/>
      <w:divBdr>
        <w:top w:val="none" w:sz="0" w:space="0" w:color="auto"/>
        <w:left w:val="none" w:sz="0" w:space="0" w:color="auto"/>
        <w:bottom w:val="none" w:sz="0" w:space="0" w:color="auto"/>
        <w:right w:val="none" w:sz="0" w:space="0" w:color="auto"/>
      </w:divBdr>
    </w:div>
    <w:div w:id="1023559373">
      <w:bodyDiv w:val="1"/>
      <w:marLeft w:val="0"/>
      <w:marRight w:val="0"/>
      <w:marTop w:val="0"/>
      <w:marBottom w:val="0"/>
      <w:divBdr>
        <w:top w:val="none" w:sz="0" w:space="0" w:color="auto"/>
        <w:left w:val="none" w:sz="0" w:space="0" w:color="auto"/>
        <w:bottom w:val="none" w:sz="0" w:space="0" w:color="auto"/>
        <w:right w:val="none" w:sz="0" w:space="0" w:color="auto"/>
      </w:divBdr>
    </w:div>
    <w:div w:id="1023676175">
      <w:bodyDiv w:val="1"/>
      <w:marLeft w:val="0"/>
      <w:marRight w:val="0"/>
      <w:marTop w:val="0"/>
      <w:marBottom w:val="0"/>
      <w:divBdr>
        <w:top w:val="none" w:sz="0" w:space="0" w:color="auto"/>
        <w:left w:val="none" w:sz="0" w:space="0" w:color="auto"/>
        <w:bottom w:val="none" w:sz="0" w:space="0" w:color="auto"/>
        <w:right w:val="none" w:sz="0" w:space="0" w:color="auto"/>
      </w:divBdr>
    </w:div>
    <w:div w:id="1024133448">
      <w:bodyDiv w:val="1"/>
      <w:marLeft w:val="0"/>
      <w:marRight w:val="0"/>
      <w:marTop w:val="0"/>
      <w:marBottom w:val="0"/>
      <w:divBdr>
        <w:top w:val="none" w:sz="0" w:space="0" w:color="auto"/>
        <w:left w:val="none" w:sz="0" w:space="0" w:color="auto"/>
        <w:bottom w:val="none" w:sz="0" w:space="0" w:color="auto"/>
        <w:right w:val="none" w:sz="0" w:space="0" w:color="auto"/>
      </w:divBdr>
    </w:div>
    <w:div w:id="1024987433">
      <w:bodyDiv w:val="1"/>
      <w:marLeft w:val="0"/>
      <w:marRight w:val="0"/>
      <w:marTop w:val="0"/>
      <w:marBottom w:val="0"/>
      <w:divBdr>
        <w:top w:val="none" w:sz="0" w:space="0" w:color="auto"/>
        <w:left w:val="none" w:sz="0" w:space="0" w:color="auto"/>
        <w:bottom w:val="none" w:sz="0" w:space="0" w:color="auto"/>
        <w:right w:val="none" w:sz="0" w:space="0" w:color="auto"/>
      </w:divBdr>
    </w:div>
    <w:div w:id="1025717446">
      <w:bodyDiv w:val="1"/>
      <w:marLeft w:val="0"/>
      <w:marRight w:val="0"/>
      <w:marTop w:val="0"/>
      <w:marBottom w:val="0"/>
      <w:divBdr>
        <w:top w:val="none" w:sz="0" w:space="0" w:color="auto"/>
        <w:left w:val="none" w:sz="0" w:space="0" w:color="auto"/>
        <w:bottom w:val="none" w:sz="0" w:space="0" w:color="auto"/>
        <w:right w:val="none" w:sz="0" w:space="0" w:color="auto"/>
      </w:divBdr>
    </w:div>
    <w:div w:id="1026062482">
      <w:bodyDiv w:val="1"/>
      <w:marLeft w:val="0"/>
      <w:marRight w:val="0"/>
      <w:marTop w:val="0"/>
      <w:marBottom w:val="0"/>
      <w:divBdr>
        <w:top w:val="none" w:sz="0" w:space="0" w:color="auto"/>
        <w:left w:val="none" w:sz="0" w:space="0" w:color="auto"/>
        <w:bottom w:val="none" w:sz="0" w:space="0" w:color="auto"/>
        <w:right w:val="none" w:sz="0" w:space="0" w:color="auto"/>
      </w:divBdr>
    </w:div>
    <w:div w:id="1027097309">
      <w:bodyDiv w:val="1"/>
      <w:marLeft w:val="0"/>
      <w:marRight w:val="0"/>
      <w:marTop w:val="0"/>
      <w:marBottom w:val="0"/>
      <w:divBdr>
        <w:top w:val="none" w:sz="0" w:space="0" w:color="auto"/>
        <w:left w:val="none" w:sz="0" w:space="0" w:color="auto"/>
        <w:bottom w:val="none" w:sz="0" w:space="0" w:color="auto"/>
        <w:right w:val="none" w:sz="0" w:space="0" w:color="auto"/>
      </w:divBdr>
    </w:div>
    <w:div w:id="1028793875">
      <w:bodyDiv w:val="1"/>
      <w:marLeft w:val="0"/>
      <w:marRight w:val="0"/>
      <w:marTop w:val="0"/>
      <w:marBottom w:val="0"/>
      <w:divBdr>
        <w:top w:val="none" w:sz="0" w:space="0" w:color="auto"/>
        <w:left w:val="none" w:sz="0" w:space="0" w:color="auto"/>
        <w:bottom w:val="none" w:sz="0" w:space="0" w:color="auto"/>
        <w:right w:val="none" w:sz="0" w:space="0" w:color="auto"/>
      </w:divBdr>
    </w:div>
    <w:div w:id="1028991800">
      <w:bodyDiv w:val="1"/>
      <w:marLeft w:val="0"/>
      <w:marRight w:val="0"/>
      <w:marTop w:val="0"/>
      <w:marBottom w:val="0"/>
      <w:divBdr>
        <w:top w:val="none" w:sz="0" w:space="0" w:color="auto"/>
        <w:left w:val="none" w:sz="0" w:space="0" w:color="auto"/>
        <w:bottom w:val="none" w:sz="0" w:space="0" w:color="auto"/>
        <w:right w:val="none" w:sz="0" w:space="0" w:color="auto"/>
      </w:divBdr>
    </w:div>
    <w:div w:id="1031034834">
      <w:bodyDiv w:val="1"/>
      <w:marLeft w:val="0"/>
      <w:marRight w:val="0"/>
      <w:marTop w:val="0"/>
      <w:marBottom w:val="0"/>
      <w:divBdr>
        <w:top w:val="none" w:sz="0" w:space="0" w:color="auto"/>
        <w:left w:val="none" w:sz="0" w:space="0" w:color="auto"/>
        <w:bottom w:val="none" w:sz="0" w:space="0" w:color="auto"/>
        <w:right w:val="none" w:sz="0" w:space="0" w:color="auto"/>
      </w:divBdr>
    </w:div>
    <w:div w:id="1031298178">
      <w:bodyDiv w:val="1"/>
      <w:marLeft w:val="0"/>
      <w:marRight w:val="0"/>
      <w:marTop w:val="0"/>
      <w:marBottom w:val="0"/>
      <w:divBdr>
        <w:top w:val="none" w:sz="0" w:space="0" w:color="auto"/>
        <w:left w:val="none" w:sz="0" w:space="0" w:color="auto"/>
        <w:bottom w:val="none" w:sz="0" w:space="0" w:color="auto"/>
        <w:right w:val="none" w:sz="0" w:space="0" w:color="auto"/>
      </w:divBdr>
    </w:div>
    <w:div w:id="1033384825">
      <w:bodyDiv w:val="1"/>
      <w:marLeft w:val="0"/>
      <w:marRight w:val="0"/>
      <w:marTop w:val="0"/>
      <w:marBottom w:val="0"/>
      <w:divBdr>
        <w:top w:val="none" w:sz="0" w:space="0" w:color="auto"/>
        <w:left w:val="none" w:sz="0" w:space="0" w:color="auto"/>
        <w:bottom w:val="none" w:sz="0" w:space="0" w:color="auto"/>
        <w:right w:val="none" w:sz="0" w:space="0" w:color="auto"/>
      </w:divBdr>
    </w:div>
    <w:div w:id="1033845279">
      <w:bodyDiv w:val="1"/>
      <w:marLeft w:val="0"/>
      <w:marRight w:val="0"/>
      <w:marTop w:val="0"/>
      <w:marBottom w:val="0"/>
      <w:divBdr>
        <w:top w:val="none" w:sz="0" w:space="0" w:color="auto"/>
        <w:left w:val="none" w:sz="0" w:space="0" w:color="auto"/>
        <w:bottom w:val="none" w:sz="0" w:space="0" w:color="auto"/>
        <w:right w:val="none" w:sz="0" w:space="0" w:color="auto"/>
      </w:divBdr>
    </w:div>
    <w:div w:id="1033966759">
      <w:bodyDiv w:val="1"/>
      <w:marLeft w:val="0"/>
      <w:marRight w:val="0"/>
      <w:marTop w:val="0"/>
      <w:marBottom w:val="0"/>
      <w:divBdr>
        <w:top w:val="none" w:sz="0" w:space="0" w:color="auto"/>
        <w:left w:val="none" w:sz="0" w:space="0" w:color="auto"/>
        <w:bottom w:val="none" w:sz="0" w:space="0" w:color="auto"/>
        <w:right w:val="none" w:sz="0" w:space="0" w:color="auto"/>
      </w:divBdr>
    </w:div>
    <w:div w:id="1037780824">
      <w:bodyDiv w:val="1"/>
      <w:marLeft w:val="0"/>
      <w:marRight w:val="0"/>
      <w:marTop w:val="0"/>
      <w:marBottom w:val="0"/>
      <w:divBdr>
        <w:top w:val="none" w:sz="0" w:space="0" w:color="auto"/>
        <w:left w:val="none" w:sz="0" w:space="0" w:color="auto"/>
        <w:bottom w:val="none" w:sz="0" w:space="0" w:color="auto"/>
        <w:right w:val="none" w:sz="0" w:space="0" w:color="auto"/>
      </w:divBdr>
    </w:div>
    <w:div w:id="1039161812">
      <w:bodyDiv w:val="1"/>
      <w:marLeft w:val="0"/>
      <w:marRight w:val="0"/>
      <w:marTop w:val="0"/>
      <w:marBottom w:val="0"/>
      <w:divBdr>
        <w:top w:val="none" w:sz="0" w:space="0" w:color="auto"/>
        <w:left w:val="none" w:sz="0" w:space="0" w:color="auto"/>
        <w:bottom w:val="none" w:sz="0" w:space="0" w:color="auto"/>
        <w:right w:val="none" w:sz="0" w:space="0" w:color="auto"/>
      </w:divBdr>
    </w:div>
    <w:div w:id="1039861912">
      <w:bodyDiv w:val="1"/>
      <w:marLeft w:val="0"/>
      <w:marRight w:val="0"/>
      <w:marTop w:val="0"/>
      <w:marBottom w:val="0"/>
      <w:divBdr>
        <w:top w:val="none" w:sz="0" w:space="0" w:color="auto"/>
        <w:left w:val="none" w:sz="0" w:space="0" w:color="auto"/>
        <w:bottom w:val="none" w:sz="0" w:space="0" w:color="auto"/>
        <w:right w:val="none" w:sz="0" w:space="0" w:color="auto"/>
      </w:divBdr>
    </w:div>
    <w:div w:id="1040788961">
      <w:bodyDiv w:val="1"/>
      <w:marLeft w:val="0"/>
      <w:marRight w:val="0"/>
      <w:marTop w:val="0"/>
      <w:marBottom w:val="0"/>
      <w:divBdr>
        <w:top w:val="none" w:sz="0" w:space="0" w:color="auto"/>
        <w:left w:val="none" w:sz="0" w:space="0" w:color="auto"/>
        <w:bottom w:val="none" w:sz="0" w:space="0" w:color="auto"/>
        <w:right w:val="none" w:sz="0" w:space="0" w:color="auto"/>
      </w:divBdr>
    </w:div>
    <w:div w:id="1042483043">
      <w:bodyDiv w:val="1"/>
      <w:marLeft w:val="0"/>
      <w:marRight w:val="0"/>
      <w:marTop w:val="0"/>
      <w:marBottom w:val="0"/>
      <w:divBdr>
        <w:top w:val="none" w:sz="0" w:space="0" w:color="auto"/>
        <w:left w:val="none" w:sz="0" w:space="0" w:color="auto"/>
        <w:bottom w:val="none" w:sz="0" w:space="0" w:color="auto"/>
        <w:right w:val="none" w:sz="0" w:space="0" w:color="auto"/>
      </w:divBdr>
    </w:div>
    <w:div w:id="1042562129">
      <w:bodyDiv w:val="1"/>
      <w:marLeft w:val="0"/>
      <w:marRight w:val="0"/>
      <w:marTop w:val="0"/>
      <w:marBottom w:val="0"/>
      <w:divBdr>
        <w:top w:val="none" w:sz="0" w:space="0" w:color="auto"/>
        <w:left w:val="none" w:sz="0" w:space="0" w:color="auto"/>
        <w:bottom w:val="none" w:sz="0" w:space="0" w:color="auto"/>
        <w:right w:val="none" w:sz="0" w:space="0" w:color="auto"/>
      </w:divBdr>
    </w:div>
    <w:div w:id="1043166877">
      <w:bodyDiv w:val="1"/>
      <w:marLeft w:val="0"/>
      <w:marRight w:val="0"/>
      <w:marTop w:val="0"/>
      <w:marBottom w:val="0"/>
      <w:divBdr>
        <w:top w:val="none" w:sz="0" w:space="0" w:color="auto"/>
        <w:left w:val="none" w:sz="0" w:space="0" w:color="auto"/>
        <w:bottom w:val="none" w:sz="0" w:space="0" w:color="auto"/>
        <w:right w:val="none" w:sz="0" w:space="0" w:color="auto"/>
      </w:divBdr>
    </w:div>
    <w:div w:id="1043335930">
      <w:bodyDiv w:val="1"/>
      <w:marLeft w:val="0"/>
      <w:marRight w:val="0"/>
      <w:marTop w:val="0"/>
      <w:marBottom w:val="0"/>
      <w:divBdr>
        <w:top w:val="none" w:sz="0" w:space="0" w:color="auto"/>
        <w:left w:val="none" w:sz="0" w:space="0" w:color="auto"/>
        <w:bottom w:val="none" w:sz="0" w:space="0" w:color="auto"/>
        <w:right w:val="none" w:sz="0" w:space="0" w:color="auto"/>
      </w:divBdr>
    </w:div>
    <w:div w:id="1045062451">
      <w:bodyDiv w:val="1"/>
      <w:marLeft w:val="0"/>
      <w:marRight w:val="0"/>
      <w:marTop w:val="0"/>
      <w:marBottom w:val="0"/>
      <w:divBdr>
        <w:top w:val="none" w:sz="0" w:space="0" w:color="auto"/>
        <w:left w:val="none" w:sz="0" w:space="0" w:color="auto"/>
        <w:bottom w:val="none" w:sz="0" w:space="0" w:color="auto"/>
        <w:right w:val="none" w:sz="0" w:space="0" w:color="auto"/>
      </w:divBdr>
    </w:div>
    <w:div w:id="1045108011">
      <w:bodyDiv w:val="1"/>
      <w:marLeft w:val="0"/>
      <w:marRight w:val="0"/>
      <w:marTop w:val="0"/>
      <w:marBottom w:val="0"/>
      <w:divBdr>
        <w:top w:val="none" w:sz="0" w:space="0" w:color="auto"/>
        <w:left w:val="none" w:sz="0" w:space="0" w:color="auto"/>
        <w:bottom w:val="none" w:sz="0" w:space="0" w:color="auto"/>
        <w:right w:val="none" w:sz="0" w:space="0" w:color="auto"/>
      </w:divBdr>
    </w:div>
    <w:div w:id="1045257162">
      <w:bodyDiv w:val="1"/>
      <w:marLeft w:val="0"/>
      <w:marRight w:val="0"/>
      <w:marTop w:val="0"/>
      <w:marBottom w:val="0"/>
      <w:divBdr>
        <w:top w:val="none" w:sz="0" w:space="0" w:color="auto"/>
        <w:left w:val="none" w:sz="0" w:space="0" w:color="auto"/>
        <w:bottom w:val="none" w:sz="0" w:space="0" w:color="auto"/>
        <w:right w:val="none" w:sz="0" w:space="0" w:color="auto"/>
      </w:divBdr>
    </w:div>
    <w:div w:id="1045568181">
      <w:bodyDiv w:val="1"/>
      <w:marLeft w:val="0"/>
      <w:marRight w:val="0"/>
      <w:marTop w:val="0"/>
      <w:marBottom w:val="0"/>
      <w:divBdr>
        <w:top w:val="none" w:sz="0" w:space="0" w:color="auto"/>
        <w:left w:val="none" w:sz="0" w:space="0" w:color="auto"/>
        <w:bottom w:val="none" w:sz="0" w:space="0" w:color="auto"/>
        <w:right w:val="none" w:sz="0" w:space="0" w:color="auto"/>
      </w:divBdr>
    </w:div>
    <w:div w:id="1047335127">
      <w:bodyDiv w:val="1"/>
      <w:marLeft w:val="0"/>
      <w:marRight w:val="0"/>
      <w:marTop w:val="0"/>
      <w:marBottom w:val="0"/>
      <w:divBdr>
        <w:top w:val="none" w:sz="0" w:space="0" w:color="auto"/>
        <w:left w:val="none" w:sz="0" w:space="0" w:color="auto"/>
        <w:bottom w:val="none" w:sz="0" w:space="0" w:color="auto"/>
        <w:right w:val="none" w:sz="0" w:space="0" w:color="auto"/>
      </w:divBdr>
    </w:div>
    <w:div w:id="1048802631">
      <w:bodyDiv w:val="1"/>
      <w:marLeft w:val="0"/>
      <w:marRight w:val="0"/>
      <w:marTop w:val="0"/>
      <w:marBottom w:val="0"/>
      <w:divBdr>
        <w:top w:val="none" w:sz="0" w:space="0" w:color="auto"/>
        <w:left w:val="none" w:sz="0" w:space="0" w:color="auto"/>
        <w:bottom w:val="none" w:sz="0" w:space="0" w:color="auto"/>
        <w:right w:val="none" w:sz="0" w:space="0" w:color="auto"/>
      </w:divBdr>
    </w:div>
    <w:div w:id="1049767436">
      <w:bodyDiv w:val="1"/>
      <w:marLeft w:val="0"/>
      <w:marRight w:val="0"/>
      <w:marTop w:val="0"/>
      <w:marBottom w:val="0"/>
      <w:divBdr>
        <w:top w:val="none" w:sz="0" w:space="0" w:color="auto"/>
        <w:left w:val="none" w:sz="0" w:space="0" w:color="auto"/>
        <w:bottom w:val="none" w:sz="0" w:space="0" w:color="auto"/>
        <w:right w:val="none" w:sz="0" w:space="0" w:color="auto"/>
      </w:divBdr>
    </w:div>
    <w:div w:id="1050305029">
      <w:bodyDiv w:val="1"/>
      <w:marLeft w:val="0"/>
      <w:marRight w:val="0"/>
      <w:marTop w:val="0"/>
      <w:marBottom w:val="0"/>
      <w:divBdr>
        <w:top w:val="none" w:sz="0" w:space="0" w:color="auto"/>
        <w:left w:val="none" w:sz="0" w:space="0" w:color="auto"/>
        <w:bottom w:val="none" w:sz="0" w:space="0" w:color="auto"/>
        <w:right w:val="none" w:sz="0" w:space="0" w:color="auto"/>
      </w:divBdr>
    </w:div>
    <w:div w:id="1050500123">
      <w:bodyDiv w:val="1"/>
      <w:marLeft w:val="0"/>
      <w:marRight w:val="0"/>
      <w:marTop w:val="0"/>
      <w:marBottom w:val="0"/>
      <w:divBdr>
        <w:top w:val="none" w:sz="0" w:space="0" w:color="auto"/>
        <w:left w:val="none" w:sz="0" w:space="0" w:color="auto"/>
        <w:bottom w:val="none" w:sz="0" w:space="0" w:color="auto"/>
        <w:right w:val="none" w:sz="0" w:space="0" w:color="auto"/>
      </w:divBdr>
    </w:div>
    <w:div w:id="1051536903">
      <w:bodyDiv w:val="1"/>
      <w:marLeft w:val="0"/>
      <w:marRight w:val="0"/>
      <w:marTop w:val="0"/>
      <w:marBottom w:val="0"/>
      <w:divBdr>
        <w:top w:val="none" w:sz="0" w:space="0" w:color="auto"/>
        <w:left w:val="none" w:sz="0" w:space="0" w:color="auto"/>
        <w:bottom w:val="none" w:sz="0" w:space="0" w:color="auto"/>
        <w:right w:val="none" w:sz="0" w:space="0" w:color="auto"/>
      </w:divBdr>
    </w:div>
    <w:div w:id="1051542750">
      <w:bodyDiv w:val="1"/>
      <w:marLeft w:val="0"/>
      <w:marRight w:val="0"/>
      <w:marTop w:val="0"/>
      <w:marBottom w:val="0"/>
      <w:divBdr>
        <w:top w:val="none" w:sz="0" w:space="0" w:color="auto"/>
        <w:left w:val="none" w:sz="0" w:space="0" w:color="auto"/>
        <w:bottom w:val="none" w:sz="0" w:space="0" w:color="auto"/>
        <w:right w:val="none" w:sz="0" w:space="0" w:color="auto"/>
      </w:divBdr>
    </w:div>
    <w:div w:id="1052195652">
      <w:bodyDiv w:val="1"/>
      <w:marLeft w:val="0"/>
      <w:marRight w:val="0"/>
      <w:marTop w:val="0"/>
      <w:marBottom w:val="0"/>
      <w:divBdr>
        <w:top w:val="none" w:sz="0" w:space="0" w:color="auto"/>
        <w:left w:val="none" w:sz="0" w:space="0" w:color="auto"/>
        <w:bottom w:val="none" w:sz="0" w:space="0" w:color="auto"/>
        <w:right w:val="none" w:sz="0" w:space="0" w:color="auto"/>
      </w:divBdr>
    </w:div>
    <w:div w:id="1052578248">
      <w:bodyDiv w:val="1"/>
      <w:marLeft w:val="0"/>
      <w:marRight w:val="0"/>
      <w:marTop w:val="0"/>
      <w:marBottom w:val="0"/>
      <w:divBdr>
        <w:top w:val="none" w:sz="0" w:space="0" w:color="auto"/>
        <w:left w:val="none" w:sz="0" w:space="0" w:color="auto"/>
        <w:bottom w:val="none" w:sz="0" w:space="0" w:color="auto"/>
        <w:right w:val="none" w:sz="0" w:space="0" w:color="auto"/>
      </w:divBdr>
    </w:div>
    <w:div w:id="1053774971">
      <w:bodyDiv w:val="1"/>
      <w:marLeft w:val="0"/>
      <w:marRight w:val="0"/>
      <w:marTop w:val="0"/>
      <w:marBottom w:val="0"/>
      <w:divBdr>
        <w:top w:val="none" w:sz="0" w:space="0" w:color="auto"/>
        <w:left w:val="none" w:sz="0" w:space="0" w:color="auto"/>
        <w:bottom w:val="none" w:sz="0" w:space="0" w:color="auto"/>
        <w:right w:val="none" w:sz="0" w:space="0" w:color="auto"/>
      </w:divBdr>
    </w:div>
    <w:div w:id="1054084669">
      <w:bodyDiv w:val="1"/>
      <w:marLeft w:val="0"/>
      <w:marRight w:val="0"/>
      <w:marTop w:val="0"/>
      <w:marBottom w:val="0"/>
      <w:divBdr>
        <w:top w:val="none" w:sz="0" w:space="0" w:color="auto"/>
        <w:left w:val="none" w:sz="0" w:space="0" w:color="auto"/>
        <w:bottom w:val="none" w:sz="0" w:space="0" w:color="auto"/>
        <w:right w:val="none" w:sz="0" w:space="0" w:color="auto"/>
      </w:divBdr>
    </w:div>
    <w:div w:id="1054159401">
      <w:bodyDiv w:val="1"/>
      <w:marLeft w:val="0"/>
      <w:marRight w:val="0"/>
      <w:marTop w:val="0"/>
      <w:marBottom w:val="0"/>
      <w:divBdr>
        <w:top w:val="none" w:sz="0" w:space="0" w:color="auto"/>
        <w:left w:val="none" w:sz="0" w:space="0" w:color="auto"/>
        <w:bottom w:val="none" w:sz="0" w:space="0" w:color="auto"/>
        <w:right w:val="none" w:sz="0" w:space="0" w:color="auto"/>
      </w:divBdr>
    </w:div>
    <w:div w:id="1054502702">
      <w:bodyDiv w:val="1"/>
      <w:marLeft w:val="0"/>
      <w:marRight w:val="0"/>
      <w:marTop w:val="0"/>
      <w:marBottom w:val="0"/>
      <w:divBdr>
        <w:top w:val="none" w:sz="0" w:space="0" w:color="auto"/>
        <w:left w:val="none" w:sz="0" w:space="0" w:color="auto"/>
        <w:bottom w:val="none" w:sz="0" w:space="0" w:color="auto"/>
        <w:right w:val="none" w:sz="0" w:space="0" w:color="auto"/>
      </w:divBdr>
    </w:div>
    <w:div w:id="1054738597">
      <w:bodyDiv w:val="1"/>
      <w:marLeft w:val="0"/>
      <w:marRight w:val="0"/>
      <w:marTop w:val="0"/>
      <w:marBottom w:val="0"/>
      <w:divBdr>
        <w:top w:val="none" w:sz="0" w:space="0" w:color="auto"/>
        <w:left w:val="none" w:sz="0" w:space="0" w:color="auto"/>
        <w:bottom w:val="none" w:sz="0" w:space="0" w:color="auto"/>
        <w:right w:val="none" w:sz="0" w:space="0" w:color="auto"/>
      </w:divBdr>
    </w:div>
    <w:div w:id="1054742590">
      <w:bodyDiv w:val="1"/>
      <w:marLeft w:val="0"/>
      <w:marRight w:val="0"/>
      <w:marTop w:val="0"/>
      <w:marBottom w:val="0"/>
      <w:divBdr>
        <w:top w:val="none" w:sz="0" w:space="0" w:color="auto"/>
        <w:left w:val="none" w:sz="0" w:space="0" w:color="auto"/>
        <w:bottom w:val="none" w:sz="0" w:space="0" w:color="auto"/>
        <w:right w:val="none" w:sz="0" w:space="0" w:color="auto"/>
      </w:divBdr>
    </w:div>
    <w:div w:id="1055004303">
      <w:bodyDiv w:val="1"/>
      <w:marLeft w:val="0"/>
      <w:marRight w:val="0"/>
      <w:marTop w:val="0"/>
      <w:marBottom w:val="0"/>
      <w:divBdr>
        <w:top w:val="none" w:sz="0" w:space="0" w:color="auto"/>
        <w:left w:val="none" w:sz="0" w:space="0" w:color="auto"/>
        <w:bottom w:val="none" w:sz="0" w:space="0" w:color="auto"/>
        <w:right w:val="none" w:sz="0" w:space="0" w:color="auto"/>
      </w:divBdr>
    </w:div>
    <w:div w:id="1055590692">
      <w:bodyDiv w:val="1"/>
      <w:marLeft w:val="0"/>
      <w:marRight w:val="0"/>
      <w:marTop w:val="0"/>
      <w:marBottom w:val="0"/>
      <w:divBdr>
        <w:top w:val="none" w:sz="0" w:space="0" w:color="auto"/>
        <w:left w:val="none" w:sz="0" w:space="0" w:color="auto"/>
        <w:bottom w:val="none" w:sz="0" w:space="0" w:color="auto"/>
        <w:right w:val="none" w:sz="0" w:space="0" w:color="auto"/>
      </w:divBdr>
    </w:div>
    <w:div w:id="1055659246">
      <w:bodyDiv w:val="1"/>
      <w:marLeft w:val="0"/>
      <w:marRight w:val="0"/>
      <w:marTop w:val="0"/>
      <w:marBottom w:val="0"/>
      <w:divBdr>
        <w:top w:val="none" w:sz="0" w:space="0" w:color="auto"/>
        <w:left w:val="none" w:sz="0" w:space="0" w:color="auto"/>
        <w:bottom w:val="none" w:sz="0" w:space="0" w:color="auto"/>
        <w:right w:val="none" w:sz="0" w:space="0" w:color="auto"/>
      </w:divBdr>
    </w:div>
    <w:div w:id="1056516631">
      <w:bodyDiv w:val="1"/>
      <w:marLeft w:val="0"/>
      <w:marRight w:val="0"/>
      <w:marTop w:val="0"/>
      <w:marBottom w:val="0"/>
      <w:divBdr>
        <w:top w:val="none" w:sz="0" w:space="0" w:color="auto"/>
        <w:left w:val="none" w:sz="0" w:space="0" w:color="auto"/>
        <w:bottom w:val="none" w:sz="0" w:space="0" w:color="auto"/>
        <w:right w:val="none" w:sz="0" w:space="0" w:color="auto"/>
      </w:divBdr>
    </w:div>
    <w:div w:id="1056860320">
      <w:bodyDiv w:val="1"/>
      <w:marLeft w:val="0"/>
      <w:marRight w:val="0"/>
      <w:marTop w:val="0"/>
      <w:marBottom w:val="0"/>
      <w:divBdr>
        <w:top w:val="none" w:sz="0" w:space="0" w:color="auto"/>
        <w:left w:val="none" w:sz="0" w:space="0" w:color="auto"/>
        <w:bottom w:val="none" w:sz="0" w:space="0" w:color="auto"/>
        <w:right w:val="none" w:sz="0" w:space="0" w:color="auto"/>
      </w:divBdr>
    </w:div>
    <w:div w:id="1056927713">
      <w:bodyDiv w:val="1"/>
      <w:marLeft w:val="0"/>
      <w:marRight w:val="0"/>
      <w:marTop w:val="0"/>
      <w:marBottom w:val="0"/>
      <w:divBdr>
        <w:top w:val="none" w:sz="0" w:space="0" w:color="auto"/>
        <w:left w:val="none" w:sz="0" w:space="0" w:color="auto"/>
        <w:bottom w:val="none" w:sz="0" w:space="0" w:color="auto"/>
        <w:right w:val="none" w:sz="0" w:space="0" w:color="auto"/>
      </w:divBdr>
    </w:div>
    <w:div w:id="1059131873">
      <w:bodyDiv w:val="1"/>
      <w:marLeft w:val="0"/>
      <w:marRight w:val="0"/>
      <w:marTop w:val="0"/>
      <w:marBottom w:val="0"/>
      <w:divBdr>
        <w:top w:val="none" w:sz="0" w:space="0" w:color="auto"/>
        <w:left w:val="none" w:sz="0" w:space="0" w:color="auto"/>
        <w:bottom w:val="none" w:sz="0" w:space="0" w:color="auto"/>
        <w:right w:val="none" w:sz="0" w:space="0" w:color="auto"/>
      </w:divBdr>
    </w:div>
    <w:div w:id="1060010929">
      <w:bodyDiv w:val="1"/>
      <w:marLeft w:val="0"/>
      <w:marRight w:val="0"/>
      <w:marTop w:val="0"/>
      <w:marBottom w:val="0"/>
      <w:divBdr>
        <w:top w:val="none" w:sz="0" w:space="0" w:color="auto"/>
        <w:left w:val="none" w:sz="0" w:space="0" w:color="auto"/>
        <w:bottom w:val="none" w:sz="0" w:space="0" w:color="auto"/>
        <w:right w:val="none" w:sz="0" w:space="0" w:color="auto"/>
      </w:divBdr>
    </w:div>
    <w:div w:id="1062407619">
      <w:bodyDiv w:val="1"/>
      <w:marLeft w:val="0"/>
      <w:marRight w:val="0"/>
      <w:marTop w:val="0"/>
      <w:marBottom w:val="0"/>
      <w:divBdr>
        <w:top w:val="none" w:sz="0" w:space="0" w:color="auto"/>
        <w:left w:val="none" w:sz="0" w:space="0" w:color="auto"/>
        <w:bottom w:val="none" w:sz="0" w:space="0" w:color="auto"/>
        <w:right w:val="none" w:sz="0" w:space="0" w:color="auto"/>
      </w:divBdr>
    </w:div>
    <w:div w:id="1062604882">
      <w:bodyDiv w:val="1"/>
      <w:marLeft w:val="0"/>
      <w:marRight w:val="0"/>
      <w:marTop w:val="0"/>
      <w:marBottom w:val="0"/>
      <w:divBdr>
        <w:top w:val="none" w:sz="0" w:space="0" w:color="auto"/>
        <w:left w:val="none" w:sz="0" w:space="0" w:color="auto"/>
        <w:bottom w:val="none" w:sz="0" w:space="0" w:color="auto"/>
        <w:right w:val="none" w:sz="0" w:space="0" w:color="auto"/>
      </w:divBdr>
    </w:div>
    <w:div w:id="1064448075">
      <w:bodyDiv w:val="1"/>
      <w:marLeft w:val="0"/>
      <w:marRight w:val="0"/>
      <w:marTop w:val="0"/>
      <w:marBottom w:val="0"/>
      <w:divBdr>
        <w:top w:val="none" w:sz="0" w:space="0" w:color="auto"/>
        <w:left w:val="none" w:sz="0" w:space="0" w:color="auto"/>
        <w:bottom w:val="none" w:sz="0" w:space="0" w:color="auto"/>
        <w:right w:val="none" w:sz="0" w:space="0" w:color="auto"/>
      </w:divBdr>
    </w:div>
    <w:div w:id="1067267518">
      <w:bodyDiv w:val="1"/>
      <w:marLeft w:val="0"/>
      <w:marRight w:val="0"/>
      <w:marTop w:val="0"/>
      <w:marBottom w:val="0"/>
      <w:divBdr>
        <w:top w:val="none" w:sz="0" w:space="0" w:color="auto"/>
        <w:left w:val="none" w:sz="0" w:space="0" w:color="auto"/>
        <w:bottom w:val="none" w:sz="0" w:space="0" w:color="auto"/>
        <w:right w:val="none" w:sz="0" w:space="0" w:color="auto"/>
      </w:divBdr>
    </w:div>
    <w:div w:id="1067652561">
      <w:bodyDiv w:val="1"/>
      <w:marLeft w:val="0"/>
      <w:marRight w:val="0"/>
      <w:marTop w:val="0"/>
      <w:marBottom w:val="0"/>
      <w:divBdr>
        <w:top w:val="none" w:sz="0" w:space="0" w:color="auto"/>
        <w:left w:val="none" w:sz="0" w:space="0" w:color="auto"/>
        <w:bottom w:val="none" w:sz="0" w:space="0" w:color="auto"/>
        <w:right w:val="none" w:sz="0" w:space="0" w:color="auto"/>
      </w:divBdr>
    </w:div>
    <w:div w:id="1072654452">
      <w:bodyDiv w:val="1"/>
      <w:marLeft w:val="0"/>
      <w:marRight w:val="0"/>
      <w:marTop w:val="0"/>
      <w:marBottom w:val="0"/>
      <w:divBdr>
        <w:top w:val="none" w:sz="0" w:space="0" w:color="auto"/>
        <w:left w:val="none" w:sz="0" w:space="0" w:color="auto"/>
        <w:bottom w:val="none" w:sz="0" w:space="0" w:color="auto"/>
        <w:right w:val="none" w:sz="0" w:space="0" w:color="auto"/>
      </w:divBdr>
    </w:div>
    <w:div w:id="1076132193">
      <w:bodyDiv w:val="1"/>
      <w:marLeft w:val="0"/>
      <w:marRight w:val="0"/>
      <w:marTop w:val="0"/>
      <w:marBottom w:val="0"/>
      <w:divBdr>
        <w:top w:val="none" w:sz="0" w:space="0" w:color="auto"/>
        <w:left w:val="none" w:sz="0" w:space="0" w:color="auto"/>
        <w:bottom w:val="none" w:sz="0" w:space="0" w:color="auto"/>
        <w:right w:val="none" w:sz="0" w:space="0" w:color="auto"/>
      </w:divBdr>
    </w:div>
    <w:div w:id="1077748961">
      <w:bodyDiv w:val="1"/>
      <w:marLeft w:val="0"/>
      <w:marRight w:val="0"/>
      <w:marTop w:val="0"/>
      <w:marBottom w:val="0"/>
      <w:divBdr>
        <w:top w:val="none" w:sz="0" w:space="0" w:color="auto"/>
        <w:left w:val="none" w:sz="0" w:space="0" w:color="auto"/>
        <w:bottom w:val="none" w:sz="0" w:space="0" w:color="auto"/>
        <w:right w:val="none" w:sz="0" w:space="0" w:color="auto"/>
      </w:divBdr>
    </w:div>
    <w:div w:id="1079255808">
      <w:bodyDiv w:val="1"/>
      <w:marLeft w:val="0"/>
      <w:marRight w:val="0"/>
      <w:marTop w:val="0"/>
      <w:marBottom w:val="0"/>
      <w:divBdr>
        <w:top w:val="none" w:sz="0" w:space="0" w:color="auto"/>
        <w:left w:val="none" w:sz="0" w:space="0" w:color="auto"/>
        <w:bottom w:val="none" w:sz="0" w:space="0" w:color="auto"/>
        <w:right w:val="none" w:sz="0" w:space="0" w:color="auto"/>
      </w:divBdr>
    </w:div>
    <w:div w:id="1079669468">
      <w:bodyDiv w:val="1"/>
      <w:marLeft w:val="0"/>
      <w:marRight w:val="0"/>
      <w:marTop w:val="0"/>
      <w:marBottom w:val="0"/>
      <w:divBdr>
        <w:top w:val="none" w:sz="0" w:space="0" w:color="auto"/>
        <w:left w:val="none" w:sz="0" w:space="0" w:color="auto"/>
        <w:bottom w:val="none" w:sz="0" w:space="0" w:color="auto"/>
        <w:right w:val="none" w:sz="0" w:space="0" w:color="auto"/>
      </w:divBdr>
    </w:div>
    <w:div w:id="1080954865">
      <w:bodyDiv w:val="1"/>
      <w:marLeft w:val="0"/>
      <w:marRight w:val="0"/>
      <w:marTop w:val="0"/>
      <w:marBottom w:val="0"/>
      <w:divBdr>
        <w:top w:val="none" w:sz="0" w:space="0" w:color="auto"/>
        <w:left w:val="none" w:sz="0" w:space="0" w:color="auto"/>
        <w:bottom w:val="none" w:sz="0" w:space="0" w:color="auto"/>
        <w:right w:val="none" w:sz="0" w:space="0" w:color="auto"/>
      </w:divBdr>
    </w:div>
    <w:div w:id="1084497249">
      <w:bodyDiv w:val="1"/>
      <w:marLeft w:val="0"/>
      <w:marRight w:val="0"/>
      <w:marTop w:val="0"/>
      <w:marBottom w:val="0"/>
      <w:divBdr>
        <w:top w:val="none" w:sz="0" w:space="0" w:color="auto"/>
        <w:left w:val="none" w:sz="0" w:space="0" w:color="auto"/>
        <w:bottom w:val="none" w:sz="0" w:space="0" w:color="auto"/>
        <w:right w:val="none" w:sz="0" w:space="0" w:color="auto"/>
      </w:divBdr>
    </w:div>
    <w:div w:id="1086459937">
      <w:bodyDiv w:val="1"/>
      <w:marLeft w:val="0"/>
      <w:marRight w:val="0"/>
      <w:marTop w:val="0"/>
      <w:marBottom w:val="0"/>
      <w:divBdr>
        <w:top w:val="none" w:sz="0" w:space="0" w:color="auto"/>
        <w:left w:val="none" w:sz="0" w:space="0" w:color="auto"/>
        <w:bottom w:val="none" w:sz="0" w:space="0" w:color="auto"/>
        <w:right w:val="none" w:sz="0" w:space="0" w:color="auto"/>
      </w:divBdr>
    </w:div>
    <w:div w:id="1086655154">
      <w:bodyDiv w:val="1"/>
      <w:marLeft w:val="0"/>
      <w:marRight w:val="0"/>
      <w:marTop w:val="0"/>
      <w:marBottom w:val="0"/>
      <w:divBdr>
        <w:top w:val="none" w:sz="0" w:space="0" w:color="auto"/>
        <w:left w:val="none" w:sz="0" w:space="0" w:color="auto"/>
        <w:bottom w:val="none" w:sz="0" w:space="0" w:color="auto"/>
        <w:right w:val="none" w:sz="0" w:space="0" w:color="auto"/>
      </w:divBdr>
    </w:div>
    <w:div w:id="1087307793">
      <w:bodyDiv w:val="1"/>
      <w:marLeft w:val="0"/>
      <w:marRight w:val="0"/>
      <w:marTop w:val="0"/>
      <w:marBottom w:val="0"/>
      <w:divBdr>
        <w:top w:val="none" w:sz="0" w:space="0" w:color="auto"/>
        <w:left w:val="none" w:sz="0" w:space="0" w:color="auto"/>
        <w:bottom w:val="none" w:sz="0" w:space="0" w:color="auto"/>
        <w:right w:val="none" w:sz="0" w:space="0" w:color="auto"/>
      </w:divBdr>
    </w:div>
    <w:div w:id="1087535183">
      <w:bodyDiv w:val="1"/>
      <w:marLeft w:val="0"/>
      <w:marRight w:val="0"/>
      <w:marTop w:val="0"/>
      <w:marBottom w:val="0"/>
      <w:divBdr>
        <w:top w:val="none" w:sz="0" w:space="0" w:color="auto"/>
        <w:left w:val="none" w:sz="0" w:space="0" w:color="auto"/>
        <w:bottom w:val="none" w:sz="0" w:space="0" w:color="auto"/>
        <w:right w:val="none" w:sz="0" w:space="0" w:color="auto"/>
      </w:divBdr>
    </w:div>
    <w:div w:id="1094400542">
      <w:bodyDiv w:val="1"/>
      <w:marLeft w:val="0"/>
      <w:marRight w:val="0"/>
      <w:marTop w:val="0"/>
      <w:marBottom w:val="0"/>
      <w:divBdr>
        <w:top w:val="none" w:sz="0" w:space="0" w:color="auto"/>
        <w:left w:val="none" w:sz="0" w:space="0" w:color="auto"/>
        <w:bottom w:val="none" w:sz="0" w:space="0" w:color="auto"/>
        <w:right w:val="none" w:sz="0" w:space="0" w:color="auto"/>
      </w:divBdr>
    </w:div>
    <w:div w:id="1094977786">
      <w:bodyDiv w:val="1"/>
      <w:marLeft w:val="0"/>
      <w:marRight w:val="0"/>
      <w:marTop w:val="0"/>
      <w:marBottom w:val="0"/>
      <w:divBdr>
        <w:top w:val="none" w:sz="0" w:space="0" w:color="auto"/>
        <w:left w:val="none" w:sz="0" w:space="0" w:color="auto"/>
        <w:bottom w:val="none" w:sz="0" w:space="0" w:color="auto"/>
        <w:right w:val="none" w:sz="0" w:space="0" w:color="auto"/>
      </w:divBdr>
    </w:div>
    <w:div w:id="1096445295">
      <w:bodyDiv w:val="1"/>
      <w:marLeft w:val="0"/>
      <w:marRight w:val="0"/>
      <w:marTop w:val="0"/>
      <w:marBottom w:val="0"/>
      <w:divBdr>
        <w:top w:val="none" w:sz="0" w:space="0" w:color="auto"/>
        <w:left w:val="none" w:sz="0" w:space="0" w:color="auto"/>
        <w:bottom w:val="none" w:sz="0" w:space="0" w:color="auto"/>
        <w:right w:val="none" w:sz="0" w:space="0" w:color="auto"/>
      </w:divBdr>
    </w:div>
    <w:div w:id="1100415017">
      <w:bodyDiv w:val="1"/>
      <w:marLeft w:val="0"/>
      <w:marRight w:val="0"/>
      <w:marTop w:val="0"/>
      <w:marBottom w:val="0"/>
      <w:divBdr>
        <w:top w:val="none" w:sz="0" w:space="0" w:color="auto"/>
        <w:left w:val="none" w:sz="0" w:space="0" w:color="auto"/>
        <w:bottom w:val="none" w:sz="0" w:space="0" w:color="auto"/>
        <w:right w:val="none" w:sz="0" w:space="0" w:color="auto"/>
      </w:divBdr>
    </w:div>
    <w:div w:id="1100950240">
      <w:bodyDiv w:val="1"/>
      <w:marLeft w:val="0"/>
      <w:marRight w:val="0"/>
      <w:marTop w:val="0"/>
      <w:marBottom w:val="0"/>
      <w:divBdr>
        <w:top w:val="none" w:sz="0" w:space="0" w:color="auto"/>
        <w:left w:val="none" w:sz="0" w:space="0" w:color="auto"/>
        <w:bottom w:val="none" w:sz="0" w:space="0" w:color="auto"/>
        <w:right w:val="none" w:sz="0" w:space="0" w:color="auto"/>
      </w:divBdr>
    </w:div>
    <w:div w:id="1101727367">
      <w:bodyDiv w:val="1"/>
      <w:marLeft w:val="0"/>
      <w:marRight w:val="0"/>
      <w:marTop w:val="0"/>
      <w:marBottom w:val="0"/>
      <w:divBdr>
        <w:top w:val="none" w:sz="0" w:space="0" w:color="auto"/>
        <w:left w:val="none" w:sz="0" w:space="0" w:color="auto"/>
        <w:bottom w:val="none" w:sz="0" w:space="0" w:color="auto"/>
        <w:right w:val="none" w:sz="0" w:space="0" w:color="auto"/>
      </w:divBdr>
    </w:div>
    <w:div w:id="1102382373">
      <w:bodyDiv w:val="1"/>
      <w:marLeft w:val="0"/>
      <w:marRight w:val="0"/>
      <w:marTop w:val="0"/>
      <w:marBottom w:val="0"/>
      <w:divBdr>
        <w:top w:val="none" w:sz="0" w:space="0" w:color="auto"/>
        <w:left w:val="none" w:sz="0" w:space="0" w:color="auto"/>
        <w:bottom w:val="none" w:sz="0" w:space="0" w:color="auto"/>
        <w:right w:val="none" w:sz="0" w:space="0" w:color="auto"/>
      </w:divBdr>
    </w:div>
    <w:div w:id="1103843645">
      <w:bodyDiv w:val="1"/>
      <w:marLeft w:val="0"/>
      <w:marRight w:val="0"/>
      <w:marTop w:val="0"/>
      <w:marBottom w:val="0"/>
      <w:divBdr>
        <w:top w:val="none" w:sz="0" w:space="0" w:color="auto"/>
        <w:left w:val="none" w:sz="0" w:space="0" w:color="auto"/>
        <w:bottom w:val="none" w:sz="0" w:space="0" w:color="auto"/>
        <w:right w:val="none" w:sz="0" w:space="0" w:color="auto"/>
      </w:divBdr>
    </w:div>
    <w:div w:id="1104306791">
      <w:bodyDiv w:val="1"/>
      <w:marLeft w:val="0"/>
      <w:marRight w:val="0"/>
      <w:marTop w:val="0"/>
      <w:marBottom w:val="0"/>
      <w:divBdr>
        <w:top w:val="none" w:sz="0" w:space="0" w:color="auto"/>
        <w:left w:val="none" w:sz="0" w:space="0" w:color="auto"/>
        <w:bottom w:val="none" w:sz="0" w:space="0" w:color="auto"/>
        <w:right w:val="none" w:sz="0" w:space="0" w:color="auto"/>
      </w:divBdr>
    </w:div>
    <w:div w:id="1109083679">
      <w:bodyDiv w:val="1"/>
      <w:marLeft w:val="0"/>
      <w:marRight w:val="0"/>
      <w:marTop w:val="0"/>
      <w:marBottom w:val="0"/>
      <w:divBdr>
        <w:top w:val="none" w:sz="0" w:space="0" w:color="auto"/>
        <w:left w:val="none" w:sz="0" w:space="0" w:color="auto"/>
        <w:bottom w:val="none" w:sz="0" w:space="0" w:color="auto"/>
        <w:right w:val="none" w:sz="0" w:space="0" w:color="auto"/>
      </w:divBdr>
    </w:div>
    <w:div w:id="1109083705">
      <w:bodyDiv w:val="1"/>
      <w:marLeft w:val="0"/>
      <w:marRight w:val="0"/>
      <w:marTop w:val="0"/>
      <w:marBottom w:val="0"/>
      <w:divBdr>
        <w:top w:val="none" w:sz="0" w:space="0" w:color="auto"/>
        <w:left w:val="none" w:sz="0" w:space="0" w:color="auto"/>
        <w:bottom w:val="none" w:sz="0" w:space="0" w:color="auto"/>
        <w:right w:val="none" w:sz="0" w:space="0" w:color="auto"/>
      </w:divBdr>
    </w:div>
    <w:div w:id="1110785147">
      <w:bodyDiv w:val="1"/>
      <w:marLeft w:val="0"/>
      <w:marRight w:val="0"/>
      <w:marTop w:val="0"/>
      <w:marBottom w:val="0"/>
      <w:divBdr>
        <w:top w:val="none" w:sz="0" w:space="0" w:color="auto"/>
        <w:left w:val="none" w:sz="0" w:space="0" w:color="auto"/>
        <w:bottom w:val="none" w:sz="0" w:space="0" w:color="auto"/>
        <w:right w:val="none" w:sz="0" w:space="0" w:color="auto"/>
      </w:divBdr>
    </w:div>
    <w:div w:id="1111319499">
      <w:bodyDiv w:val="1"/>
      <w:marLeft w:val="0"/>
      <w:marRight w:val="0"/>
      <w:marTop w:val="0"/>
      <w:marBottom w:val="0"/>
      <w:divBdr>
        <w:top w:val="none" w:sz="0" w:space="0" w:color="auto"/>
        <w:left w:val="none" w:sz="0" w:space="0" w:color="auto"/>
        <w:bottom w:val="none" w:sz="0" w:space="0" w:color="auto"/>
        <w:right w:val="none" w:sz="0" w:space="0" w:color="auto"/>
      </w:divBdr>
    </w:div>
    <w:div w:id="1112940361">
      <w:bodyDiv w:val="1"/>
      <w:marLeft w:val="0"/>
      <w:marRight w:val="0"/>
      <w:marTop w:val="0"/>
      <w:marBottom w:val="0"/>
      <w:divBdr>
        <w:top w:val="none" w:sz="0" w:space="0" w:color="auto"/>
        <w:left w:val="none" w:sz="0" w:space="0" w:color="auto"/>
        <w:bottom w:val="none" w:sz="0" w:space="0" w:color="auto"/>
        <w:right w:val="none" w:sz="0" w:space="0" w:color="auto"/>
      </w:divBdr>
    </w:div>
    <w:div w:id="1113285234">
      <w:bodyDiv w:val="1"/>
      <w:marLeft w:val="0"/>
      <w:marRight w:val="0"/>
      <w:marTop w:val="0"/>
      <w:marBottom w:val="0"/>
      <w:divBdr>
        <w:top w:val="none" w:sz="0" w:space="0" w:color="auto"/>
        <w:left w:val="none" w:sz="0" w:space="0" w:color="auto"/>
        <w:bottom w:val="none" w:sz="0" w:space="0" w:color="auto"/>
        <w:right w:val="none" w:sz="0" w:space="0" w:color="auto"/>
      </w:divBdr>
    </w:div>
    <w:div w:id="1113675420">
      <w:bodyDiv w:val="1"/>
      <w:marLeft w:val="0"/>
      <w:marRight w:val="0"/>
      <w:marTop w:val="0"/>
      <w:marBottom w:val="0"/>
      <w:divBdr>
        <w:top w:val="none" w:sz="0" w:space="0" w:color="auto"/>
        <w:left w:val="none" w:sz="0" w:space="0" w:color="auto"/>
        <w:bottom w:val="none" w:sz="0" w:space="0" w:color="auto"/>
        <w:right w:val="none" w:sz="0" w:space="0" w:color="auto"/>
      </w:divBdr>
    </w:div>
    <w:div w:id="1116828210">
      <w:bodyDiv w:val="1"/>
      <w:marLeft w:val="0"/>
      <w:marRight w:val="0"/>
      <w:marTop w:val="0"/>
      <w:marBottom w:val="0"/>
      <w:divBdr>
        <w:top w:val="none" w:sz="0" w:space="0" w:color="auto"/>
        <w:left w:val="none" w:sz="0" w:space="0" w:color="auto"/>
        <w:bottom w:val="none" w:sz="0" w:space="0" w:color="auto"/>
        <w:right w:val="none" w:sz="0" w:space="0" w:color="auto"/>
      </w:divBdr>
    </w:div>
    <w:div w:id="1116869633">
      <w:bodyDiv w:val="1"/>
      <w:marLeft w:val="0"/>
      <w:marRight w:val="0"/>
      <w:marTop w:val="0"/>
      <w:marBottom w:val="0"/>
      <w:divBdr>
        <w:top w:val="none" w:sz="0" w:space="0" w:color="auto"/>
        <w:left w:val="none" w:sz="0" w:space="0" w:color="auto"/>
        <w:bottom w:val="none" w:sz="0" w:space="0" w:color="auto"/>
        <w:right w:val="none" w:sz="0" w:space="0" w:color="auto"/>
      </w:divBdr>
    </w:div>
    <w:div w:id="1117410066">
      <w:bodyDiv w:val="1"/>
      <w:marLeft w:val="0"/>
      <w:marRight w:val="0"/>
      <w:marTop w:val="0"/>
      <w:marBottom w:val="0"/>
      <w:divBdr>
        <w:top w:val="none" w:sz="0" w:space="0" w:color="auto"/>
        <w:left w:val="none" w:sz="0" w:space="0" w:color="auto"/>
        <w:bottom w:val="none" w:sz="0" w:space="0" w:color="auto"/>
        <w:right w:val="none" w:sz="0" w:space="0" w:color="auto"/>
      </w:divBdr>
    </w:div>
    <w:div w:id="1117526853">
      <w:bodyDiv w:val="1"/>
      <w:marLeft w:val="0"/>
      <w:marRight w:val="0"/>
      <w:marTop w:val="0"/>
      <w:marBottom w:val="0"/>
      <w:divBdr>
        <w:top w:val="none" w:sz="0" w:space="0" w:color="auto"/>
        <w:left w:val="none" w:sz="0" w:space="0" w:color="auto"/>
        <w:bottom w:val="none" w:sz="0" w:space="0" w:color="auto"/>
        <w:right w:val="none" w:sz="0" w:space="0" w:color="auto"/>
      </w:divBdr>
    </w:div>
    <w:div w:id="1119103477">
      <w:bodyDiv w:val="1"/>
      <w:marLeft w:val="0"/>
      <w:marRight w:val="0"/>
      <w:marTop w:val="0"/>
      <w:marBottom w:val="0"/>
      <w:divBdr>
        <w:top w:val="none" w:sz="0" w:space="0" w:color="auto"/>
        <w:left w:val="none" w:sz="0" w:space="0" w:color="auto"/>
        <w:bottom w:val="none" w:sz="0" w:space="0" w:color="auto"/>
        <w:right w:val="none" w:sz="0" w:space="0" w:color="auto"/>
      </w:divBdr>
    </w:div>
    <w:div w:id="1120880755">
      <w:bodyDiv w:val="1"/>
      <w:marLeft w:val="0"/>
      <w:marRight w:val="0"/>
      <w:marTop w:val="0"/>
      <w:marBottom w:val="0"/>
      <w:divBdr>
        <w:top w:val="none" w:sz="0" w:space="0" w:color="auto"/>
        <w:left w:val="none" w:sz="0" w:space="0" w:color="auto"/>
        <w:bottom w:val="none" w:sz="0" w:space="0" w:color="auto"/>
        <w:right w:val="none" w:sz="0" w:space="0" w:color="auto"/>
      </w:divBdr>
    </w:div>
    <w:div w:id="1122724735">
      <w:bodyDiv w:val="1"/>
      <w:marLeft w:val="0"/>
      <w:marRight w:val="0"/>
      <w:marTop w:val="0"/>
      <w:marBottom w:val="0"/>
      <w:divBdr>
        <w:top w:val="none" w:sz="0" w:space="0" w:color="auto"/>
        <w:left w:val="none" w:sz="0" w:space="0" w:color="auto"/>
        <w:bottom w:val="none" w:sz="0" w:space="0" w:color="auto"/>
        <w:right w:val="none" w:sz="0" w:space="0" w:color="auto"/>
      </w:divBdr>
    </w:div>
    <w:div w:id="1123306916">
      <w:bodyDiv w:val="1"/>
      <w:marLeft w:val="0"/>
      <w:marRight w:val="0"/>
      <w:marTop w:val="0"/>
      <w:marBottom w:val="0"/>
      <w:divBdr>
        <w:top w:val="none" w:sz="0" w:space="0" w:color="auto"/>
        <w:left w:val="none" w:sz="0" w:space="0" w:color="auto"/>
        <w:bottom w:val="none" w:sz="0" w:space="0" w:color="auto"/>
        <w:right w:val="none" w:sz="0" w:space="0" w:color="auto"/>
      </w:divBdr>
    </w:div>
    <w:div w:id="1124424695">
      <w:bodyDiv w:val="1"/>
      <w:marLeft w:val="0"/>
      <w:marRight w:val="0"/>
      <w:marTop w:val="0"/>
      <w:marBottom w:val="0"/>
      <w:divBdr>
        <w:top w:val="none" w:sz="0" w:space="0" w:color="auto"/>
        <w:left w:val="none" w:sz="0" w:space="0" w:color="auto"/>
        <w:bottom w:val="none" w:sz="0" w:space="0" w:color="auto"/>
        <w:right w:val="none" w:sz="0" w:space="0" w:color="auto"/>
      </w:divBdr>
    </w:div>
    <w:div w:id="1125153252">
      <w:bodyDiv w:val="1"/>
      <w:marLeft w:val="0"/>
      <w:marRight w:val="0"/>
      <w:marTop w:val="0"/>
      <w:marBottom w:val="0"/>
      <w:divBdr>
        <w:top w:val="none" w:sz="0" w:space="0" w:color="auto"/>
        <w:left w:val="none" w:sz="0" w:space="0" w:color="auto"/>
        <w:bottom w:val="none" w:sz="0" w:space="0" w:color="auto"/>
        <w:right w:val="none" w:sz="0" w:space="0" w:color="auto"/>
      </w:divBdr>
    </w:div>
    <w:div w:id="1125270448">
      <w:bodyDiv w:val="1"/>
      <w:marLeft w:val="0"/>
      <w:marRight w:val="0"/>
      <w:marTop w:val="0"/>
      <w:marBottom w:val="0"/>
      <w:divBdr>
        <w:top w:val="none" w:sz="0" w:space="0" w:color="auto"/>
        <w:left w:val="none" w:sz="0" w:space="0" w:color="auto"/>
        <w:bottom w:val="none" w:sz="0" w:space="0" w:color="auto"/>
        <w:right w:val="none" w:sz="0" w:space="0" w:color="auto"/>
      </w:divBdr>
    </w:div>
    <w:div w:id="1125275778">
      <w:bodyDiv w:val="1"/>
      <w:marLeft w:val="0"/>
      <w:marRight w:val="0"/>
      <w:marTop w:val="0"/>
      <w:marBottom w:val="0"/>
      <w:divBdr>
        <w:top w:val="none" w:sz="0" w:space="0" w:color="auto"/>
        <w:left w:val="none" w:sz="0" w:space="0" w:color="auto"/>
        <w:bottom w:val="none" w:sz="0" w:space="0" w:color="auto"/>
        <w:right w:val="none" w:sz="0" w:space="0" w:color="auto"/>
      </w:divBdr>
    </w:div>
    <w:div w:id="1126779983">
      <w:bodyDiv w:val="1"/>
      <w:marLeft w:val="0"/>
      <w:marRight w:val="0"/>
      <w:marTop w:val="0"/>
      <w:marBottom w:val="0"/>
      <w:divBdr>
        <w:top w:val="none" w:sz="0" w:space="0" w:color="auto"/>
        <w:left w:val="none" w:sz="0" w:space="0" w:color="auto"/>
        <w:bottom w:val="none" w:sz="0" w:space="0" w:color="auto"/>
        <w:right w:val="none" w:sz="0" w:space="0" w:color="auto"/>
      </w:divBdr>
    </w:div>
    <w:div w:id="1127696807">
      <w:bodyDiv w:val="1"/>
      <w:marLeft w:val="0"/>
      <w:marRight w:val="0"/>
      <w:marTop w:val="0"/>
      <w:marBottom w:val="0"/>
      <w:divBdr>
        <w:top w:val="none" w:sz="0" w:space="0" w:color="auto"/>
        <w:left w:val="none" w:sz="0" w:space="0" w:color="auto"/>
        <w:bottom w:val="none" w:sz="0" w:space="0" w:color="auto"/>
        <w:right w:val="none" w:sz="0" w:space="0" w:color="auto"/>
      </w:divBdr>
    </w:div>
    <w:div w:id="1127747384">
      <w:bodyDiv w:val="1"/>
      <w:marLeft w:val="0"/>
      <w:marRight w:val="0"/>
      <w:marTop w:val="0"/>
      <w:marBottom w:val="0"/>
      <w:divBdr>
        <w:top w:val="none" w:sz="0" w:space="0" w:color="auto"/>
        <w:left w:val="none" w:sz="0" w:space="0" w:color="auto"/>
        <w:bottom w:val="none" w:sz="0" w:space="0" w:color="auto"/>
        <w:right w:val="none" w:sz="0" w:space="0" w:color="auto"/>
      </w:divBdr>
    </w:div>
    <w:div w:id="1129204955">
      <w:bodyDiv w:val="1"/>
      <w:marLeft w:val="0"/>
      <w:marRight w:val="0"/>
      <w:marTop w:val="0"/>
      <w:marBottom w:val="0"/>
      <w:divBdr>
        <w:top w:val="none" w:sz="0" w:space="0" w:color="auto"/>
        <w:left w:val="none" w:sz="0" w:space="0" w:color="auto"/>
        <w:bottom w:val="none" w:sz="0" w:space="0" w:color="auto"/>
        <w:right w:val="none" w:sz="0" w:space="0" w:color="auto"/>
      </w:divBdr>
    </w:div>
    <w:div w:id="1129779967">
      <w:bodyDiv w:val="1"/>
      <w:marLeft w:val="0"/>
      <w:marRight w:val="0"/>
      <w:marTop w:val="0"/>
      <w:marBottom w:val="0"/>
      <w:divBdr>
        <w:top w:val="none" w:sz="0" w:space="0" w:color="auto"/>
        <w:left w:val="none" w:sz="0" w:space="0" w:color="auto"/>
        <w:bottom w:val="none" w:sz="0" w:space="0" w:color="auto"/>
        <w:right w:val="none" w:sz="0" w:space="0" w:color="auto"/>
      </w:divBdr>
    </w:div>
    <w:div w:id="1129935171">
      <w:bodyDiv w:val="1"/>
      <w:marLeft w:val="0"/>
      <w:marRight w:val="0"/>
      <w:marTop w:val="0"/>
      <w:marBottom w:val="0"/>
      <w:divBdr>
        <w:top w:val="none" w:sz="0" w:space="0" w:color="auto"/>
        <w:left w:val="none" w:sz="0" w:space="0" w:color="auto"/>
        <w:bottom w:val="none" w:sz="0" w:space="0" w:color="auto"/>
        <w:right w:val="none" w:sz="0" w:space="0" w:color="auto"/>
      </w:divBdr>
    </w:div>
    <w:div w:id="1131555053">
      <w:bodyDiv w:val="1"/>
      <w:marLeft w:val="0"/>
      <w:marRight w:val="0"/>
      <w:marTop w:val="0"/>
      <w:marBottom w:val="0"/>
      <w:divBdr>
        <w:top w:val="none" w:sz="0" w:space="0" w:color="auto"/>
        <w:left w:val="none" w:sz="0" w:space="0" w:color="auto"/>
        <w:bottom w:val="none" w:sz="0" w:space="0" w:color="auto"/>
        <w:right w:val="none" w:sz="0" w:space="0" w:color="auto"/>
      </w:divBdr>
    </w:div>
    <w:div w:id="1131754404">
      <w:bodyDiv w:val="1"/>
      <w:marLeft w:val="0"/>
      <w:marRight w:val="0"/>
      <w:marTop w:val="0"/>
      <w:marBottom w:val="0"/>
      <w:divBdr>
        <w:top w:val="none" w:sz="0" w:space="0" w:color="auto"/>
        <w:left w:val="none" w:sz="0" w:space="0" w:color="auto"/>
        <w:bottom w:val="none" w:sz="0" w:space="0" w:color="auto"/>
        <w:right w:val="none" w:sz="0" w:space="0" w:color="auto"/>
      </w:divBdr>
    </w:div>
    <w:div w:id="1132671499">
      <w:bodyDiv w:val="1"/>
      <w:marLeft w:val="0"/>
      <w:marRight w:val="0"/>
      <w:marTop w:val="0"/>
      <w:marBottom w:val="0"/>
      <w:divBdr>
        <w:top w:val="none" w:sz="0" w:space="0" w:color="auto"/>
        <w:left w:val="none" w:sz="0" w:space="0" w:color="auto"/>
        <w:bottom w:val="none" w:sz="0" w:space="0" w:color="auto"/>
        <w:right w:val="none" w:sz="0" w:space="0" w:color="auto"/>
      </w:divBdr>
    </w:div>
    <w:div w:id="1133136589">
      <w:bodyDiv w:val="1"/>
      <w:marLeft w:val="0"/>
      <w:marRight w:val="0"/>
      <w:marTop w:val="0"/>
      <w:marBottom w:val="0"/>
      <w:divBdr>
        <w:top w:val="none" w:sz="0" w:space="0" w:color="auto"/>
        <w:left w:val="none" w:sz="0" w:space="0" w:color="auto"/>
        <w:bottom w:val="none" w:sz="0" w:space="0" w:color="auto"/>
        <w:right w:val="none" w:sz="0" w:space="0" w:color="auto"/>
      </w:divBdr>
    </w:div>
    <w:div w:id="1133399535">
      <w:bodyDiv w:val="1"/>
      <w:marLeft w:val="0"/>
      <w:marRight w:val="0"/>
      <w:marTop w:val="0"/>
      <w:marBottom w:val="0"/>
      <w:divBdr>
        <w:top w:val="none" w:sz="0" w:space="0" w:color="auto"/>
        <w:left w:val="none" w:sz="0" w:space="0" w:color="auto"/>
        <w:bottom w:val="none" w:sz="0" w:space="0" w:color="auto"/>
        <w:right w:val="none" w:sz="0" w:space="0" w:color="auto"/>
      </w:divBdr>
    </w:div>
    <w:div w:id="1133642104">
      <w:bodyDiv w:val="1"/>
      <w:marLeft w:val="0"/>
      <w:marRight w:val="0"/>
      <w:marTop w:val="0"/>
      <w:marBottom w:val="0"/>
      <w:divBdr>
        <w:top w:val="none" w:sz="0" w:space="0" w:color="auto"/>
        <w:left w:val="none" w:sz="0" w:space="0" w:color="auto"/>
        <w:bottom w:val="none" w:sz="0" w:space="0" w:color="auto"/>
        <w:right w:val="none" w:sz="0" w:space="0" w:color="auto"/>
      </w:divBdr>
    </w:div>
    <w:div w:id="1134368749">
      <w:bodyDiv w:val="1"/>
      <w:marLeft w:val="0"/>
      <w:marRight w:val="0"/>
      <w:marTop w:val="0"/>
      <w:marBottom w:val="0"/>
      <w:divBdr>
        <w:top w:val="none" w:sz="0" w:space="0" w:color="auto"/>
        <w:left w:val="none" w:sz="0" w:space="0" w:color="auto"/>
        <w:bottom w:val="none" w:sz="0" w:space="0" w:color="auto"/>
        <w:right w:val="none" w:sz="0" w:space="0" w:color="auto"/>
      </w:divBdr>
    </w:div>
    <w:div w:id="1135874759">
      <w:bodyDiv w:val="1"/>
      <w:marLeft w:val="0"/>
      <w:marRight w:val="0"/>
      <w:marTop w:val="0"/>
      <w:marBottom w:val="0"/>
      <w:divBdr>
        <w:top w:val="none" w:sz="0" w:space="0" w:color="auto"/>
        <w:left w:val="none" w:sz="0" w:space="0" w:color="auto"/>
        <w:bottom w:val="none" w:sz="0" w:space="0" w:color="auto"/>
        <w:right w:val="none" w:sz="0" w:space="0" w:color="auto"/>
      </w:divBdr>
    </w:div>
    <w:div w:id="1136676463">
      <w:bodyDiv w:val="1"/>
      <w:marLeft w:val="0"/>
      <w:marRight w:val="0"/>
      <w:marTop w:val="0"/>
      <w:marBottom w:val="0"/>
      <w:divBdr>
        <w:top w:val="none" w:sz="0" w:space="0" w:color="auto"/>
        <w:left w:val="none" w:sz="0" w:space="0" w:color="auto"/>
        <w:bottom w:val="none" w:sz="0" w:space="0" w:color="auto"/>
        <w:right w:val="none" w:sz="0" w:space="0" w:color="auto"/>
      </w:divBdr>
    </w:div>
    <w:div w:id="1138180947">
      <w:bodyDiv w:val="1"/>
      <w:marLeft w:val="0"/>
      <w:marRight w:val="0"/>
      <w:marTop w:val="0"/>
      <w:marBottom w:val="0"/>
      <w:divBdr>
        <w:top w:val="none" w:sz="0" w:space="0" w:color="auto"/>
        <w:left w:val="none" w:sz="0" w:space="0" w:color="auto"/>
        <w:bottom w:val="none" w:sz="0" w:space="0" w:color="auto"/>
        <w:right w:val="none" w:sz="0" w:space="0" w:color="auto"/>
      </w:divBdr>
    </w:div>
    <w:div w:id="1138688131">
      <w:bodyDiv w:val="1"/>
      <w:marLeft w:val="0"/>
      <w:marRight w:val="0"/>
      <w:marTop w:val="0"/>
      <w:marBottom w:val="0"/>
      <w:divBdr>
        <w:top w:val="none" w:sz="0" w:space="0" w:color="auto"/>
        <w:left w:val="none" w:sz="0" w:space="0" w:color="auto"/>
        <w:bottom w:val="none" w:sz="0" w:space="0" w:color="auto"/>
        <w:right w:val="none" w:sz="0" w:space="0" w:color="auto"/>
      </w:divBdr>
    </w:div>
    <w:div w:id="1141075845">
      <w:bodyDiv w:val="1"/>
      <w:marLeft w:val="0"/>
      <w:marRight w:val="0"/>
      <w:marTop w:val="0"/>
      <w:marBottom w:val="0"/>
      <w:divBdr>
        <w:top w:val="none" w:sz="0" w:space="0" w:color="auto"/>
        <w:left w:val="none" w:sz="0" w:space="0" w:color="auto"/>
        <w:bottom w:val="none" w:sz="0" w:space="0" w:color="auto"/>
        <w:right w:val="none" w:sz="0" w:space="0" w:color="auto"/>
      </w:divBdr>
    </w:div>
    <w:div w:id="1142041653">
      <w:bodyDiv w:val="1"/>
      <w:marLeft w:val="0"/>
      <w:marRight w:val="0"/>
      <w:marTop w:val="0"/>
      <w:marBottom w:val="0"/>
      <w:divBdr>
        <w:top w:val="none" w:sz="0" w:space="0" w:color="auto"/>
        <w:left w:val="none" w:sz="0" w:space="0" w:color="auto"/>
        <w:bottom w:val="none" w:sz="0" w:space="0" w:color="auto"/>
        <w:right w:val="none" w:sz="0" w:space="0" w:color="auto"/>
      </w:divBdr>
    </w:div>
    <w:div w:id="1142507687">
      <w:bodyDiv w:val="1"/>
      <w:marLeft w:val="0"/>
      <w:marRight w:val="0"/>
      <w:marTop w:val="0"/>
      <w:marBottom w:val="0"/>
      <w:divBdr>
        <w:top w:val="none" w:sz="0" w:space="0" w:color="auto"/>
        <w:left w:val="none" w:sz="0" w:space="0" w:color="auto"/>
        <w:bottom w:val="none" w:sz="0" w:space="0" w:color="auto"/>
        <w:right w:val="none" w:sz="0" w:space="0" w:color="auto"/>
      </w:divBdr>
    </w:div>
    <w:div w:id="1143617779">
      <w:bodyDiv w:val="1"/>
      <w:marLeft w:val="0"/>
      <w:marRight w:val="0"/>
      <w:marTop w:val="0"/>
      <w:marBottom w:val="0"/>
      <w:divBdr>
        <w:top w:val="none" w:sz="0" w:space="0" w:color="auto"/>
        <w:left w:val="none" w:sz="0" w:space="0" w:color="auto"/>
        <w:bottom w:val="none" w:sz="0" w:space="0" w:color="auto"/>
        <w:right w:val="none" w:sz="0" w:space="0" w:color="auto"/>
      </w:divBdr>
    </w:div>
    <w:div w:id="1143886970">
      <w:bodyDiv w:val="1"/>
      <w:marLeft w:val="0"/>
      <w:marRight w:val="0"/>
      <w:marTop w:val="0"/>
      <w:marBottom w:val="0"/>
      <w:divBdr>
        <w:top w:val="none" w:sz="0" w:space="0" w:color="auto"/>
        <w:left w:val="none" w:sz="0" w:space="0" w:color="auto"/>
        <w:bottom w:val="none" w:sz="0" w:space="0" w:color="auto"/>
        <w:right w:val="none" w:sz="0" w:space="0" w:color="auto"/>
      </w:divBdr>
    </w:div>
    <w:div w:id="1145509391">
      <w:bodyDiv w:val="1"/>
      <w:marLeft w:val="0"/>
      <w:marRight w:val="0"/>
      <w:marTop w:val="0"/>
      <w:marBottom w:val="0"/>
      <w:divBdr>
        <w:top w:val="none" w:sz="0" w:space="0" w:color="auto"/>
        <w:left w:val="none" w:sz="0" w:space="0" w:color="auto"/>
        <w:bottom w:val="none" w:sz="0" w:space="0" w:color="auto"/>
        <w:right w:val="none" w:sz="0" w:space="0" w:color="auto"/>
      </w:divBdr>
    </w:div>
    <w:div w:id="1146894329">
      <w:bodyDiv w:val="1"/>
      <w:marLeft w:val="0"/>
      <w:marRight w:val="0"/>
      <w:marTop w:val="0"/>
      <w:marBottom w:val="0"/>
      <w:divBdr>
        <w:top w:val="none" w:sz="0" w:space="0" w:color="auto"/>
        <w:left w:val="none" w:sz="0" w:space="0" w:color="auto"/>
        <w:bottom w:val="none" w:sz="0" w:space="0" w:color="auto"/>
        <w:right w:val="none" w:sz="0" w:space="0" w:color="auto"/>
      </w:divBdr>
    </w:div>
    <w:div w:id="1146975661">
      <w:bodyDiv w:val="1"/>
      <w:marLeft w:val="0"/>
      <w:marRight w:val="0"/>
      <w:marTop w:val="0"/>
      <w:marBottom w:val="0"/>
      <w:divBdr>
        <w:top w:val="none" w:sz="0" w:space="0" w:color="auto"/>
        <w:left w:val="none" w:sz="0" w:space="0" w:color="auto"/>
        <w:bottom w:val="none" w:sz="0" w:space="0" w:color="auto"/>
        <w:right w:val="none" w:sz="0" w:space="0" w:color="auto"/>
      </w:divBdr>
    </w:div>
    <w:div w:id="1147749145">
      <w:bodyDiv w:val="1"/>
      <w:marLeft w:val="0"/>
      <w:marRight w:val="0"/>
      <w:marTop w:val="0"/>
      <w:marBottom w:val="0"/>
      <w:divBdr>
        <w:top w:val="none" w:sz="0" w:space="0" w:color="auto"/>
        <w:left w:val="none" w:sz="0" w:space="0" w:color="auto"/>
        <w:bottom w:val="none" w:sz="0" w:space="0" w:color="auto"/>
        <w:right w:val="none" w:sz="0" w:space="0" w:color="auto"/>
      </w:divBdr>
    </w:div>
    <w:div w:id="1148479367">
      <w:bodyDiv w:val="1"/>
      <w:marLeft w:val="0"/>
      <w:marRight w:val="0"/>
      <w:marTop w:val="0"/>
      <w:marBottom w:val="0"/>
      <w:divBdr>
        <w:top w:val="none" w:sz="0" w:space="0" w:color="auto"/>
        <w:left w:val="none" w:sz="0" w:space="0" w:color="auto"/>
        <w:bottom w:val="none" w:sz="0" w:space="0" w:color="auto"/>
        <w:right w:val="none" w:sz="0" w:space="0" w:color="auto"/>
      </w:divBdr>
    </w:div>
    <w:div w:id="1148589977">
      <w:bodyDiv w:val="1"/>
      <w:marLeft w:val="0"/>
      <w:marRight w:val="0"/>
      <w:marTop w:val="0"/>
      <w:marBottom w:val="0"/>
      <w:divBdr>
        <w:top w:val="none" w:sz="0" w:space="0" w:color="auto"/>
        <w:left w:val="none" w:sz="0" w:space="0" w:color="auto"/>
        <w:bottom w:val="none" w:sz="0" w:space="0" w:color="auto"/>
        <w:right w:val="none" w:sz="0" w:space="0" w:color="auto"/>
      </w:divBdr>
    </w:div>
    <w:div w:id="1148937839">
      <w:bodyDiv w:val="1"/>
      <w:marLeft w:val="0"/>
      <w:marRight w:val="0"/>
      <w:marTop w:val="0"/>
      <w:marBottom w:val="0"/>
      <w:divBdr>
        <w:top w:val="none" w:sz="0" w:space="0" w:color="auto"/>
        <w:left w:val="none" w:sz="0" w:space="0" w:color="auto"/>
        <w:bottom w:val="none" w:sz="0" w:space="0" w:color="auto"/>
        <w:right w:val="none" w:sz="0" w:space="0" w:color="auto"/>
      </w:divBdr>
    </w:div>
    <w:div w:id="1149127104">
      <w:bodyDiv w:val="1"/>
      <w:marLeft w:val="0"/>
      <w:marRight w:val="0"/>
      <w:marTop w:val="0"/>
      <w:marBottom w:val="0"/>
      <w:divBdr>
        <w:top w:val="none" w:sz="0" w:space="0" w:color="auto"/>
        <w:left w:val="none" w:sz="0" w:space="0" w:color="auto"/>
        <w:bottom w:val="none" w:sz="0" w:space="0" w:color="auto"/>
        <w:right w:val="none" w:sz="0" w:space="0" w:color="auto"/>
      </w:divBdr>
    </w:div>
    <w:div w:id="1149205448">
      <w:bodyDiv w:val="1"/>
      <w:marLeft w:val="0"/>
      <w:marRight w:val="0"/>
      <w:marTop w:val="0"/>
      <w:marBottom w:val="0"/>
      <w:divBdr>
        <w:top w:val="none" w:sz="0" w:space="0" w:color="auto"/>
        <w:left w:val="none" w:sz="0" w:space="0" w:color="auto"/>
        <w:bottom w:val="none" w:sz="0" w:space="0" w:color="auto"/>
        <w:right w:val="none" w:sz="0" w:space="0" w:color="auto"/>
      </w:divBdr>
    </w:div>
    <w:div w:id="1149253199">
      <w:bodyDiv w:val="1"/>
      <w:marLeft w:val="0"/>
      <w:marRight w:val="0"/>
      <w:marTop w:val="0"/>
      <w:marBottom w:val="0"/>
      <w:divBdr>
        <w:top w:val="none" w:sz="0" w:space="0" w:color="auto"/>
        <w:left w:val="none" w:sz="0" w:space="0" w:color="auto"/>
        <w:bottom w:val="none" w:sz="0" w:space="0" w:color="auto"/>
        <w:right w:val="none" w:sz="0" w:space="0" w:color="auto"/>
      </w:divBdr>
    </w:div>
    <w:div w:id="1150709042">
      <w:bodyDiv w:val="1"/>
      <w:marLeft w:val="0"/>
      <w:marRight w:val="0"/>
      <w:marTop w:val="0"/>
      <w:marBottom w:val="0"/>
      <w:divBdr>
        <w:top w:val="none" w:sz="0" w:space="0" w:color="auto"/>
        <w:left w:val="none" w:sz="0" w:space="0" w:color="auto"/>
        <w:bottom w:val="none" w:sz="0" w:space="0" w:color="auto"/>
        <w:right w:val="none" w:sz="0" w:space="0" w:color="auto"/>
      </w:divBdr>
    </w:div>
    <w:div w:id="1151209926">
      <w:bodyDiv w:val="1"/>
      <w:marLeft w:val="0"/>
      <w:marRight w:val="0"/>
      <w:marTop w:val="0"/>
      <w:marBottom w:val="0"/>
      <w:divBdr>
        <w:top w:val="none" w:sz="0" w:space="0" w:color="auto"/>
        <w:left w:val="none" w:sz="0" w:space="0" w:color="auto"/>
        <w:bottom w:val="none" w:sz="0" w:space="0" w:color="auto"/>
        <w:right w:val="none" w:sz="0" w:space="0" w:color="auto"/>
      </w:divBdr>
    </w:div>
    <w:div w:id="1152216149">
      <w:bodyDiv w:val="1"/>
      <w:marLeft w:val="0"/>
      <w:marRight w:val="0"/>
      <w:marTop w:val="0"/>
      <w:marBottom w:val="0"/>
      <w:divBdr>
        <w:top w:val="none" w:sz="0" w:space="0" w:color="auto"/>
        <w:left w:val="none" w:sz="0" w:space="0" w:color="auto"/>
        <w:bottom w:val="none" w:sz="0" w:space="0" w:color="auto"/>
        <w:right w:val="none" w:sz="0" w:space="0" w:color="auto"/>
      </w:divBdr>
    </w:div>
    <w:div w:id="1152599457">
      <w:bodyDiv w:val="1"/>
      <w:marLeft w:val="0"/>
      <w:marRight w:val="0"/>
      <w:marTop w:val="0"/>
      <w:marBottom w:val="0"/>
      <w:divBdr>
        <w:top w:val="none" w:sz="0" w:space="0" w:color="auto"/>
        <w:left w:val="none" w:sz="0" w:space="0" w:color="auto"/>
        <w:bottom w:val="none" w:sz="0" w:space="0" w:color="auto"/>
        <w:right w:val="none" w:sz="0" w:space="0" w:color="auto"/>
      </w:divBdr>
    </w:div>
    <w:div w:id="1153178829">
      <w:bodyDiv w:val="1"/>
      <w:marLeft w:val="0"/>
      <w:marRight w:val="0"/>
      <w:marTop w:val="0"/>
      <w:marBottom w:val="0"/>
      <w:divBdr>
        <w:top w:val="none" w:sz="0" w:space="0" w:color="auto"/>
        <w:left w:val="none" w:sz="0" w:space="0" w:color="auto"/>
        <w:bottom w:val="none" w:sz="0" w:space="0" w:color="auto"/>
        <w:right w:val="none" w:sz="0" w:space="0" w:color="auto"/>
      </w:divBdr>
    </w:div>
    <w:div w:id="1153982286">
      <w:bodyDiv w:val="1"/>
      <w:marLeft w:val="0"/>
      <w:marRight w:val="0"/>
      <w:marTop w:val="0"/>
      <w:marBottom w:val="0"/>
      <w:divBdr>
        <w:top w:val="none" w:sz="0" w:space="0" w:color="auto"/>
        <w:left w:val="none" w:sz="0" w:space="0" w:color="auto"/>
        <w:bottom w:val="none" w:sz="0" w:space="0" w:color="auto"/>
        <w:right w:val="none" w:sz="0" w:space="0" w:color="auto"/>
      </w:divBdr>
    </w:div>
    <w:div w:id="1154375335">
      <w:bodyDiv w:val="1"/>
      <w:marLeft w:val="0"/>
      <w:marRight w:val="0"/>
      <w:marTop w:val="0"/>
      <w:marBottom w:val="0"/>
      <w:divBdr>
        <w:top w:val="none" w:sz="0" w:space="0" w:color="auto"/>
        <w:left w:val="none" w:sz="0" w:space="0" w:color="auto"/>
        <w:bottom w:val="none" w:sz="0" w:space="0" w:color="auto"/>
        <w:right w:val="none" w:sz="0" w:space="0" w:color="auto"/>
      </w:divBdr>
    </w:div>
    <w:div w:id="1155099940">
      <w:bodyDiv w:val="1"/>
      <w:marLeft w:val="0"/>
      <w:marRight w:val="0"/>
      <w:marTop w:val="0"/>
      <w:marBottom w:val="0"/>
      <w:divBdr>
        <w:top w:val="none" w:sz="0" w:space="0" w:color="auto"/>
        <w:left w:val="none" w:sz="0" w:space="0" w:color="auto"/>
        <w:bottom w:val="none" w:sz="0" w:space="0" w:color="auto"/>
        <w:right w:val="none" w:sz="0" w:space="0" w:color="auto"/>
      </w:divBdr>
    </w:div>
    <w:div w:id="1155754392">
      <w:bodyDiv w:val="1"/>
      <w:marLeft w:val="0"/>
      <w:marRight w:val="0"/>
      <w:marTop w:val="0"/>
      <w:marBottom w:val="0"/>
      <w:divBdr>
        <w:top w:val="none" w:sz="0" w:space="0" w:color="auto"/>
        <w:left w:val="none" w:sz="0" w:space="0" w:color="auto"/>
        <w:bottom w:val="none" w:sz="0" w:space="0" w:color="auto"/>
        <w:right w:val="none" w:sz="0" w:space="0" w:color="auto"/>
      </w:divBdr>
    </w:div>
    <w:div w:id="1155876198">
      <w:bodyDiv w:val="1"/>
      <w:marLeft w:val="0"/>
      <w:marRight w:val="0"/>
      <w:marTop w:val="0"/>
      <w:marBottom w:val="0"/>
      <w:divBdr>
        <w:top w:val="none" w:sz="0" w:space="0" w:color="auto"/>
        <w:left w:val="none" w:sz="0" w:space="0" w:color="auto"/>
        <w:bottom w:val="none" w:sz="0" w:space="0" w:color="auto"/>
        <w:right w:val="none" w:sz="0" w:space="0" w:color="auto"/>
      </w:divBdr>
    </w:div>
    <w:div w:id="1156140756">
      <w:bodyDiv w:val="1"/>
      <w:marLeft w:val="0"/>
      <w:marRight w:val="0"/>
      <w:marTop w:val="0"/>
      <w:marBottom w:val="0"/>
      <w:divBdr>
        <w:top w:val="none" w:sz="0" w:space="0" w:color="auto"/>
        <w:left w:val="none" w:sz="0" w:space="0" w:color="auto"/>
        <w:bottom w:val="none" w:sz="0" w:space="0" w:color="auto"/>
        <w:right w:val="none" w:sz="0" w:space="0" w:color="auto"/>
      </w:divBdr>
    </w:div>
    <w:div w:id="1156341518">
      <w:bodyDiv w:val="1"/>
      <w:marLeft w:val="0"/>
      <w:marRight w:val="0"/>
      <w:marTop w:val="0"/>
      <w:marBottom w:val="0"/>
      <w:divBdr>
        <w:top w:val="none" w:sz="0" w:space="0" w:color="auto"/>
        <w:left w:val="none" w:sz="0" w:space="0" w:color="auto"/>
        <w:bottom w:val="none" w:sz="0" w:space="0" w:color="auto"/>
        <w:right w:val="none" w:sz="0" w:space="0" w:color="auto"/>
      </w:divBdr>
    </w:div>
    <w:div w:id="1156723489">
      <w:bodyDiv w:val="1"/>
      <w:marLeft w:val="0"/>
      <w:marRight w:val="0"/>
      <w:marTop w:val="0"/>
      <w:marBottom w:val="0"/>
      <w:divBdr>
        <w:top w:val="none" w:sz="0" w:space="0" w:color="auto"/>
        <w:left w:val="none" w:sz="0" w:space="0" w:color="auto"/>
        <w:bottom w:val="none" w:sz="0" w:space="0" w:color="auto"/>
        <w:right w:val="none" w:sz="0" w:space="0" w:color="auto"/>
      </w:divBdr>
    </w:div>
    <w:div w:id="1156998377">
      <w:bodyDiv w:val="1"/>
      <w:marLeft w:val="0"/>
      <w:marRight w:val="0"/>
      <w:marTop w:val="0"/>
      <w:marBottom w:val="0"/>
      <w:divBdr>
        <w:top w:val="none" w:sz="0" w:space="0" w:color="auto"/>
        <w:left w:val="none" w:sz="0" w:space="0" w:color="auto"/>
        <w:bottom w:val="none" w:sz="0" w:space="0" w:color="auto"/>
        <w:right w:val="none" w:sz="0" w:space="0" w:color="auto"/>
      </w:divBdr>
    </w:div>
    <w:div w:id="1161190845">
      <w:bodyDiv w:val="1"/>
      <w:marLeft w:val="0"/>
      <w:marRight w:val="0"/>
      <w:marTop w:val="0"/>
      <w:marBottom w:val="0"/>
      <w:divBdr>
        <w:top w:val="none" w:sz="0" w:space="0" w:color="auto"/>
        <w:left w:val="none" w:sz="0" w:space="0" w:color="auto"/>
        <w:bottom w:val="none" w:sz="0" w:space="0" w:color="auto"/>
        <w:right w:val="none" w:sz="0" w:space="0" w:color="auto"/>
      </w:divBdr>
    </w:div>
    <w:div w:id="1163159066">
      <w:bodyDiv w:val="1"/>
      <w:marLeft w:val="0"/>
      <w:marRight w:val="0"/>
      <w:marTop w:val="0"/>
      <w:marBottom w:val="0"/>
      <w:divBdr>
        <w:top w:val="none" w:sz="0" w:space="0" w:color="auto"/>
        <w:left w:val="none" w:sz="0" w:space="0" w:color="auto"/>
        <w:bottom w:val="none" w:sz="0" w:space="0" w:color="auto"/>
        <w:right w:val="none" w:sz="0" w:space="0" w:color="auto"/>
      </w:divBdr>
    </w:div>
    <w:div w:id="1163276231">
      <w:bodyDiv w:val="1"/>
      <w:marLeft w:val="0"/>
      <w:marRight w:val="0"/>
      <w:marTop w:val="0"/>
      <w:marBottom w:val="0"/>
      <w:divBdr>
        <w:top w:val="none" w:sz="0" w:space="0" w:color="auto"/>
        <w:left w:val="none" w:sz="0" w:space="0" w:color="auto"/>
        <w:bottom w:val="none" w:sz="0" w:space="0" w:color="auto"/>
        <w:right w:val="none" w:sz="0" w:space="0" w:color="auto"/>
      </w:divBdr>
    </w:div>
    <w:div w:id="1163354402">
      <w:bodyDiv w:val="1"/>
      <w:marLeft w:val="0"/>
      <w:marRight w:val="0"/>
      <w:marTop w:val="0"/>
      <w:marBottom w:val="0"/>
      <w:divBdr>
        <w:top w:val="none" w:sz="0" w:space="0" w:color="auto"/>
        <w:left w:val="none" w:sz="0" w:space="0" w:color="auto"/>
        <w:bottom w:val="none" w:sz="0" w:space="0" w:color="auto"/>
        <w:right w:val="none" w:sz="0" w:space="0" w:color="auto"/>
      </w:divBdr>
    </w:div>
    <w:div w:id="1163737732">
      <w:bodyDiv w:val="1"/>
      <w:marLeft w:val="0"/>
      <w:marRight w:val="0"/>
      <w:marTop w:val="0"/>
      <w:marBottom w:val="0"/>
      <w:divBdr>
        <w:top w:val="none" w:sz="0" w:space="0" w:color="auto"/>
        <w:left w:val="none" w:sz="0" w:space="0" w:color="auto"/>
        <w:bottom w:val="none" w:sz="0" w:space="0" w:color="auto"/>
        <w:right w:val="none" w:sz="0" w:space="0" w:color="auto"/>
      </w:divBdr>
    </w:div>
    <w:div w:id="1163862852">
      <w:bodyDiv w:val="1"/>
      <w:marLeft w:val="0"/>
      <w:marRight w:val="0"/>
      <w:marTop w:val="0"/>
      <w:marBottom w:val="0"/>
      <w:divBdr>
        <w:top w:val="none" w:sz="0" w:space="0" w:color="auto"/>
        <w:left w:val="none" w:sz="0" w:space="0" w:color="auto"/>
        <w:bottom w:val="none" w:sz="0" w:space="0" w:color="auto"/>
        <w:right w:val="none" w:sz="0" w:space="0" w:color="auto"/>
      </w:divBdr>
    </w:div>
    <w:div w:id="1164126700">
      <w:bodyDiv w:val="1"/>
      <w:marLeft w:val="0"/>
      <w:marRight w:val="0"/>
      <w:marTop w:val="0"/>
      <w:marBottom w:val="0"/>
      <w:divBdr>
        <w:top w:val="none" w:sz="0" w:space="0" w:color="auto"/>
        <w:left w:val="none" w:sz="0" w:space="0" w:color="auto"/>
        <w:bottom w:val="none" w:sz="0" w:space="0" w:color="auto"/>
        <w:right w:val="none" w:sz="0" w:space="0" w:color="auto"/>
      </w:divBdr>
    </w:div>
    <w:div w:id="1164273944">
      <w:bodyDiv w:val="1"/>
      <w:marLeft w:val="0"/>
      <w:marRight w:val="0"/>
      <w:marTop w:val="0"/>
      <w:marBottom w:val="0"/>
      <w:divBdr>
        <w:top w:val="none" w:sz="0" w:space="0" w:color="auto"/>
        <w:left w:val="none" w:sz="0" w:space="0" w:color="auto"/>
        <w:bottom w:val="none" w:sz="0" w:space="0" w:color="auto"/>
        <w:right w:val="none" w:sz="0" w:space="0" w:color="auto"/>
      </w:divBdr>
    </w:div>
    <w:div w:id="1164509991">
      <w:bodyDiv w:val="1"/>
      <w:marLeft w:val="0"/>
      <w:marRight w:val="0"/>
      <w:marTop w:val="0"/>
      <w:marBottom w:val="0"/>
      <w:divBdr>
        <w:top w:val="none" w:sz="0" w:space="0" w:color="auto"/>
        <w:left w:val="none" w:sz="0" w:space="0" w:color="auto"/>
        <w:bottom w:val="none" w:sz="0" w:space="0" w:color="auto"/>
        <w:right w:val="none" w:sz="0" w:space="0" w:color="auto"/>
      </w:divBdr>
    </w:div>
    <w:div w:id="1164785056">
      <w:bodyDiv w:val="1"/>
      <w:marLeft w:val="0"/>
      <w:marRight w:val="0"/>
      <w:marTop w:val="0"/>
      <w:marBottom w:val="0"/>
      <w:divBdr>
        <w:top w:val="none" w:sz="0" w:space="0" w:color="auto"/>
        <w:left w:val="none" w:sz="0" w:space="0" w:color="auto"/>
        <w:bottom w:val="none" w:sz="0" w:space="0" w:color="auto"/>
        <w:right w:val="none" w:sz="0" w:space="0" w:color="auto"/>
      </w:divBdr>
    </w:div>
    <w:div w:id="1164973741">
      <w:bodyDiv w:val="1"/>
      <w:marLeft w:val="0"/>
      <w:marRight w:val="0"/>
      <w:marTop w:val="0"/>
      <w:marBottom w:val="0"/>
      <w:divBdr>
        <w:top w:val="none" w:sz="0" w:space="0" w:color="auto"/>
        <w:left w:val="none" w:sz="0" w:space="0" w:color="auto"/>
        <w:bottom w:val="none" w:sz="0" w:space="0" w:color="auto"/>
        <w:right w:val="none" w:sz="0" w:space="0" w:color="auto"/>
      </w:divBdr>
    </w:div>
    <w:div w:id="1165242178">
      <w:bodyDiv w:val="1"/>
      <w:marLeft w:val="0"/>
      <w:marRight w:val="0"/>
      <w:marTop w:val="0"/>
      <w:marBottom w:val="0"/>
      <w:divBdr>
        <w:top w:val="none" w:sz="0" w:space="0" w:color="auto"/>
        <w:left w:val="none" w:sz="0" w:space="0" w:color="auto"/>
        <w:bottom w:val="none" w:sz="0" w:space="0" w:color="auto"/>
        <w:right w:val="none" w:sz="0" w:space="0" w:color="auto"/>
      </w:divBdr>
    </w:div>
    <w:div w:id="1165975934">
      <w:bodyDiv w:val="1"/>
      <w:marLeft w:val="0"/>
      <w:marRight w:val="0"/>
      <w:marTop w:val="0"/>
      <w:marBottom w:val="0"/>
      <w:divBdr>
        <w:top w:val="none" w:sz="0" w:space="0" w:color="auto"/>
        <w:left w:val="none" w:sz="0" w:space="0" w:color="auto"/>
        <w:bottom w:val="none" w:sz="0" w:space="0" w:color="auto"/>
        <w:right w:val="none" w:sz="0" w:space="0" w:color="auto"/>
      </w:divBdr>
    </w:div>
    <w:div w:id="1166088770">
      <w:bodyDiv w:val="1"/>
      <w:marLeft w:val="0"/>
      <w:marRight w:val="0"/>
      <w:marTop w:val="0"/>
      <w:marBottom w:val="0"/>
      <w:divBdr>
        <w:top w:val="none" w:sz="0" w:space="0" w:color="auto"/>
        <w:left w:val="none" w:sz="0" w:space="0" w:color="auto"/>
        <w:bottom w:val="none" w:sz="0" w:space="0" w:color="auto"/>
        <w:right w:val="none" w:sz="0" w:space="0" w:color="auto"/>
      </w:divBdr>
    </w:div>
    <w:div w:id="1167358005">
      <w:bodyDiv w:val="1"/>
      <w:marLeft w:val="0"/>
      <w:marRight w:val="0"/>
      <w:marTop w:val="0"/>
      <w:marBottom w:val="0"/>
      <w:divBdr>
        <w:top w:val="none" w:sz="0" w:space="0" w:color="auto"/>
        <w:left w:val="none" w:sz="0" w:space="0" w:color="auto"/>
        <w:bottom w:val="none" w:sz="0" w:space="0" w:color="auto"/>
        <w:right w:val="none" w:sz="0" w:space="0" w:color="auto"/>
      </w:divBdr>
    </w:div>
    <w:div w:id="1167404058">
      <w:bodyDiv w:val="1"/>
      <w:marLeft w:val="0"/>
      <w:marRight w:val="0"/>
      <w:marTop w:val="0"/>
      <w:marBottom w:val="0"/>
      <w:divBdr>
        <w:top w:val="none" w:sz="0" w:space="0" w:color="auto"/>
        <w:left w:val="none" w:sz="0" w:space="0" w:color="auto"/>
        <w:bottom w:val="none" w:sz="0" w:space="0" w:color="auto"/>
        <w:right w:val="none" w:sz="0" w:space="0" w:color="auto"/>
      </w:divBdr>
    </w:div>
    <w:div w:id="1167938736">
      <w:bodyDiv w:val="1"/>
      <w:marLeft w:val="0"/>
      <w:marRight w:val="0"/>
      <w:marTop w:val="0"/>
      <w:marBottom w:val="0"/>
      <w:divBdr>
        <w:top w:val="none" w:sz="0" w:space="0" w:color="auto"/>
        <w:left w:val="none" w:sz="0" w:space="0" w:color="auto"/>
        <w:bottom w:val="none" w:sz="0" w:space="0" w:color="auto"/>
        <w:right w:val="none" w:sz="0" w:space="0" w:color="auto"/>
      </w:divBdr>
    </w:div>
    <w:div w:id="1168715528">
      <w:bodyDiv w:val="1"/>
      <w:marLeft w:val="0"/>
      <w:marRight w:val="0"/>
      <w:marTop w:val="0"/>
      <w:marBottom w:val="0"/>
      <w:divBdr>
        <w:top w:val="none" w:sz="0" w:space="0" w:color="auto"/>
        <w:left w:val="none" w:sz="0" w:space="0" w:color="auto"/>
        <w:bottom w:val="none" w:sz="0" w:space="0" w:color="auto"/>
        <w:right w:val="none" w:sz="0" w:space="0" w:color="auto"/>
      </w:divBdr>
    </w:div>
    <w:div w:id="1168905532">
      <w:bodyDiv w:val="1"/>
      <w:marLeft w:val="0"/>
      <w:marRight w:val="0"/>
      <w:marTop w:val="0"/>
      <w:marBottom w:val="0"/>
      <w:divBdr>
        <w:top w:val="none" w:sz="0" w:space="0" w:color="auto"/>
        <w:left w:val="none" w:sz="0" w:space="0" w:color="auto"/>
        <w:bottom w:val="none" w:sz="0" w:space="0" w:color="auto"/>
        <w:right w:val="none" w:sz="0" w:space="0" w:color="auto"/>
      </w:divBdr>
    </w:div>
    <w:div w:id="1169128675">
      <w:bodyDiv w:val="1"/>
      <w:marLeft w:val="0"/>
      <w:marRight w:val="0"/>
      <w:marTop w:val="0"/>
      <w:marBottom w:val="0"/>
      <w:divBdr>
        <w:top w:val="none" w:sz="0" w:space="0" w:color="auto"/>
        <w:left w:val="none" w:sz="0" w:space="0" w:color="auto"/>
        <w:bottom w:val="none" w:sz="0" w:space="0" w:color="auto"/>
        <w:right w:val="none" w:sz="0" w:space="0" w:color="auto"/>
      </w:divBdr>
    </w:div>
    <w:div w:id="1169370139">
      <w:bodyDiv w:val="1"/>
      <w:marLeft w:val="0"/>
      <w:marRight w:val="0"/>
      <w:marTop w:val="0"/>
      <w:marBottom w:val="0"/>
      <w:divBdr>
        <w:top w:val="none" w:sz="0" w:space="0" w:color="auto"/>
        <w:left w:val="none" w:sz="0" w:space="0" w:color="auto"/>
        <w:bottom w:val="none" w:sz="0" w:space="0" w:color="auto"/>
        <w:right w:val="none" w:sz="0" w:space="0" w:color="auto"/>
      </w:divBdr>
    </w:div>
    <w:div w:id="1169558378">
      <w:bodyDiv w:val="1"/>
      <w:marLeft w:val="0"/>
      <w:marRight w:val="0"/>
      <w:marTop w:val="0"/>
      <w:marBottom w:val="0"/>
      <w:divBdr>
        <w:top w:val="none" w:sz="0" w:space="0" w:color="auto"/>
        <w:left w:val="none" w:sz="0" w:space="0" w:color="auto"/>
        <w:bottom w:val="none" w:sz="0" w:space="0" w:color="auto"/>
        <w:right w:val="none" w:sz="0" w:space="0" w:color="auto"/>
      </w:divBdr>
    </w:div>
    <w:div w:id="1169784585">
      <w:bodyDiv w:val="1"/>
      <w:marLeft w:val="0"/>
      <w:marRight w:val="0"/>
      <w:marTop w:val="0"/>
      <w:marBottom w:val="0"/>
      <w:divBdr>
        <w:top w:val="none" w:sz="0" w:space="0" w:color="auto"/>
        <w:left w:val="none" w:sz="0" w:space="0" w:color="auto"/>
        <w:bottom w:val="none" w:sz="0" w:space="0" w:color="auto"/>
        <w:right w:val="none" w:sz="0" w:space="0" w:color="auto"/>
      </w:divBdr>
    </w:div>
    <w:div w:id="1170680263">
      <w:bodyDiv w:val="1"/>
      <w:marLeft w:val="0"/>
      <w:marRight w:val="0"/>
      <w:marTop w:val="0"/>
      <w:marBottom w:val="0"/>
      <w:divBdr>
        <w:top w:val="none" w:sz="0" w:space="0" w:color="auto"/>
        <w:left w:val="none" w:sz="0" w:space="0" w:color="auto"/>
        <w:bottom w:val="none" w:sz="0" w:space="0" w:color="auto"/>
        <w:right w:val="none" w:sz="0" w:space="0" w:color="auto"/>
      </w:divBdr>
    </w:div>
    <w:div w:id="1170753989">
      <w:bodyDiv w:val="1"/>
      <w:marLeft w:val="0"/>
      <w:marRight w:val="0"/>
      <w:marTop w:val="0"/>
      <w:marBottom w:val="0"/>
      <w:divBdr>
        <w:top w:val="none" w:sz="0" w:space="0" w:color="auto"/>
        <w:left w:val="none" w:sz="0" w:space="0" w:color="auto"/>
        <w:bottom w:val="none" w:sz="0" w:space="0" w:color="auto"/>
        <w:right w:val="none" w:sz="0" w:space="0" w:color="auto"/>
      </w:divBdr>
    </w:div>
    <w:div w:id="1171406011">
      <w:bodyDiv w:val="1"/>
      <w:marLeft w:val="0"/>
      <w:marRight w:val="0"/>
      <w:marTop w:val="0"/>
      <w:marBottom w:val="0"/>
      <w:divBdr>
        <w:top w:val="none" w:sz="0" w:space="0" w:color="auto"/>
        <w:left w:val="none" w:sz="0" w:space="0" w:color="auto"/>
        <w:bottom w:val="none" w:sz="0" w:space="0" w:color="auto"/>
        <w:right w:val="none" w:sz="0" w:space="0" w:color="auto"/>
      </w:divBdr>
    </w:div>
    <w:div w:id="1171680261">
      <w:bodyDiv w:val="1"/>
      <w:marLeft w:val="0"/>
      <w:marRight w:val="0"/>
      <w:marTop w:val="0"/>
      <w:marBottom w:val="0"/>
      <w:divBdr>
        <w:top w:val="none" w:sz="0" w:space="0" w:color="auto"/>
        <w:left w:val="none" w:sz="0" w:space="0" w:color="auto"/>
        <w:bottom w:val="none" w:sz="0" w:space="0" w:color="auto"/>
        <w:right w:val="none" w:sz="0" w:space="0" w:color="auto"/>
      </w:divBdr>
    </w:div>
    <w:div w:id="1171750325">
      <w:bodyDiv w:val="1"/>
      <w:marLeft w:val="0"/>
      <w:marRight w:val="0"/>
      <w:marTop w:val="0"/>
      <w:marBottom w:val="0"/>
      <w:divBdr>
        <w:top w:val="none" w:sz="0" w:space="0" w:color="auto"/>
        <w:left w:val="none" w:sz="0" w:space="0" w:color="auto"/>
        <w:bottom w:val="none" w:sz="0" w:space="0" w:color="auto"/>
        <w:right w:val="none" w:sz="0" w:space="0" w:color="auto"/>
      </w:divBdr>
    </w:div>
    <w:div w:id="1173885037">
      <w:bodyDiv w:val="1"/>
      <w:marLeft w:val="0"/>
      <w:marRight w:val="0"/>
      <w:marTop w:val="0"/>
      <w:marBottom w:val="0"/>
      <w:divBdr>
        <w:top w:val="none" w:sz="0" w:space="0" w:color="auto"/>
        <w:left w:val="none" w:sz="0" w:space="0" w:color="auto"/>
        <w:bottom w:val="none" w:sz="0" w:space="0" w:color="auto"/>
        <w:right w:val="none" w:sz="0" w:space="0" w:color="auto"/>
      </w:divBdr>
    </w:div>
    <w:div w:id="1174297575">
      <w:bodyDiv w:val="1"/>
      <w:marLeft w:val="0"/>
      <w:marRight w:val="0"/>
      <w:marTop w:val="0"/>
      <w:marBottom w:val="0"/>
      <w:divBdr>
        <w:top w:val="none" w:sz="0" w:space="0" w:color="auto"/>
        <w:left w:val="none" w:sz="0" w:space="0" w:color="auto"/>
        <w:bottom w:val="none" w:sz="0" w:space="0" w:color="auto"/>
        <w:right w:val="none" w:sz="0" w:space="0" w:color="auto"/>
      </w:divBdr>
    </w:div>
    <w:div w:id="1174340849">
      <w:bodyDiv w:val="1"/>
      <w:marLeft w:val="0"/>
      <w:marRight w:val="0"/>
      <w:marTop w:val="0"/>
      <w:marBottom w:val="0"/>
      <w:divBdr>
        <w:top w:val="none" w:sz="0" w:space="0" w:color="auto"/>
        <w:left w:val="none" w:sz="0" w:space="0" w:color="auto"/>
        <w:bottom w:val="none" w:sz="0" w:space="0" w:color="auto"/>
        <w:right w:val="none" w:sz="0" w:space="0" w:color="auto"/>
      </w:divBdr>
    </w:div>
    <w:div w:id="1174419475">
      <w:bodyDiv w:val="1"/>
      <w:marLeft w:val="0"/>
      <w:marRight w:val="0"/>
      <w:marTop w:val="0"/>
      <w:marBottom w:val="0"/>
      <w:divBdr>
        <w:top w:val="none" w:sz="0" w:space="0" w:color="auto"/>
        <w:left w:val="none" w:sz="0" w:space="0" w:color="auto"/>
        <w:bottom w:val="none" w:sz="0" w:space="0" w:color="auto"/>
        <w:right w:val="none" w:sz="0" w:space="0" w:color="auto"/>
      </w:divBdr>
    </w:div>
    <w:div w:id="1175338520">
      <w:bodyDiv w:val="1"/>
      <w:marLeft w:val="0"/>
      <w:marRight w:val="0"/>
      <w:marTop w:val="0"/>
      <w:marBottom w:val="0"/>
      <w:divBdr>
        <w:top w:val="none" w:sz="0" w:space="0" w:color="auto"/>
        <w:left w:val="none" w:sz="0" w:space="0" w:color="auto"/>
        <w:bottom w:val="none" w:sz="0" w:space="0" w:color="auto"/>
        <w:right w:val="none" w:sz="0" w:space="0" w:color="auto"/>
      </w:divBdr>
    </w:div>
    <w:div w:id="1175652592">
      <w:bodyDiv w:val="1"/>
      <w:marLeft w:val="0"/>
      <w:marRight w:val="0"/>
      <w:marTop w:val="0"/>
      <w:marBottom w:val="0"/>
      <w:divBdr>
        <w:top w:val="none" w:sz="0" w:space="0" w:color="auto"/>
        <w:left w:val="none" w:sz="0" w:space="0" w:color="auto"/>
        <w:bottom w:val="none" w:sz="0" w:space="0" w:color="auto"/>
        <w:right w:val="none" w:sz="0" w:space="0" w:color="auto"/>
      </w:divBdr>
    </w:div>
    <w:div w:id="1175807507">
      <w:bodyDiv w:val="1"/>
      <w:marLeft w:val="0"/>
      <w:marRight w:val="0"/>
      <w:marTop w:val="0"/>
      <w:marBottom w:val="0"/>
      <w:divBdr>
        <w:top w:val="none" w:sz="0" w:space="0" w:color="auto"/>
        <w:left w:val="none" w:sz="0" w:space="0" w:color="auto"/>
        <w:bottom w:val="none" w:sz="0" w:space="0" w:color="auto"/>
        <w:right w:val="none" w:sz="0" w:space="0" w:color="auto"/>
      </w:divBdr>
    </w:div>
    <w:div w:id="1176001248">
      <w:bodyDiv w:val="1"/>
      <w:marLeft w:val="0"/>
      <w:marRight w:val="0"/>
      <w:marTop w:val="0"/>
      <w:marBottom w:val="0"/>
      <w:divBdr>
        <w:top w:val="none" w:sz="0" w:space="0" w:color="auto"/>
        <w:left w:val="none" w:sz="0" w:space="0" w:color="auto"/>
        <w:bottom w:val="none" w:sz="0" w:space="0" w:color="auto"/>
        <w:right w:val="none" w:sz="0" w:space="0" w:color="auto"/>
      </w:divBdr>
    </w:div>
    <w:div w:id="1178885174">
      <w:bodyDiv w:val="1"/>
      <w:marLeft w:val="0"/>
      <w:marRight w:val="0"/>
      <w:marTop w:val="0"/>
      <w:marBottom w:val="0"/>
      <w:divBdr>
        <w:top w:val="none" w:sz="0" w:space="0" w:color="auto"/>
        <w:left w:val="none" w:sz="0" w:space="0" w:color="auto"/>
        <w:bottom w:val="none" w:sz="0" w:space="0" w:color="auto"/>
        <w:right w:val="none" w:sz="0" w:space="0" w:color="auto"/>
      </w:divBdr>
    </w:div>
    <w:div w:id="1179198667">
      <w:bodyDiv w:val="1"/>
      <w:marLeft w:val="0"/>
      <w:marRight w:val="0"/>
      <w:marTop w:val="0"/>
      <w:marBottom w:val="0"/>
      <w:divBdr>
        <w:top w:val="none" w:sz="0" w:space="0" w:color="auto"/>
        <w:left w:val="none" w:sz="0" w:space="0" w:color="auto"/>
        <w:bottom w:val="none" w:sz="0" w:space="0" w:color="auto"/>
        <w:right w:val="none" w:sz="0" w:space="0" w:color="auto"/>
      </w:divBdr>
    </w:div>
    <w:div w:id="1179394181">
      <w:bodyDiv w:val="1"/>
      <w:marLeft w:val="0"/>
      <w:marRight w:val="0"/>
      <w:marTop w:val="0"/>
      <w:marBottom w:val="0"/>
      <w:divBdr>
        <w:top w:val="none" w:sz="0" w:space="0" w:color="auto"/>
        <w:left w:val="none" w:sz="0" w:space="0" w:color="auto"/>
        <w:bottom w:val="none" w:sz="0" w:space="0" w:color="auto"/>
        <w:right w:val="none" w:sz="0" w:space="0" w:color="auto"/>
      </w:divBdr>
    </w:div>
    <w:div w:id="1180237905">
      <w:bodyDiv w:val="1"/>
      <w:marLeft w:val="0"/>
      <w:marRight w:val="0"/>
      <w:marTop w:val="0"/>
      <w:marBottom w:val="0"/>
      <w:divBdr>
        <w:top w:val="none" w:sz="0" w:space="0" w:color="auto"/>
        <w:left w:val="none" w:sz="0" w:space="0" w:color="auto"/>
        <w:bottom w:val="none" w:sz="0" w:space="0" w:color="auto"/>
        <w:right w:val="none" w:sz="0" w:space="0" w:color="auto"/>
      </w:divBdr>
    </w:div>
    <w:div w:id="1180974333">
      <w:bodyDiv w:val="1"/>
      <w:marLeft w:val="0"/>
      <w:marRight w:val="0"/>
      <w:marTop w:val="0"/>
      <w:marBottom w:val="0"/>
      <w:divBdr>
        <w:top w:val="none" w:sz="0" w:space="0" w:color="auto"/>
        <w:left w:val="none" w:sz="0" w:space="0" w:color="auto"/>
        <w:bottom w:val="none" w:sz="0" w:space="0" w:color="auto"/>
        <w:right w:val="none" w:sz="0" w:space="0" w:color="auto"/>
      </w:divBdr>
    </w:div>
    <w:div w:id="1181159158">
      <w:bodyDiv w:val="1"/>
      <w:marLeft w:val="0"/>
      <w:marRight w:val="0"/>
      <w:marTop w:val="0"/>
      <w:marBottom w:val="0"/>
      <w:divBdr>
        <w:top w:val="none" w:sz="0" w:space="0" w:color="auto"/>
        <w:left w:val="none" w:sz="0" w:space="0" w:color="auto"/>
        <w:bottom w:val="none" w:sz="0" w:space="0" w:color="auto"/>
        <w:right w:val="none" w:sz="0" w:space="0" w:color="auto"/>
      </w:divBdr>
    </w:div>
    <w:div w:id="1183082753">
      <w:bodyDiv w:val="1"/>
      <w:marLeft w:val="0"/>
      <w:marRight w:val="0"/>
      <w:marTop w:val="0"/>
      <w:marBottom w:val="0"/>
      <w:divBdr>
        <w:top w:val="none" w:sz="0" w:space="0" w:color="auto"/>
        <w:left w:val="none" w:sz="0" w:space="0" w:color="auto"/>
        <w:bottom w:val="none" w:sz="0" w:space="0" w:color="auto"/>
        <w:right w:val="none" w:sz="0" w:space="0" w:color="auto"/>
      </w:divBdr>
    </w:div>
    <w:div w:id="1183714281">
      <w:bodyDiv w:val="1"/>
      <w:marLeft w:val="0"/>
      <w:marRight w:val="0"/>
      <w:marTop w:val="0"/>
      <w:marBottom w:val="0"/>
      <w:divBdr>
        <w:top w:val="none" w:sz="0" w:space="0" w:color="auto"/>
        <w:left w:val="none" w:sz="0" w:space="0" w:color="auto"/>
        <w:bottom w:val="none" w:sz="0" w:space="0" w:color="auto"/>
        <w:right w:val="none" w:sz="0" w:space="0" w:color="auto"/>
      </w:divBdr>
    </w:div>
    <w:div w:id="1185049695">
      <w:bodyDiv w:val="1"/>
      <w:marLeft w:val="0"/>
      <w:marRight w:val="0"/>
      <w:marTop w:val="0"/>
      <w:marBottom w:val="0"/>
      <w:divBdr>
        <w:top w:val="none" w:sz="0" w:space="0" w:color="auto"/>
        <w:left w:val="none" w:sz="0" w:space="0" w:color="auto"/>
        <w:bottom w:val="none" w:sz="0" w:space="0" w:color="auto"/>
        <w:right w:val="none" w:sz="0" w:space="0" w:color="auto"/>
      </w:divBdr>
    </w:div>
    <w:div w:id="1188178101">
      <w:bodyDiv w:val="1"/>
      <w:marLeft w:val="0"/>
      <w:marRight w:val="0"/>
      <w:marTop w:val="0"/>
      <w:marBottom w:val="0"/>
      <w:divBdr>
        <w:top w:val="none" w:sz="0" w:space="0" w:color="auto"/>
        <w:left w:val="none" w:sz="0" w:space="0" w:color="auto"/>
        <w:bottom w:val="none" w:sz="0" w:space="0" w:color="auto"/>
        <w:right w:val="none" w:sz="0" w:space="0" w:color="auto"/>
      </w:divBdr>
    </w:div>
    <w:div w:id="1189024816">
      <w:bodyDiv w:val="1"/>
      <w:marLeft w:val="0"/>
      <w:marRight w:val="0"/>
      <w:marTop w:val="0"/>
      <w:marBottom w:val="0"/>
      <w:divBdr>
        <w:top w:val="none" w:sz="0" w:space="0" w:color="auto"/>
        <w:left w:val="none" w:sz="0" w:space="0" w:color="auto"/>
        <w:bottom w:val="none" w:sz="0" w:space="0" w:color="auto"/>
        <w:right w:val="none" w:sz="0" w:space="0" w:color="auto"/>
      </w:divBdr>
    </w:div>
    <w:div w:id="1189374891">
      <w:bodyDiv w:val="1"/>
      <w:marLeft w:val="0"/>
      <w:marRight w:val="0"/>
      <w:marTop w:val="0"/>
      <w:marBottom w:val="0"/>
      <w:divBdr>
        <w:top w:val="none" w:sz="0" w:space="0" w:color="auto"/>
        <w:left w:val="none" w:sz="0" w:space="0" w:color="auto"/>
        <w:bottom w:val="none" w:sz="0" w:space="0" w:color="auto"/>
        <w:right w:val="none" w:sz="0" w:space="0" w:color="auto"/>
      </w:divBdr>
    </w:div>
    <w:div w:id="1189560387">
      <w:bodyDiv w:val="1"/>
      <w:marLeft w:val="0"/>
      <w:marRight w:val="0"/>
      <w:marTop w:val="0"/>
      <w:marBottom w:val="0"/>
      <w:divBdr>
        <w:top w:val="none" w:sz="0" w:space="0" w:color="auto"/>
        <w:left w:val="none" w:sz="0" w:space="0" w:color="auto"/>
        <w:bottom w:val="none" w:sz="0" w:space="0" w:color="auto"/>
        <w:right w:val="none" w:sz="0" w:space="0" w:color="auto"/>
      </w:divBdr>
    </w:div>
    <w:div w:id="1190022881">
      <w:bodyDiv w:val="1"/>
      <w:marLeft w:val="0"/>
      <w:marRight w:val="0"/>
      <w:marTop w:val="0"/>
      <w:marBottom w:val="0"/>
      <w:divBdr>
        <w:top w:val="none" w:sz="0" w:space="0" w:color="auto"/>
        <w:left w:val="none" w:sz="0" w:space="0" w:color="auto"/>
        <w:bottom w:val="none" w:sz="0" w:space="0" w:color="auto"/>
        <w:right w:val="none" w:sz="0" w:space="0" w:color="auto"/>
      </w:divBdr>
    </w:div>
    <w:div w:id="1190028499">
      <w:bodyDiv w:val="1"/>
      <w:marLeft w:val="0"/>
      <w:marRight w:val="0"/>
      <w:marTop w:val="0"/>
      <w:marBottom w:val="0"/>
      <w:divBdr>
        <w:top w:val="none" w:sz="0" w:space="0" w:color="auto"/>
        <w:left w:val="none" w:sz="0" w:space="0" w:color="auto"/>
        <w:bottom w:val="none" w:sz="0" w:space="0" w:color="auto"/>
        <w:right w:val="none" w:sz="0" w:space="0" w:color="auto"/>
      </w:divBdr>
    </w:div>
    <w:div w:id="1190610835">
      <w:bodyDiv w:val="1"/>
      <w:marLeft w:val="0"/>
      <w:marRight w:val="0"/>
      <w:marTop w:val="0"/>
      <w:marBottom w:val="0"/>
      <w:divBdr>
        <w:top w:val="none" w:sz="0" w:space="0" w:color="auto"/>
        <w:left w:val="none" w:sz="0" w:space="0" w:color="auto"/>
        <w:bottom w:val="none" w:sz="0" w:space="0" w:color="auto"/>
        <w:right w:val="none" w:sz="0" w:space="0" w:color="auto"/>
      </w:divBdr>
    </w:div>
    <w:div w:id="1192575008">
      <w:bodyDiv w:val="1"/>
      <w:marLeft w:val="0"/>
      <w:marRight w:val="0"/>
      <w:marTop w:val="0"/>
      <w:marBottom w:val="0"/>
      <w:divBdr>
        <w:top w:val="none" w:sz="0" w:space="0" w:color="auto"/>
        <w:left w:val="none" w:sz="0" w:space="0" w:color="auto"/>
        <w:bottom w:val="none" w:sz="0" w:space="0" w:color="auto"/>
        <w:right w:val="none" w:sz="0" w:space="0" w:color="auto"/>
      </w:divBdr>
    </w:div>
    <w:div w:id="1193180555">
      <w:bodyDiv w:val="1"/>
      <w:marLeft w:val="0"/>
      <w:marRight w:val="0"/>
      <w:marTop w:val="0"/>
      <w:marBottom w:val="0"/>
      <w:divBdr>
        <w:top w:val="none" w:sz="0" w:space="0" w:color="auto"/>
        <w:left w:val="none" w:sz="0" w:space="0" w:color="auto"/>
        <w:bottom w:val="none" w:sz="0" w:space="0" w:color="auto"/>
        <w:right w:val="none" w:sz="0" w:space="0" w:color="auto"/>
      </w:divBdr>
    </w:div>
    <w:div w:id="1194002411">
      <w:bodyDiv w:val="1"/>
      <w:marLeft w:val="0"/>
      <w:marRight w:val="0"/>
      <w:marTop w:val="0"/>
      <w:marBottom w:val="0"/>
      <w:divBdr>
        <w:top w:val="none" w:sz="0" w:space="0" w:color="auto"/>
        <w:left w:val="none" w:sz="0" w:space="0" w:color="auto"/>
        <w:bottom w:val="none" w:sz="0" w:space="0" w:color="auto"/>
        <w:right w:val="none" w:sz="0" w:space="0" w:color="auto"/>
      </w:divBdr>
    </w:div>
    <w:div w:id="1194810294">
      <w:bodyDiv w:val="1"/>
      <w:marLeft w:val="0"/>
      <w:marRight w:val="0"/>
      <w:marTop w:val="0"/>
      <w:marBottom w:val="0"/>
      <w:divBdr>
        <w:top w:val="none" w:sz="0" w:space="0" w:color="auto"/>
        <w:left w:val="none" w:sz="0" w:space="0" w:color="auto"/>
        <w:bottom w:val="none" w:sz="0" w:space="0" w:color="auto"/>
        <w:right w:val="none" w:sz="0" w:space="0" w:color="auto"/>
      </w:divBdr>
    </w:div>
    <w:div w:id="1195073537">
      <w:bodyDiv w:val="1"/>
      <w:marLeft w:val="0"/>
      <w:marRight w:val="0"/>
      <w:marTop w:val="0"/>
      <w:marBottom w:val="0"/>
      <w:divBdr>
        <w:top w:val="none" w:sz="0" w:space="0" w:color="auto"/>
        <w:left w:val="none" w:sz="0" w:space="0" w:color="auto"/>
        <w:bottom w:val="none" w:sz="0" w:space="0" w:color="auto"/>
        <w:right w:val="none" w:sz="0" w:space="0" w:color="auto"/>
      </w:divBdr>
    </w:div>
    <w:div w:id="1195996085">
      <w:bodyDiv w:val="1"/>
      <w:marLeft w:val="0"/>
      <w:marRight w:val="0"/>
      <w:marTop w:val="0"/>
      <w:marBottom w:val="0"/>
      <w:divBdr>
        <w:top w:val="none" w:sz="0" w:space="0" w:color="auto"/>
        <w:left w:val="none" w:sz="0" w:space="0" w:color="auto"/>
        <w:bottom w:val="none" w:sz="0" w:space="0" w:color="auto"/>
        <w:right w:val="none" w:sz="0" w:space="0" w:color="auto"/>
      </w:divBdr>
    </w:div>
    <w:div w:id="1196390218">
      <w:bodyDiv w:val="1"/>
      <w:marLeft w:val="0"/>
      <w:marRight w:val="0"/>
      <w:marTop w:val="0"/>
      <w:marBottom w:val="0"/>
      <w:divBdr>
        <w:top w:val="none" w:sz="0" w:space="0" w:color="auto"/>
        <w:left w:val="none" w:sz="0" w:space="0" w:color="auto"/>
        <w:bottom w:val="none" w:sz="0" w:space="0" w:color="auto"/>
        <w:right w:val="none" w:sz="0" w:space="0" w:color="auto"/>
      </w:divBdr>
    </w:div>
    <w:div w:id="1198617502">
      <w:bodyDiv w:val="1"/>
      <w:marLeft w:val="0"/>
      <w:marRight w:val="0"/>
      <w:marTop w:val="0"/>
      <w:marBottom w:val="0"/>
      <w:divBdr>
        <w:top w:val="none" w:sz="0" w:space="0" w:color="auto"/>
        <w:left w:val="none" w:sz="0" w:space="0" w:color="auto"/>
        <w:bottom w:val="none" w:sz="0" w:space="0" w:color="auto"/>
        <w:right w:val="none" w:sz="0" w:space="0" w:color="auto"/>
      </w:divBdr>
    </w:div>
    <w:div w:id="1198811246">
      <w:bodyDiv w:val="1"/>
      <w:marLeft w:val="0"/>
      <w:marRight w:val="0"/>
      <w:marTop w:val="0"/>
      <w:marBottom w:val="0"/>
      <w:divBdr>
        <w:top w:val="none" w:sz="0" w:space="0" w:color="auto"/>
        <w:left w:val="none" w:sz="0" w:space="0" w:color="auto"/>
        <w:bottom w:val="none" w:sz="0" w:space="0" w:color="auto"/>
        <w:right w:val="none" w:sz="0" w:space="0" w:color="auto"/>
      </w:divBdr>
    </w:div>
    <w:div w:id="1198933791">
      <w:bodyDiv w:val="1"/>
      <w:marLeft w:val="0"/>
      <w:marRight w:val="0"/>
      <w:marTop w:val="0"/>
      <w:marBottom w:val="0"/>
      <w:divBdr>
        <w:top w:val="none" w:sz="0" w:space="0" w:color="auto"/>
        <w:left w:val="none" w:sz="0" w:space="0" w:color="auto"/>
        <w:bottom w:val="none" w:sz="0" w:space="0" w:color="auto"/>
        <w:right w:val="none" w:sz="0" w:space="0" w:color="auto"/>
      </w:divBdr>
    </w:div>
    <w:div w:id="1200817119">
      <w:bodyDiv w:val="1"/>
      <w:marLeft w:val="0"/>
      <w:marRight w:val="0"/>
      <w:marTop w:val="0"/>
      <w:marBottom w:val="0"/>
      <w:divBdr>
        <w:top w:val="none" w:sz="0" w:space="0" w:color="auto"/>
        <w:left w:val="none" w:sz="0" w:space="0" w:color="auto"/>
        <w:bottom w:val="none" w:sz="0" w:space="0" w:color="auto"/>
        <w:right w:val="none" w:sz="0" w:space="0" w:color="auto"/>
      </w:divBdr>
    </w:div>
    <w:div w:id="1201279397">
      <w:bodyDiv w:val="1"/>
      <w:marLeft w:val="0"/>
      <w:marRight w:val="0"/>
      <w:marTop w:val="0"/>
      <w:marBottom w:val="0"/>
      <w:divBdr>
        <w:top w:val="none" w:sz="0" w:space="0" w:color="auto"/>
        <w:left w:val="none" w:sz="0" w:space="0" w:color="auto"/>
        <w:bottom w:val="none" w:sz="0" w:space="0" w:color="auto"/>
        <w:right w:val="none" w:sz="0" w:space="0" w:color="auto"/>
      </w:divBdr>
    </w:div>
    <w:div w:id="1201431870">
      <w:bodyDiv w:val="1"/>
      <w:marLeft w:val="0"/>
      <w:marRight w:val="0"/>
      <w:marTop w:val="0"/>
      <w:marBottom w:val="0"/>
      <w:divBdr>
        <w:top w:val="none" w:sz="0" w:space="0" w:color="auto"/>
        <w:left w:val="none" w:sz="0" w:space="0" w:color="auto"/>
        <w:bottom w:val="none" w:sz="0" w:space="0" w:color="auto"/>
        <w:right w:val="none" w:sz="0" w:space="0" w:color="auto"/>
      </w:divBdr>
    </w:div>
    <w:div w:id="1202667447">
      <w:bodyDiv w:val="1"/>
      <w:marLeft w:val="0"/>
      <w:marRight w:val="0"/>
      <w:marTop w:val="0"/>
      <w:marBottom w:val="0"/>
      <w:divBdr>
        <w:top w:val="none" w:sz="0" w:space="0" w:color="auto"/>
        <w:left w:val="none" w:sz="0" w:space="0" w:color="auto"/>
        <w:bottom w:val="none" w:sz="0" w:space="0" w:color="auto"/>
        <w:right w:val="none" w:sz="0" w:space="0" w:color="auto"/>
      </w:divBdr>
    </w:div>
    <w:div w:id="1203716048">
      <w:bodyDiv w:val="1"/>
      <w:marLeft w:val="0"/>
      <w:marRight w:val="0"/>
      <w:marTop w:val="0"/>
      <w:marBottom w:val="0"/>
      <w:divBdr>
        <w:top w:val="none" w:sz="0" w:space="0" w:color="auto"/>
        <w:left w:val="none" w:sz="0" w:space="0" w:color="auto"/>
        <w:bottom w:val="none" w:sz="0" w:space="0" w:color="auto"/>
        <w:right w:val="none" w:sz="0" w:space="0" w:color="auto"/>
      </w:divBdr>
    </w:div>
    <w:div w:id="1206403558">
      <w:bodyDiv w:val="1"/>
      <w:marLeft w:val="0"/>
      <w:marRight w:val="0"/>
      <w:marTop w:val="0"/>
      <w:marBottom w:val="0"/>
      <w:divBdr>
        <w:top w:val="none" w:sz="0" w:space="0" w:color="auto"/>
        <w:left w:val="none" w:sz="0" w:space="0" w:color="auto"/>
        <w:bottom w:val="none" w:sz="0" w:space="0" w:color="auto"/>
        <w:right w:val="none" w:sz="0" w:space="0" w:color="auto"/>
      </w:divBdr>
    </w:div>
    <w:div w:id="1207373344">
      <w:bodyDiv w:val="1"/>
      <w:marLeft w:val="0"/>
      <w:marRight w:val="0"/>
      <w:marTop w:val="0"/>
      <w:marBottom w:val="0"/>
      <w:divBdr>
        <w:top w:val="none" w:sz="0" w:space="0" w:color="auto"/>
        <w:left w:val="none" w:sz="0" w:space="0" w:color="auto"/>
        <w:bottom w:val="none" w:sz="0" w:space="0" w:color="auto"/>
        <w:right w:val="none" w:sz="0" w:space="0" w:color="auto"/>
      </w:divBdr>
    </w:div>
    <w:div w:id="1207790278">
      <w:bodyDiv w:val="1"/>
      <w:marLeft w:val="0"/>
      <w:marRight w:val="0"/>
      <w:marTop w:val="0"/>
      <w:marBottom w:val="0"/>
      <w:divBdr>
        <w:top w:val="none" w:sz="0" w:space="0" w:color="auto"/>
        <w:left w:val="none" w:sz="0" w:space="0" w:color="auto"/>
        <w:bottom w:val="none" w:sz="0" w:space="0" w:color="auto"/>
        <w:right w:val="none" w:sz="0" w:space="0" w:color="auto"/>
      </w:divBdr>
    </w:div>
    <w:div w:id="1207836387">
      <w:bodyDiv w:val="1"/>
      <w:marLeft w:val="0"/>
      <w:marRight w:val="0"/>
      <w:marTop w:val="0"/>
      <w:marBottom w:val="0"/>
      <w:divBdr>
        <w:top w:val="none" w:sz="0" w:space="0" w:color="auto"/>
        <w:left w:val="none" w:sz="0" w:space="0" w:color="auto"/>
        <w:bottom w:val="none" w:sz="0" w:space="0" w:color="auto"/>
        <w:right w:val="none" w:sz="0" w:space="0" w:color="auto"/>
      </w:divBdr>
    </w:div>
    <w:div w:id="1208106536">
      <w:bodyDiv w:val="1"/>
      <w:marLeft w:val="0"/>
      <w:marRight w:val="0"/>
      <w:marTop w:val="0"/>
      <w:marBottom w:val="0"/>
      <w:divBdr>
        <w:top w:val="none" w:sz="0" w:space="0" w:color="auto"/>
        <w:left w:val="none" w:sz="0" w:space="0" w:color="auto"/>
        <w:bottom w:val="none" w:sz="0" w:space="0" w:color="auto"/>
        <w:right w:val="none" w:sz="0" w:space="0" w:color="auto"/>
      </w:divBdr>
    </w:div>
    <w:div w:id="1209493117">
      <w:bodyDiv w:val="1"/>
      <w:marLeft w:val="0"/>
      <w:marRight w:val="0"/>
      <w:marTop w:val="0"/>
      <w:marBottom w:val="0"/>
      <w:divBdr>
        <w:top w:val="none" w:sz="0" w:space="0" w:color="auto"/>
        <w:left w:val="none" w:sz="0" w:space="0" w:color="auto"/>
        <w:bottom w:val="none" w:sz="0" w:space="0" w:color="auto"/>
        <w:right w:val="none" w:sz="0" w:space="0" w:color="auto"/>
      </w:divBdr>
    </w:div>
    <w:div w:id="1210848085">
      <w:bodyDiv w:val="1"/>
      <w:marLeft w:val="0"/>
      <w:marRight w:val="0"/>
      <w:marTop w:val="0"/>
      <w:marBottom w:val="0"/>
      <w:divBdr>
        <w:top w:val="none" w:sz="0" w:space="0" w:color="auto"/>
        <w:left w:val="none" w:sz="0" w:space="0" w:color="auto"/>
        <w:bottom w:val="none" w:sz="0" w:space="0" w:color="auto"/>
        <w:right w:val="none" w:sz="0" w:space="0" w:color="auto"/>
      </w:divBdr>
    </w:div>
    <w:div w:id="1210923686">
      <w:bodyDiv w:val="1"/>
      <w:marLeft w:val="0"/>
      <w:marRight w:val="0"/>
      <w:marTop w:val="0"/>
      <w:marBottom w:val="0"/>
      <w:divBdr>
        <w:top w:val="none" w:sz="0" w:space="0" w:color="auto"/>
        <w:left w:val="none" w:sz="0" w:space="0" w:color="auto"/>
        <w:bottom w:val="none" w:sz="0" w:space="0" w:color="auto"/>
        <w:right w:val="none" w:sz="0" w:space="0" w:color="auto"/>
      </w:divBdr>
    </w:div>
    <w:div w:id="1213351851">
      <w:bodyDiv w:val="1"/>
      <w:marLeft w:val="0"/>
      <w:marRight w:val="0"/>
      <w:marTop w:val="0"/>
      <w:marBottom w:val="0"/>
      <w:divBdr>
        <w:top w:val="none" w:sz="0" w:space="0" w:color="auto"/>
        <w:left w:val="none" w:sz="0" w:space="0" w:color="auto"/>
        <w:bottom w:val="none" w:sz="0" w:space="0" w:color="auto"/>
        <w:right w:val="none" w:sz="0" w:space="0" w:color="auto"/>
      </w:divBdr>
    </w:div>
    <w:div w:id="1214805363">
      <w:bodyDiv w:val="1"/>
      <w:marLeft w:val="0"/>
      <w:marRight w:val="0"/>
      <w:marTop w:val="0"/>
      <w:marBottom w:val="0"/>
      <w:divBdr>
        <w:top w:val="none" w:sz="0" w:space="0" w:color="auto"/>
        <w:left w:val="none" w:sz="0" w:space="0" w:color="auto"/>
        <w:bottom w:val="none" w:sz="0" w:space="0" w:color="auto"/>
        <w:right w:val="none" w:sz="0" w:space="0" w:color="auto"/>
      </w:divBdr>
    </w:div>
    <w:div w:id="1215118731">
      <w:bodyDiv w:val="1"/>
      <w:marLeft w:val="0"/>
      <w:marRight w:val="0"/>
      <w:marTop w:val="0"/>
      <w:marBottom w:val="0"/>
      <w:divBdr>
        <w:top w:val="none" w:sz="0" w:space="0" w:color="auto"/>
        <w:left w:val="none" w:sz="0" w:space="0" w:color="auto"/>
        <w:bottom w:val="none" w:sz="0" w:space="0" w:color="auto"/>
        <w:right w:val="none" w:sz="0" w:space="0" w:color="auto"/>
      </w:divBdr>
    </w:div>
    <w:div w:id="1215383688">
      <w:bodyDiv w:val="1"/>
      <w:marLeft w:val="0"/>
      <w:marRight w:val="0"/>
      <w:marTop w:val="0"/>
      <w:marBottom w:val="0"/>
      <w:divBdr>
        <w:top w:val="none" w:sz="0" w:space="0" w:color="auto"/>
        <w:left w:val="none" w:sz="0" w:space="0" w:color="auto"/>
        <w:bottom w:val="none" w:sz="0" w:space="0" w:color="auto"/>
        <w:right w:val="none" w:sz="0" w:space="0" w:color="auto"/>
      </w:divBdr>
    </w:div>
    <w:div w:id="1216551457">
      <w:bodyDiv w:val="1"/>
      <w:marLeft w:val="0"/>
      <w:marRight w:val="0"/>
      <w:marTop w:val="0"/>
      <w:marBottom w:val="0"/>
      <w:divBdr>
        <w:top w:val="none" w:sz="0" w:space="0" w:color="auto"/>
        <w:left w:val="none" w:sz="0" w:space="0" w:color="auto"/>
        <w:bottom w:val="none" w:sz="0" w:space="0" w:color="auto"/>
        <w:right w:val="none" w:sz="0" w:space="0" w:color="auto"/>
      </w:divBdr>
    </w:div>
    <w:div w:id="1217164948">
      <w:bodyDiv w:val="1"/>
      <w:marLeft w:val="0"/>
      <w:marRight w:val="0"/>
      <w:marTop w:val="0"/>
      <w:marBottom w:val="0"/>
      <w:divBdr>
        <w:top w:val="none" w:sz="0" w:space="0" w:color="auto"/>
        <w:left w:val="none" w:sz="0" w:space="0" w:color="auto"/>
        <w:bottom w:val="none" w:sz="0" w:space="0" w:color="auto"/>
        <w:right w:val="none" w:sz="0" w:space="0" w:color="auto"/>
      </w:divBdr>
    </w:div>
    <w:div w:id="1217622671">
      <w:bodyDiv w:val="1"/>
      <w:marLeft w:val="0"/>
      <w:marRight w:val="0"/>
      <w:marTop w:val="0"/>
      <w:marBottom w:val="0"/>
      <w:divBdr>
        <w:top w:val="none" w:sz="0" w:space="0" w:color="auto"/>
        <w:left w:val="none" w:sz="0" w:space="0" w:color="auto"/>
        <w:bottom w:val="none" w:sz="0" w:space="0" w:color="auto"/>
        <w:right w:val="none" w:sz="0" w:space="0" w:color="auto"/>
      </w:divBdr>
    </w:div>
    <w:div w:id="1218322594">
      <w:bodyDiv w:val="1"/>
      <w:marLeft w:val="0"/>
      <w:marRight w:val="0"/>
      <w:marTop w:val="0"/>
      <w:marBottom w:val="0"/>
      <w:divBdr>
        <w:top w:val="none" w:sz="0" w:space="0" w:color="auto"/>
        <w:left w:val="none" w:sz="0" w:space="0" w:color="auto"/>
        <w:bottom w:val="none" w:sz="0" w:space="0" w:color="auto"/>
        <w:right w:val="none" w:sz="0" w:space="0" w:color="auto"/>
      </w:divBdr>
    </w:div>
    <w:div w:id="1220093281">
      <w:bodyDiv w:val="1"/>
      <w:marLeft w:val="0"/>
      <w:marRight w:val="0"/>
      <w:marTop w:val="0"/>
      <w:marBottom w:val="0"/>
      <w:divBdr>
        <w:top w:val="none" w:sz="0" w:space="0" w:color="auto"/>
        <w:left w:val="none" w:sz="0" w:space="0" w:color="auto"/>
        <w:bottom w:val="none" w:sz="0" w:space="0" w:color="auto"/>
        <w:right w:val="none" w:sz="0" w:space="0" w:color="auto"/>
      </w:divBdr>
    </w:div>
    <w:div w:id="1222331099">
      <w:bodyDiv w:val="1"/>
      <w:marLeft w:val="0"/>
      <w:marRight w:val="0"/>
      <w:marTop w:val="0"/>
      <w:marBottom w:val="0"/>
      <w:divBdr>
        <w:top w:val="none" w:sz="0" w:space="0" w:color="auto"/>
        <w:left w:val="none" w:sz="0" w:space="0" w:color="auto"/>
        <w:bottom w:val="none" w:sz="0" w:space="0" w:color="auto"/>
        <w:right w:val="none" w:sz="0" w:space="0" w:color="auto"/>
      </w:divBdr>
    </w:div>
    <w:div w:id="1222447831">
      <w:bodyDiv w:val="1"/>
      <w:marLeft w:val="0"/>
      <w:marRight w:val="0"/>
      <w:marTop w:val="0"/>
      <w:marBottom w:val="0"/>
      <w:divBdr>
        <w:top w:val="none" w:sz="0" w:space="0" w:color="auto"/>
        <w:left w:val="none" w:sz="0" w:space="0" w:color="auto"/>
        <w:bottom w:val="none" w:sz="0" w:space="0" w:color="auto"/>
        <w:right w:val="none" w:sz="0" w:space="0" w:color="auto"/>
      </w:divBdr>
    </w:div>
    <w:div w:id="1223492312">
      <w:bodyDiv w:val="1"/>
      <w:marLeft w:val="0"/>
      <w:marRight w:val="0"/>
      <w:marTop w:val="0"/>
      <w:marBottom w:val="0"/>
      <w:divBdr>
        <w:top w:val="none" w:sz="0" w:space="0" w:color="auto"/>
        <w:left w:val="none" w:sz="0" w:space="0" w:color="auto"/>
        <w:bottom w:val="none" w:sz="0" w:space="0" w:color="auto"/>
        <w:right w:val="none" w:sz="0" w:space="0" w:color="auto"/>
      </w:divBdr>
    </w:div>
    <w:div w:id="1224488804">
      <w:bodyDiv w:val="1"/>
      <w:marLeft w:val="0"/>
      <w:marRight w:val="0"/>
      <w:marTop w:val="0"/>
      <w:marBottom w:val="0"/>
      <w:divBdr>
        <w:top w:val="none" w:sz="0" w:space="0" w:color="auto"/>
        <w:left w:val="none" w:sz="0" w:space="0" w:color="auto"/>
        <w:bottom w:val="none" w:sz="0" w:space="0" w:color="auto"/>
        <w:right w:val="none" w:sz="0" w:space="0" w:color="auto"/>
      </w:divBdr>
    </w:div>
    <w:div w:id="1225410692">
      <w:bodyDiv w:val="1"/>
      <w:marLeft w:val="0"/>
      <w:marRight w:val="0"/>
      <w:marTop w:val="0"/>
      <w:marBottom w:val="0"/>
      <w:divBdr>
        <w:top w:val="none" w:sz="0" w:space="0" w:color="auto"/>
        <w:left w:val="none" w:sz="0" w:space="0" w:color="auto"/>
        <w:bottom w:val="none" w:sz="0" w:space="0" w:color="auto"/>
        <w:right w:val="none" w:sz="0" w:space="0" w:color="auto"/>
      </w:divBdr>
    </w:div>
    <w:div w:id="1227764270">
      <w:bodyDiv w:val="1"/>
      <w:marLeft w:val="0"/>
      <w:marRight w:val="0"/>
      <w:marTop w:val="0"/>
      <w:marBottom w:val="0"/>
      <w:divBdr>
        <w:top w:val="none" w:sz="0" w:space="0" w:color="auto"/>
        <w:left w:val="none" w:sz="0" w:space="0" w:color="auto"/>
        <w:bottom w:val="none" w:sz="0" w:space="0" w:color="auto"/>
        <w:right w:val="none" w:sz="0" w:space="0" w:color="auto"/>
      </w:divBdr>
    </w:div>
    <w:div w:id="1227959726">
      <w:bodyDiv w:val="1"/>
      <w:marLeft w:val="0"/>
      <w:marRight w:val="0"/>
      <w:marTop w:val="0"/>
      <w:marBottom w:val="0"/>
      <w:divBdr>
        <w:top w:val="none" w:sz="0" w:space="0" w:color="auto"/>
        <w:left w:val="none" w:sz="0" w:space="0" w:color="auto"/>
        <w:bottom w:val="none" w:sz="0" w:space="0" w:color="auto"/>
        <w:right w:val="none" w:sz="0" w:space="0" w:color="auto"/>
      </w:divBdr>
    </w:div>
    <w:div w:id="1229224783">
      <w:bodyDiv w:val="1"/>
      <w:marLeft w:val="0"/>
      <w:marRight w:val="0"/>
      <w:marTop w:val="0"/>
      <w:marBottom w:val="0"/>
      <w:divBdr>
        <w:top w:val="none" w:sz="0" w:space="0" w:color="auto"/>
        <w:left w:val="none" w:sz="0" w:space="0" w:color="auto"/>
        <w:bottom w:val="none" w:sz="0" w:space="0" w:color="auto"/>
        <w:right w:val="none" w:sz="0" w:space="0" w:color="auto"/>
      </w:divBdr>
    </w:div>
    <w:div w:id="1229611689">
      <w:bodyDiv w:val="1"/>
      <w:marLeft w:val="0"/>
      <w:marRight w:val="0"/>
      <w:marTop w:val="0"/>
      <w:marBottom w:val="0"/>
      <w:divBdr>
        <w:top w:val="none" w:sz="0" w:space="0" w:color="auto"/>
        <w:left w:val="none" w:sz="0" w:space="0" w:color="auto"/>
        <w:bottom w:val="none" w:sz="0" w:space="0" w:color="auto"/>
        <w:right w:val="none" w:sz="0" w:space="0" w:color="auto"/>
      </w:divBdr>
    </w:div>
    <w:div w:id="1230072217">
      <w:bodyDiv w:val="1"/>
      <w:marLeft w:val="0"/>
      <w:marRight w:val="0"/>
      <w:marTop w:val="0"/>
      <w:marBottom w:val="0"/>
      <w:divBdr>
        <w:top w:val="none" w:sz="0" w:space="0" w:color="auto"/>
        <w:left w:val="none" w:sz="0" w:space="0" w:color="auto"/>
        <w:bottom w:val="none" w:sz="0" w:space="0" w:color="auto"/>
        <w:right w:val="none" w:sz="0" w:space="0" w:color="auto"/>
      </w:divBdr>
    </w:div>
    <w:div w:id="1230313742">
      <w:bodyDiv w:val="1"/>
      <w:marLeft w:val="0"/>
      <w:marRight w:val="0"/>
      <w:marTop w:val="0"/>
      <w:marBottom w:val="0"/>
      <w:divBdr>
        <w:top w:val="none" w:sz="0" w:space="0" w:color="auto"/>
        <w:left w:val="none" w:sz="0" w:space="0" w:color="auto"/>
        <w:bottom w:val="none" w:sz="0" w:space="0" w:color="auto"/>
        <w:right w:val="none" w:sz="0" w:space="0" w:color="auto"/>
      </w:divBdr>
    </w:div>
    <w:div w:id="1230580623">
      <w:bodyDiv w:val="1"/>
      <w:marLeft w:val="0"/>
      <w:marRight w:val="0"/>
      <w:marTop w:val="0"/>
      <w:marBottom w:val="0"/>
      <w:divBdr>
        <w:top w:val="none" w:sz="0" w:space="0" w:color="auto"/>
        <w:left w:val="none" w:sz="0" w:space="0" w:color="auto"/>
        <w:bottom w:val="none" w:sz="0" w:space="0" w:color="auto"/>
        <w:right w:val="none" w:sz="0" w:space="0" w:color="auto"/>
      </w:divBdr>
    </w:div>
    <w:div w:id="1231962588">
      <w:bodyDiv w:val="1"/>
      <w:marLeft w:val="0"/>
      <w:marRight w:val="0"/>
      <w:marTop w:val="0"/>
      <w:marBottom w:val="0"/>
      <w:divBdr>
        <w:top w:val="none" w:sz="0" w:space="0" w:color="auto"/>
        <w:left w:val="none" w:sz="0" w:space="0" w:color="auto"/>
        <w:bottom w:val="none" w:sz="0" w:space="0" w:color="auto"/>
        <w:right w:val="none" w:sz="0" w:space="0" w:color="auto"/>
      </w:divBdr>
    </w:div>
    <w:div w:id="1232429646">
      <w:bodyDiv w:val="1"/>
      <w:marLeft w:val="0"/>
      <w:marRight w:val="0"/>
      <w:marTop w:val="0"/>
      <w:marBottom w:val="0"/>
      <w:divBdr>
        <w:top w:val="none" w:sz="0" w:space="0" w:color="auto"/>
        <w:left w:val="none" w:sz="0" w:space="0" w:color="auto"/>
        <w:bottom w:val="none" w:sz="0" w:space="0" w:color="auto"/>
        <w:right w:val="none" w:sz="0" w:space="0" w:color="auto"/>
      </w:divBdr>
    </w:div>
    <w:div w:id="1233008974">
      <w:bodyDiv w:val="1"/>
      <w:marLeft w:val="0"/>
      <w:marRight w:val="0"/>
      <w:marTop w:val="0"/>
      <w:marBottom w:val="0"/>
      <w:divBdr>
        <w:top w:val="none" w:sz="0" w:space="0" w:color="auto"/>
        <w:left w:val="none" w:sz="0" w:space="0" w:color="auto"/>
        <w:bottom w:val="none" w:sz="0" w:space="0" w:color="auto"/>
        <w:right w:val="none" w:sz="0" w:space="0" w:color="auto"/>
      </w:divBdr>
    </w:div>
    <w:div w:id="1233391805">
      <w:bodyDiv w:val="1"/>
      <w:marLeft w:val="0"/>
      <w:marRight w:val="0"/>
      <w:marTop w:val="0"/>
      <w:marBottom w:val="0"/>
      <w:divBdr>
        <w:top w:val="none" w:sz="0" w:space="0" w:color="auto"/>
        <w:left w:val="none" w:sz="0" w:space="0" w:color="auto"/>
        <w:bottom w:val="none" w:sz="0" w:space="0" w:color="auto"/>
        <w:right w:val="none" w:sz="0" w:space="0" w:color="auto"/>
      </w:divBdr>
    </w:div>
    <w:div w:id="1234199175">
      <w:bodyDiv w:val="1"/>
      <w:marLeft w:val="0"/>
      <w:marRight w:val="0"/>
      <w:marTop w:val="0"/>
      <w:marBottom w:val="0"/>
      <w:divBdr>
        <w:top w:val="none" w:sz="0" w:space="0" w:color="auto"/>
        <w:left w:val="none" w:sz="0" w:space="0" w:color="auto"/>
        <w:bottom w:val="none" w:sz="0" w:space="0" w:color="auto"/>
        <w:right w:val="none" w:sz="0" w:space="0" w:color="auto"/>
      </w:divBdr>
    </w:div>
    <w:div w:id="1234438076">
      <w:bodyDiv w:val="1"/>
      <w:marLeft w:val="0"/>
      <w:marRight w:val="0"/>
      <w:marTop w:val="0"/>
      <w:marBottom w:val="0"/>
      <w:divBdr>
        <w:top w:val="none" w:sz="0" w:space="0" w:color="auto"/>
        <w:left w:val="none" w:sz="0" w:space="0" w:color="auto"/>
        <w:bottom w:val="none" w:sz="0" w:space="0" w:color="auto"/>
        <w:right w:val="none" w:sz="0" w:space="0" w:color="auto"/>
      </w:divBdr>
    </w:div>
    <w:div w:id="1234782351">
      <w:bodyDiv w:val="1"/>
      <w:marLeft w:val="0"/>
      <w:marRight w:val="0"/>
      <w:marTop w:val="0"/>
      <w:marBottom w:val="0"/>
      <w:divBdr>
        <w:top w:val="none" w:sz="0" w:space="0" w:color="auto"/>
        <w:left w:val="none" w:sz="0" w:space="0" w:color="auto"/>
        <w:bottom w:val="none" w:sz="0" w:space="0" w:color="auto"/>
        <w:right w:val="none" w:sz="0" w:space="0" w:color="auto"/>
      </w:divBdr>
    </w:div>
    <w:div w:id="1235163076">
      <w:bodyDiv w:val="1"/>
      <w:marLeft w:val="0"/>
      <w:marRight w:val="0"/>
      <w:marTop w:val="0"/>
      <w:marBottom w:val="0"/>
      <w:divBdr>
        <w:top w:val="none" w:sz="0" w:space="0" w:color="auto"/>
        <w:left w:val="none" w:sz="0" w:space="0" w:color="auto"/>
        <w:bottom w:val="none" w:sz="0" w:space="0" w:color="auto"/>
        <w:right w:val="none" w:sz="0" w:space="0" w:color="auto"/>
      </w:divBdr>
    </w:div>
    <w:div w:id="1235555196">
      <w:bodyDiv w:val="1"/>
      <w:marLeft w:val="0"/>
      <w:marRight w:val="0"/>
      <w:marTop w:val="0"/>
      <w:marBottom w:val="0"/>
      <w:divBdr>
        <w:top w:val="none" w:sz="0" w:space="0" w:color="auto"/>
        <w:left w:val="none" w:sz="0" w:space="0" w:color="auto"/>
        <w:bottom w:val="none" w:sz="0" w:space="0" w:color="auto"/>
        <w:right w:val="none" w:sz="0" w:space="0" w:color="auto"/>
      </w:divBdr>
    </w:div>
    <w:div w:id="1235968805">
      <w:bodyDiv w:val="1"/>
      <w:marLeft w:val="0"/>
      <w:marRight w:val="0"/>
      <w:marTop w:val="0"/>
      <w:marBottom w:val="0"/>
      <w:divBdr>
        <w:top w:val="none" w:sz="0" w:space="0" w:color="auto"/>
        <w:left w:val="none" w:sz="0" w:space="0" w:color="auto"/>
        <w:bottom w:val="none" w:sz="0" w:space="0" w:color="auto"/>
        <w:right w:val="none" w:sz="0" w:space="0" w:color="auto"/>
      </w:divBdr>
    </w:div>
    <w:div w:id="1236361751">
      <w:bodyDiv w:val="1"/>
      <w:marLeft w:val="0"/>
      <w:marRight w:val="0"/>
      <w:marTop w:val="0"/>
      <w:marBottom w:val="0"/>
      <w:divBdr>
        <w:top w:val="none" w:sz="0" w:space="0" w:color="auto"/>
        <w:left w:val="none" w:sz="0" w:space="0" w:color="auto"/>
        <w:bottom w:val="none" w:sz="0" w:space="0" w:color="auto"/>
        <w:right w:val="none" w:sz="0" w:space="0" w:color="auto"/>
      </w:divBdr>
    </w:div>
    <w:div w:id="1237129834">
      <w:bodyDiv w:val="1"/>
      <w:marLeft w:val="0"/>
      <w:marRight w:val="0"/>
      <w:marTop w:val="0"/>
      <w:marBottom w:val="0"/>
      <w:divBdr>
        <w:top w:val="none" w:sz="0" w:space="0" w:color="auto"/>
        <w:left w:val="none" w:sz="0" w:space="0" w:color="auto"/>
        <w:bottom w:val="none" w:sz="0" w:space="0" w:color="auto"/>
        <w:right w:val="none" w:sz="0" w:space="0" w:color="auto"/>
      </w:divBdr>
    </w:div>
    <w:div w:id="1237983436">
      <w:bodyDiv w:val="1"/>
      <w:marLeft w:val="0"/>
      <w:marRight w:val="0"/>
      <w:marTop w:val="0"/>
      <w:marBottom w:val="0"/>
      <w:divBdr>
        <w:top w:val="none" w:sz="0" w:space="0" w:color="auto"/>
        <w:left w:val="none" w:sz="0" w:space="0" w:color="auto"/>
        <w:bottom w:val="none" w:sz="0" w:space="0" w:color="auto"/>
        <w:right w:val="none" w:sz="0" w:space="0" w:color="auto"/>
      </w:divBdr>
    </w:div>
    <w:div w:id="1238055549">
      <w:bodyDiv w:val="1"/>
      <w:marLeft w:val="0"/>
      <w:marRight w:val="0"/>
      <w:marTop w:val="0"/>
      <w:marBottom w:val="0"/>
      <w:divBdr>
        <w:top w:val="none" w:sz="0" w:space="0" w:color="auto"/>
        <w:left w:val="none" w:sz="0" w:space="0" w:color="auto"/>
        <w:bottom w:val="none" w:sz="0" w:space="0" w:color="auto"/>
        <w:right w:val="none" w:sz="0" w:space="0" w:color="auto"/>
      </w:divBdr>
    </w:div>
    <w:div w:id="1238631076">
      <w:bodyDiv w:val="1"/>
      <w:marLeft w:val="0"/>
      <w:marRight w:val="0"/>
      <w:marTop w:val="0"/>
      <w:marBottom w:val="0"/>
      <w:divBdr>
        <w:top w:val="none" w:sz="0" w:space="0" w:color="auto"/>
        <w:left w:val="none" w:sz="0" w:space="0" w:color="auto"/>
        <w:bottom w:val="none" w:sz="0" w:space="0" w:color="auto"/>
        <w:right w:val="none" w:sz="0" w:space="0" w:color="auto"/>
      </w:divBdr>
    </w:div>
    <w:div w:id="1239944127">
      <w:bodyDiv w:val="1"/>
      <w:marLeft w:val="0"/>
      <w:marRight w:val="0"/>
      <w:marTop w:val="0"/>
      <w:marBottom w:val="0"/>
      <w:divBdr>
        <w:top w:val="none" w:sz="0" w:space="0" w:color="auto"/>
        <w:left w:val="none" w:sz="0" w:space="0" w:color="auto"/>
        <w:bottom w:val="none" w:sz="0" w:space="0" w:color="auto"/>
        <w:right w:val="none" w:sz="0" w:space="0" w:color="auto"/>
      </w:divBdr>
    </w:div>
    <w:div w:id="1240141896">
      <w:bodyDiv w:val="1"/>
      <w:marLeft w:val="0"/>
      <w:marRight w:val="0"/>
      <w:marTop w:val="0"/>
      <w:marBottom w:val="0"/>
      <w:divBdr>
        <w:top w:val="none" w:sz="0" w:space="0" w:color="auto"/>
        <w:left w:val="none" w:sz="0" w:space="0" w:color="auto"/>
        <w:bottom w:val="none" w:sz="0" w:space="0" w:color="auto"/>
        <w:right w:val="none" w:sz="0" w:space="0" w:color="auto"/>
      </w:divBdr>
    </w:div>
    <w:div w:id="1241217111">
      <w:bodyDiv w:val="1"/>
      <w:marLeft w:val="0"/>
      <w:marRight w:val="0"/>
      <w:marTop w:val="0"/>
      <w:marBottom w:val="0"/>
      <w:divBdr>
        <w:top w:val="none" w:sz="0" w:space="0" w:color="auto"/>
        <w:left w:val="none" w:sz="0" w:space="0" w:color="auto"/>
        <w:bottom w:val="none" w:sz="0" w:space="0" w:color="auto"/>
        <w:right w:val="none" w:sz="0" w:space="0" w:color="auto"/>
      </w:divBdr>
    </w:div>
    <w:div w:id="1241720160">
      <w:bodyDiv w:val="1"/>
      <w:marLeft w:val="0"/>
      <w:marRight w:val="0"/>
      <w:marTop w:val="0"/>
      <w:marBottom w:val="0"/>
      <w:divBdr>
        <w:top w:val="none" w:sz="0" w:space="0" w:color="auto"/>
        <w:left w:val="none" w:sz="0" w:space="0" w:color="auto"/>
        <w:bottom w:val="none" w:sz="0" w:space="0" w:color="auto"/>
        <w:right w:val="none" w:sz="0" w:space="0" w:color="auto"/>
      </w:divBdr>
    </w:div>
    <w:div w:id="1242135180">
      <w:bodyDiv w:val="1"/>
      <w:marLeft w:val="0"/>
      <w:marRight w:val="0"/>
      <w:marTop w:val="0"/>
      <w:marBottom w:val="0"/>
      <w:divBdr>
        <w:top w:val="none" w:sz="0" w:space="0" w:color="auto"/>
        <w:left w:val="none" w:sz="0" w:space="0" w:color="auto"/>
        <w:bottom w:val="none" w:sz="0" w:space="0" w:color="auto"/>
        <w:right w:val="none" w:sz="0" w:space="0" w:color="auto"/>
      </w:divBdr>
    </w:div>
    <w:div w:id="1245140104">
      <w:bodyDiv w:val="1"/>
      <w:marLeft w:val="0"/>
      <w:marRight w:val="0"/>
      <w:marTop w:val="0"/>
      <w:marBottom w:val="0"/>
      <w:divBdr>
        <w:top w:val="none" w:sz="0" w:space="0" w:color="auto"/>
        <w:left w:val="none" w:sz="0" w:space="0" w:color="auto"/>
        <w:bottom w:val="none" w:sz="0" w:space="0" w:color="auto"/>
        <w:right w:val="none" w:sz="0" w:space="0" w:color="auto"/>
      </w:divBdr>
    </w:div>
    <w:div w:id="1246766743">
      <w:bodyDiv w:val="1"/>
      <w:marLeft w:val="0"/>
      <w:marRight w:val="0"/>
      <w:marTop w:val="0"/>
      <w:marBottom w:val="0"/>
      <w:divBdr>
        <w:top w:val="none" w:sz="0" w:space="0" w:color="auto"/>
        <w:left w:val="none" w:sz="0" w:space="0" w:color="auto"/>
        <w:bottom w:val="none" w:sz="0" w:space="0" w:color="auto"/>
        <w:right w:val="none" w:sz="0" w:space="0" w:color="auto"/>
      </w:divBdr>
    </w:div>
    <w:div w:id="1248267385">
      <w:bodyDiv w:val="1"/>
      <w:marLeft w:val="0"/>
      <w:marRight w:val="0"/>
      <w:marTop w:val="0"/>
      <w:marBottom w:val="0"/>
      <w:divBdr>
        <w:top w:val="none" w:sz="0" w:space="0" w:color="auto"/>
        <w:left w:val="none" w:sz="0" w:space="0" w:color="auto"/>
        <w:bottom w:val="none" w:sz="0" w:space="0" w:color="auto"/>
        <w:right w:val="none" w:sz="0" w:space="0" w:color="auto"/>
      </w:divBdr>
    </w:div>
    <w:div w:id="1250966437">
      <w:bodyDiv w:val="1"/>
      <w:marLeft w:val="0"/>
      <w:marRight w:val="0"/>
      <w:marTop w:val="0"/>
      <w:marBottom w:val="0"/>
      <w:divBdr>
        <w:top w:val="none" w:sz="0" w:space="0" w:color="auto"/>
        <w:left w:val="none" w:sz="0" w:space="0" w:color="auto"/>
        <w:bottom w:val="none" w:sz="0" w:space="0" w:color="auto"/>
        <w:right w:val="none" w:sz="0" w:space="0" w:color="auto"/>
      </w:divBdr>
    </w:div>
    <w:div w:id="1252080961">
      <w:bodyDiv w:val="1"/>
      <w:marLeft w:val="0"/>
      <w:marRight w:val="0"/>
      <w:marTop w:val="0"/>
      <w:marBottom w:val="0"/>
      <w:divBdr>
        <w:top w:val="none" w:sz="0" w:space="0" w:color="auto"/>
        <w:left w:val="none" w:sz="0" w:space="0" w:color="auto"/>
        <w:bottom w:val="none" w:sz="0" w:space="0" w:color="auto"/>
        <w:right w:val="none" w:sz="0" w:space="0" w:color="auto"/>
      </w:divBdr>
    </w:div>
    <w:div w:id="1252204273">
      <w:bodyDiv w:val="1"/>
      <w:marLeft w:val="0"/>
      <w:marRight w:val="0"/>
      <w:marTop w:val="0"/>
      <w:marBottom w:val="0"/>
      <w:divBdr>
        <w:top w:val="none" w:sz="0" w:space="0" w:color="auto"/>
        <w:left w:val="none" w:sz="0" w:space="0" w:color="auto"/>
        <w:bottom w:val="none" w:sz="0" w:space="0" w:color="auto"/>
        <w:right w:val="none" w:sz="0" w:space="0" w:color="auto"/>
      </w:divBdr>
    </w:div>
    <w:div w:id="1252398717">
      <w:bodyDiv w:val="1"/>
      <w:marLeft w:val="0"/>
      <w:marRight w:val="0"/>
      <w:marTop w:val="0"/>
      <w:marBottom w:val="0"/>
      <w:divBdr>
        <w:top w:val="none" w:sz="0" w:space="0" w:color="auto"/>
        <w:left w:val="none" w:sz="0" w:space="0" w:color="auto"/>
        <w:bottom w:val="none" w:sz="0" w:space="0" w:color="auto"/>
        <w:right w:val="none" w:sz="0" w:space="0" w:color="auto"/>
      </w:divBdr>
    </w:div>
    <w:div w:id="1252619000">
      <w:bodyDiv w:val="1"/>
      <w:marLeft w:val="0"/>
      <w:marRight w:val="0"/>
      <w:marTop w:val="0"/>
      <w:marBottom w:val="0"/>
      <w:divBdr>
        <w:top w:val="none" w:sz="0" w:space="0" w:color="auto"/>
        <w:left w:val="none" w:sz="0" w:space="0" w:color="auto"/>
        <w:bottom w:val="none" w:sz="0" w:space="0" w:color="auto"/>
        <w:right w:val="none" w:sz="0" w:space="0" w:color="auto"/>
      </w:divBdr>
    </w:div>
    <w:div w:id="1253314147">
      <w:bodyDiv w:val="1"/>
      <w:marLeft w:val="0"/>
      <w:marRight w:val="0"/>
      <w:marTop w:val="0"/>
      <w:marBottom w:val="0"/>
      <w:divBdr>
        <w:top w:val="none" w:sz="0" w:space="0" w:color="auto"/>
        <w:left w:val="none" w:sz="0" w:space="0" w:color="auto"/>
        <w:bottom w:val="none" w:sz="0" w:space="0" w:color="auto"/>
        <w:right w:val="none" w:sz="0" w:space="0" w:color="auto"/>
      </w:divBdr>
    </w:div>
    <w:div w:id="1253320915">
      <w:bodyDiv w:val="1"/>
      <w:marLeft w:val="0"/>
      <w:marRight w:val="0"/>
      <w:marTop w:val="0"/>
      <w:marBottom w:val="0"/>
      <w:divBdr>
        <w:top w:val="none" w:sz="0" w:space="0" w:color="auto"/>
        <w:left w:val="none" w:sz="0" w:space="0" w:color="auto"/>
        <w:bottom w:val="none" w:sz="0" w:space="0" w:color="auto"/>
        <w:right w:val="none" w:sz="0" w:space="0" w:color="auto"/>
      </w:divBdr>
    </w:div>
    <w:div w:id="1254238079">
      <w:bodyDiv w:val="1"/>
      <w:marLeft w:val="0"/>
      <w:marRight w:val="0"/>
      <w:marTop w:val="0"/>
      <w:marBottom w:val="0"/>
      <w:divBdr>
        <w:top w:val="none" w:sz="0" w:space="0" w:color="auto"/>
        <w:left w:val="none" w:sz="0" w:space="0" w:color="auto"/>
        <w:bottom w:val="none" w:sz="0" w:space="0" w:color="auto"/>
        <w:right w:val="none" w:sz="0" w:space="0" w:color="auto"/>
      </w:divBdr>
    </w:div>
    <w:div w:id="1254784104">
      <w:bodyDiv w:val="1"/>
      <w:marLeft w:val="0"/>
      <w:marRight w:val="0"/>
      <w:marTop w:val="0"/>
      <w:marBottom w:val="0"/>
      <w:divBdr>
        <w:top w:val="none" w:sz="0" w:space="0" w:color="auto"/>
        <w:left w:val="none" w:sz="0" w:space="0" w:color="auto"/>
        <w:bottom w:val="none" w:sz="0" w:space="0" w:color="auto"/>
        <w:right w:val="none" w:sz="0" w:space="0" w:color="auto"/>
      </w:divBdr>
    </w:div>
    <w:div w:id="1256666659">
      <w:bodyDiv w:val="1"/>
      <w:marLeft w:val="0"/>
      <w:marRight w:val="0"/>
      <w:marTop w:val="0"/>
      <w:marBottom w:val="0"/>
      <w:divBdr>
        <w:top w:val="none" w:sz="0" w:space="0" w:color="auto"/>
        <w:left w:val="none" w:sz="0" w:space="0" w:color="auto"/>
        <w:bottom w:val="none" w:sz="0" w:space="0" w:color="auto"/>
        <w:right w:val="none" w:sz="0" w:space="0" w:color="auto"/>
      </w:divBdr>
    </w:div>
    <w:div w:id="1257442532">
      <w:bodyDiv w:val="1"/>
      <w:marLeft w:val="0"/>
      <w:marRight w:val="0"/>
      <w:marTop w:val="0"/>
      <w:marBottom w:val="0"/>
      <w:divBdr>
        <w:top w:val="none" w:sz="0" w:space="0" w:color="auto"/>
        <w:left w:val="none" w:sz="0" w:space="0" w:color="auto"/>
        <w:bottom w:val="none" w:sz="0" w:space="0" w:color="auto"/>
        <w:right w:val="none" w:sz="0" w:space="0" w:color="auto"/>
      </w:divBdr>
    </w:div>
    <w:div w:id="1257791008">
      <w:bodyDiv w:val="1"/>
      <w:marLeft w:val="0"/>
      <w:marRight w:val="0"/>
      <w:marTop w:val="0"/>
      <w:marBottom w:val="0"/>
      <w:divBdr>
        <w:top w:val="none" w:sz="0" w:space="0" w:color="auto"/>
        <w:left w:val="none" w:sz="0" w:space="0" w:color="auto"/>
        <w:bottom w:val="none" w:sz="0" w:space="0" w:color="auto"/>
        <w:right w:val="none" w:sz="0" w:space="0" w:color="auto"/>
      </w:divBdr>
    </w:div>
    <w:div w:id="1257862606">
      <w:bodyDiv w:val="1"/>
      <w:marLeft w:val="0"/>
      <w:marRight w:val="0"/>
      <w:marTop w:val="0"/>
      <w:marBottom w:val="0"/>
      <w:divBdr>
        <w:top w:val="none" w:sz="0" w:space="0" w:color="auto"/>
        <w:left w:val="none" w:sz="0" w:space="0" w:color="auto"/>
        <w:bottom w:val="none" w:sz="0" w:space="0" w:color="auto"/>
        <w:right w:val="none" w:sz="0" w:space="0" w:color="auto"/>
      </w:divBdr>
    </w:div>
    <w:div w:id="1258826245">
      <w:bodyDiv w:val="1"/>
      <w:marLeft w:val="0"/>
      <w:marRight w:val="0"/>
      <w:marTop w:val="0"/>
      <w:marBottom w:val="0"/>
      <w:divBdr>
        <w:top w:val="none" w:sz="0" w:space="0" w:color="auto"/>
        <w:left w:val="none" w:sz="0" w:space="0" w:color="auto"/>
        <w:bottom w:val="none" w:sz="0" w:space="0" w:color="auto"/>
        <w:right w:val="none" w:sz="0" w:space="0" w:color="auto"/>
      </w:divBdr>
    </w:div>
    <w:div w:id="1260026949">
      <w:bodyDiv w:val="1"/>
      <w:marLeft w:val="0"/>
      <w:marRight w:val="0"/>
      <w:marTop w:val="0"/>
      <w:marBottom w:val="0"/>
      <w:divBdr>
        <w:top w:val="none" w:sz="0" w:space="0" w:color="auto"/>
        <w:left w:val="none" w:sz="0" w:space="0" w:color="auto"/>
        <w:bottom w:val="none" w:sz="0" w:space="0" w:color="auto"/>
        <w:right w:val="none" w:sz="0" w:space="0" w:color="auto"/>
      </w:divBdr>
    </w:div>
    <w:div w:id="1261795660">
      <w:bodyDiv w:val="1"/>
      <w:marLeft w:val="0"/>
      <w:marRight w:val="0"/>
      <w:marTop w:val="0"/>
      <w:marBottom w:val="0"/>
      <w:divBdr>
        <w:top w:val="none" w:sz="0" w:space="0" w:color="auto"/>
        <w:left w:val="none" w:sz="0" w:space="0" w:color="auto"/>
        <w:bottom w:val="none" w:sz="0" w:space="0" w:color="auto"/>
        <w:right w:val="none" w:sz="0" w:space="0" w:color="auto"/>
      </w:divBdr>
    </w:div>
    <w:div w:id="1262301119">
      <w:bodyDiv w:val="1"/>
      <w:marLeft w:val="0"/>
      <w:marRight w:val="0"/>
      <w:marTop w:val="0"/>
      <w:marBottom w:val="0"/>
      <w:divBdr>
        <w:top w:val="none" w:sz="0" w:space="0" w:color="auto"/>
        <w:left w:val="none" w:sz="0" w:space="0" w:color="auto"/>
        <w:bottom w:val="none" w:sz="0" w:space="0" w:color="auto"/>
        <w:right w:val="none" w:sz="0" w:space="0" w:color="auto"/>
      </w:divBdr>
    </w:div>
    <w:div w:id="1262880908">
      <w:bodyDiv w:val="1"/>
      <w:marLeft w:val="0"/>
      <w:marRight w:val="0"/>
      <w:marTop w:val="0"/>
      <w:marBottom w:val="0"/>
      <w:divBdr>
        <w:top w:val="none" w:sz="0" w:space="0" w:color="auto"/>
        <w:left w:val="none" w:sz="0" w:space="0" w:color="auto"/>
        <w:bottom w:val="none" w:sz="0" w:space="0" w:color="auto"/>
        <w:right w:val="none" w:sz="0" w:space="0" w:color="auto"/>
      </w:divBdr>
    </w:div>
    <w:div w:id="1263218542">
      <w:bodyDiv w:val="1"/>
      <w:marLeft w:val="0"/>
      <w:marRight w:val="0"/>
      <w:marTop w:val="0"/>
      <w:marBottom w:val="0"/>
      <w:divBdr>
        <w:top w:val="none" w:sz="0" w:space="0" w:color="auto"/>
        <w:left w:val="none" w:sz="0" w:space="0" w:color="auto"/>
        <w:bottom w:val="none" w:sz="0" w:space="0" w:color="auto"/>
        <w:right w:val="none" w:sz="0" w:space="0" w:color="auto"/>
      </w:divBdr>
    </w:div>
    <w:div w:id="1267811119">
      <w:bodyDiv w:val="1"/>
      <w:marLeft w:val="0"/>
      <w:marRight w:val="0"/>
      <w:marTop w:val="0"/>
      <w:marBottom w:val="0"/>
      <w:divBdr>
        <w:top w:val="none" w:sz="0" w:space="0" w:color="auto"/>
        <w:left w:val="none" w:sz="0" w:space="0" w:color="auto"/>
        <w:bottom w:val="none" w:sz="0" w:space="0" w:color="auto"/>
        <w:right w:val="none" w:sz="0" w:space="0" w:color="auto"/>
      </w:divBdr>
    </w:div>
    <w:div w:id="1268344106">
      <w:bodyDiv w:val="1"/>
      <w:marLeft w:val="0"/>
      <w:marRight w:val="0"/>
      <w:marTop w:val="0"/>
      <w:marBottom w:val="0"/>
      <w:divBdr>
        <w:top w:val="none" w:sz="0" w:space="0" w:color="auto"/>
        <w:left w:val="none" w:sz="0" w:space="0" w:color="auto"/>
        <w:bottom w:val="none" w:sz="0" w:space="0" w:color="auto"/>
        <w:right w:val="none" w:sz="0" w:space="0" w:color="auto"/>
      </w:divBdr>
    </w:div>
    <w:div w:id="1269461828">
      <w:bodyDiv w:val="1"/>
      <w:marLeft w:val="0"/>
      <w:marRight w:val="0"/>
      <w:marTop w:val="0"/>
      <w:marBottom w:val="0"/>
      <w:divBdr>
        <w:top w:val="none" w:sz="0" w:space="0" w:color="auto"/>
        <w:left w:val="none" w:sz="0" w:space="0" w:color="auto"/>
        <w:bottom w:val="none" w:sz="0" w:space="0" w:color="auto"/>
        <w:right w:val="none" w:sz="0" w:space="0" w:color="auto"/>
      </w:divBdr>
    </w:div>
    <w:div w:id="1269586117">
      <w:bodyDiv w:val="1"/>
      <w:marLeft w:val="0"/>
      <w:marRight w:val="0"/>
      <w:marTop w:val="0"/>
      <w:marBottom w:val="0"/>
      <w:divBdr>
        <w:top w:val="none" w:sz="0" w:space="0" w:color="auto"/>
        <w:left w:val="none" w:sz="0" w:space="0" w:color="auto"/>
        <w:bottom w:val="none" w:sz="0" w:space="0" w:color="auto"/>
        <w:right w:val="none" w:sz="0" w:space="0" w:color="auto"/>
      </w:divBdr>
    </w:div>
    <w:div w:id="1269854041">
      <w:bodyDiv w:val="1"/>
      <w:marLeft w:val="0"/>
      <w:marRight w:val="0"/>
      <w:marTop w:val="0"/>
      <w:marBottom w:val="0"/>
      <w:divBdr>
        <w:top w:val="none" w:sz="0" w:space="0" w:color="auto"/>
        <w:left w:val="none" w:sz="0" w:space="0" w:color="auto"/>
        <w:bottom w:val="none" w:sz="0" w:space="0" w:color="auto"/>
        <w:right w:val="none" w:sz="0" w:space="0" w:color="auto"/>
      </w:divBdr>
    </w:div>
    <w:div w:id="1270433128">
      <w:bodyDiv w:val="1"/>
      <w:marLeft w:val="0"/>
      <w:marRight w:val="0"/>
      <w:marTop w:val="0"/>
      <w:marBottom w:val="0"/>
      <w:divBdr>
        <w:top w:val="none" w:sz="0" w:space="0" w:color="auto"/>
        <w:left w:val="none" w:sz="0" w:space="0" w:color="auto"/>
        <w:bottom w:val="none" w:sz="0" w:space="0" w:color="auto"/>
        <w:right w:val="none" w:sz="0" w:space="0" w:color="auto"/>
      </w:divBdr>
    </w:div>
    <w:div w:id="1271205726">
      <w:bodyDiv w:val="1"/>
      <w:marLeft w:val="0"/>
      <w:marRight w:val="0"/>
      <w:marTop w:val="0"/>
      <w:marBottom w:val="0"/>
      <w:divBdr>
        <w:top w:val="none" w:sz="0" w:space="0" w:color="auto"/>
        <w:left w:val="none" w:sz="0" w:space="0" w:color="auto"/>
        <w:bottom w:val="none" w:sz="0" w:space="0" w:color="auto"/>
        <w:right w:val="none" w:sz="0" w:space="0" w:color="auto"/>
      </w:divBdr>
    </w:div>
    <w:div w:id="1271358307">
      <w:bodyDiv w:val="1"/>
      <w:marLeft w:val="0"/>
      <w:marRight w:val="0"/>
      <w:marTop w:val="0"/>
      <w:marBottom w:val="0"/>
      <w:divBdr>
        <w:top w:val="none" w:sz="0" w:space="0" w:color="auto"/>
        <w:left w:val="none" w:sz="0" w:space="0" w:color="auto"/>
        <w:bottom w:val="none" w:sz="0" w:space="0" w:color="auto"/>
        <w:right w:val="none" w:sz="0" w:space="0" w:color="auto"/>
      </w:divBdr>
    </w:div>
    <w:div w:id="1271934178">
      <w:bodyDiv w:val="1"/>
      <w:marLeft w:val="0"/>
      <w:marRight w:val="0"/>
      <w:marTop w:val="0"/>
      <w:marBottom w:val="0"/>
      <w:divBdr>
        <w:top w:val="none" w:sz="0" w:space="0" w:color="auto"/>
        <w:left w:val="none" w:sz="0" w:space="0" w:color="auto"/>
        <w:bottom w:val="none" w:sz="0" w:space="0" w:color="auto"/>
        <w:right w:val="none" w:sz="0" w:space="0" w:color="auto"/>
      </w:divBdr>
    </w:div>
    <w:div w:id="1274291431">
      <w:bodyDiv w:val="1"/>
      <w:marLeft w:val="0"/>
      <w:marRight w:val="0"/>
      <w:marTop w:val="0"/>
      <w:marBottom w:val="0"/>
      <w:divBdr>
        <w:top w:val="none" w:sz="0" w:space="0" w:color="auto"/>
        <w:left w:val="none" w:sz="0" w:space="0" w:color="auto"/>
        <w:bottom w:val="none" w:sz="0" w:space="0" w:color="auto"/>
        <w:right w:val="none" w:sz="0" w:space="0" w:color="auto"/>
      </w:divBdr>
    </w:div>
    <w:div w:id="1275483411">
      <w:bodyDiv w:val="1"/>
      <w:marLeft w:val="0"/>
      <w:marRight w:val="0"/>
      <w:marTop w:val="0"/>
      <w:marBottom w:val="0"/>
      <w:divBdr>
        <w:top w:val="none" w:sz="0" w:space="0" w:color="auto"/>
        <w:left w:val="none" w:sz="0" w:space="0" w:color="auto"/>
        <w:bottom w:val="none" w:sz="0" w:space="0" w:color="auto"/>
        <w:right w:val="none" w:sz="0" w:space="0" w:color="auto"/>
      </w:divBdr>
    </w:div>
    <w:div w:id="1278028107">
      <w:bodyDiv w:val="1"/>
      <w:marLeft w:val="0"/>
      <w:marRight w:val="0"/>
      <w:marTop w:val="0"/>
      <w:marBottom w:val="0"/>
      <w:divBdr>
        <w:top w:val="none" w:sz="0" w:space="0" w:color="auto"/>
        <w:left w:val="none" w:sz="0" w:space="0" w:color="auto"/>
        <w:bottom w:val="none" w:sz="0" w:space="0" w:color="auto"/>
        <w:right w:val="none" w:sz="0" w:space="0" w:color="auto"/>
      </w:divBdr>
    </w:div>
    <w:div w:id="1278682309">
      <w:bodyDiv w:val="1"/>
      <w:marLeft w:val="0"/>
      <w:marRight w:val="0"/>
      <w:marTop w:val="0"/>
      <w:marBottom w:val="0"/>
      <w:divBdr>
        <w:top w:val="none" w:sz="0" w:space="0" w:color="auto"/>
        <w:left w:val="none" w:sz="0" w:space="0" w:color="auto"/>
        <w:bottom w:val="none" w:sz="0" w:space="0" w:color="auto"/>
        <w:right w:val="none" w:sz="0" w:space="0" w:color="auto"/>
      </w:divBdr>
    </w:div>
    <w:div w:id="1278831290">
      <w:bodyDiv w:val="1"/>
      <w:marLeft w:val="0"/>
      <w:marRight w:val="0"/>
      <w:marTop w:val="0"/>
      <w:marBottom w:val="0"/>
      <w:divBdr>
        <w:top w:val="none" w:sz="0" w:space="0" w:color="auto"/>
        <w:left w:val="none" w:sz="0" w:space="0" w:color="auto"/>
        <w:bottom w:val="none" w:sz="0" w:space="0" w:color="auto"/>
        <w:right w:val="none" w:sz="0" w:space="0" w:color="auto"/>
      </w:divBdr>
    </w:div>
    <w:div w:id="1281105867">
      <w:bodyDiv w:val="1"/>
      <w:marLeft w:val="0"/>
      <w:marRight w:val="0"/>
      <w:marTop w:val="0"/>
      <w:marBottom w:val="0"/>
      <w:divBdr>
        <w:top w:val="none" w:sz="0" w:space="0" w:color="auto"/>
        <w:left w:val="none" w:sz="0" w:space="0" w:color="auto"/>
        <w:bottom w:val="none" w:sz="0" w:space="0" w:color="auto"/>
        <w:right w:val="none" w:sz="0" w:space="0" w:color="auto"/>
      </w:divBdr>
    </w:div>
    <w:div w:id="1281693294">
      <w:bodyDiv w:val="1"/>
      <w:marLeft w:val="0"/>
      <w:marRight w:val="0"/>
      <w:marTop w:val="0"/>
      <w:marBottom w:val="0"/>
      <w:divBdr>
        <w:top w:val="none" w:sz="0" w:space="0" w:color="auto"/>
        <w:left w:val="none" w:sz="0" w:space="0" w:color="auto"/>
        <w:bottom w:val="none" w:sz="0" w:space="0" w:color="auto"/>
        <w:right w:val="none" w:sz="0" w:space="0" w:color="auto"/>
      </w:divBdr>
    </w:div>
    <w:div w:id="1283657503">
      <w:bodyDiv w:val="1"/>
      <w:marLeft w:val="0"/>
      <w:marRight w:val="0"/>
      <w:marTop w:val="0"/>
      <w:marBottom w:val="0"/>
      <w:divBdr>
        <w:top w:val="none" w:sz="0" w:space="0" w:color="auto"/>
        <w:left w:val="none" w:sz="0" w:space="0" w:color="auto"/>
        <w:bottom w:val="none" w:sz="0" w:space="0" w:color="auto"/>
        <w:right w:val="none" w:sz="0" w:space="0" w:color="auto"/>
      </w:divBdr>
    </w:div>
    <w:div w:id="1283727618">
      <w:bodyDiv w:val="1"/>
      <w:marLeft w:val="0"/>
      <w:marRight w:val="0"/>
      <w:marTop w:val="0"/>
      <w:marBottom w:val="0"/>
      <w:divBdr>
        <w:top w:val="none" w:sz="0" w:space="0" w:color="auto"/>
        <w:left w:val="none" w:sz="0" w:space="0" w:color="auto"/>
        <w:bottom w:val="none" w:sz="0" w:space="0" w:color="auto"/>
        <w:right w:val="none" w:sz="0" w:space="0" w:color="auto"/>
      </w:divBdr>
    </w:div>
    <w:div w:id="1283993767">
      <w:bodyDiv w:val="1"/>
      <w:marLeft w:val="0"/>
      <w:marRight w:val="0"/>
      <w:marTop w:val="0"/>
      <w:marBottom w:val="0"/>
      <w:divBdr>
        <w:top w:val="none" w:sz="0" w:space="0" w:color="auto"/>
        <w:left w:val="none" w:sz="0" w:space="0" w:color="auto"/>
        <w:bottom w:val="none" w:sz="0" w:space="0" w:color="auto"/>
        <w:right w:val="none" w:sz="0" w:space="0" w:color="auto"/>
      </w:divBdr>
    </w:div>
    <w:div w:id="1284262404">
      <w:bodyDiv w:val="1"/>
      <w:marLeft w:val="0"/>
      <w:marRight w:val="0"/>
      <w:marTop w:val="0"/>
      <w:marBottom w:val="0"/>
      <w:divBdr>
        <w:top w:val="none" w:sz="0" w:space="0" w:color="auto"/>
        <w:left w:val="none" w:sz="0" w:space="0" w:color="auto"/>
        <w:bottom w:val="none" w:sz="0" w:space="0" w:color="auto"/>
        <w:right w:val="none" w:sz="0" w:space="0" w:color="auto"/>
      </w:divBdr>
    </w:div>
    <w:div w:id="1284775975">
      <w:bodyDiv w:val="1"/>
      <w:marLeft w:val="0"/>
      <w:marRight w:val="0"/>
      <w:marTop w:val="0"/>
      <w:marBottom w:val="0"/>
      <w:divBdr>
        <w:top w:val="none" w:sz="0" w:space="0" w:color="auto"/>
        <w:left w:val="none" w:sz="0" w:space="0" w:color="auto"/>
        <w:bottom w:val="none" w:sz="0" w:space="0" w:color="auto"/>
        <w:right w:val="none" w:sz="0" w:space="0" w:color="auto"/>
      </w:divBdr>
    </w:div>
    <w:div w:id="1288584851">
      <w:bodyDiv w:val="1"/>
      <w:marLeft w:val="0"/>
      <w:marRight w:val="0"/>
      <w:marTop w:val="0"/>
      <w:marBottom w:val="0"/>
      <w:divBdr>
        <w:top w:val="none" w:sz="0" w:space="0" w:color="auto"/>
        <w:left w:val="none" w:sz="0" w:space="0" w:color="auto"/>
        <w:bottom w:val="none" w:sz="0" w:space="0" w:color="auto"/>
        <w:right w:val="none" w:sz="0" w:space="0" w:color="auto"/>
      </w:divBdr>
    </w:div>
    <w:div w:id="1289625695">
      <w:bodyDiv w:val="1"/>
      <w:marLeft w:val="0"/>
      <w:marRight w:val="0"/>
      <w:marTop w:val="0"/>
      <w:marBottom w:val="0"/>
      <w:divBdr>
        <w:top w:val="none" w:sz="0" w:space="0" w:color="auto"/>
        <w:left w:val="none" w:sz="0" w:space="0" w:color="auto"/>
        <w:bottom w:val="none" w:sz="0" w:space="0" w:color="auto"/>
        <w:right w:val="none" w:sz="0" w:space="0" w:color="auto"/>
      </w:divBdr>
    </w:div>
    <w:div w:id="1289706245">
      <w:bodyDiv w:val="1"/>
      <w:marLeft w:val="0"/>
      <w:marRight w:val="0"/>
      <w:marTop w:val="0"/>
      <w:marBottom w:val="0"/>
      <w:divBdr>
        <w:top w:val="none" w:sz="0" w:space="0" w:color="auto"/>
        <w:left w:val="none" w:sz="0" w:space="0" w:color="auto"/>
        <w:bottom w:val="none" w:sz="0" w:space="0" w:color="auto"/>
        <w:right w:val="none" w:sz="0" w:space="0" w:color="auto"/>
      </w:divBdr>
    </w:div>
    <w:div w:id="1292782956">
      <w:bodyDiv w:val="1"/>
      <w:marLeft w:val="0"/>
      <w:marRight w:val="0"/>
      <w:marTop w:val="0"/>
      <w:marBottom w:val="0"/>
      <w:divBdr>
        <w:top w:val="none" w:sz="0" w:space="0" w:color="auto"/>
        <w:left w:val="none" w:sz="0" w:space="0" w:color="auto"/>
        <w:bottom w:val="none" w:sz="0" w:space="0" w:color="auto"/>
        <w:right w:val="none" w:sz="0" w:space="0" w:color="auto"/>
      </w:divBdr>
    </w:div>
    <w:div w:id="1293051573">
      <w:bodyDiv w:val="1"/>
      <w:marLeft w:val="0"/>
      <w:marRight w:val="0"/>
      <w:marTop w:val="0"/>
      <w:marBottom w:val="0"/>
      <w:divBdr>
        <w:top w:val="none" w:sz="0" w:space="0" w:color="auto"/>
        <w:left w:val="none" w:sz="0" w:space="0" w:color="auto"/>
        <w:bottom w:val="none" w:sz="0" w:space="0" w:color="auto"/>
        <w:right w:val="none" w:sz="0" w:space="0" w:color="auto"/>
      </w:divBdr>
    </w:div>
    <w:div w:id="1293360776">
      <w:bodyDiv w:val="1"/>
      <w:marLeft w:val="0"/>
      <w:marRight w:val="0"/>
      <w:marTop w:val="0"/>
      <w:marBottom w:val="0"/>
      <w:divBdr>
        <w:top w:val="none" w:sz="0" w:space="0" w:color="auto"/>
        <w:left w:val="none" w:sz="0" w:space="0" w:color="auto"/>
        <w:bottom w:val="none" w:sz="0" w:space="0" w:color="auto"/>
        <w:right w:val="none" w:sz="0" w:space="0" w:color="auto"/>
      </w:divBdr>
    </w:div>
    <w:div w:id="1293444717">
      <w:bodyDiv w:val="1"/>
      <w:marLeft w:val="0"/>
      <w:marRight w:val="0"/>
      <w:marTop w:val="0"/>
      <w:marBottom w:val="0"/>
      <w:divBdr>
        <w:top w:val="none" w:sz="0" w:space="0" w:color="auto"/>
        <w:left w:val="none" w:sz="0" w:space="0" w:color="auto"/>
        <w:bottom w:val="none" w:sz="0" w:space="0" w:color="auto"/>
        <w:right w:val="none" w:sz="0" w:space="0" w:color="auto"/>
      </w:divBdr>
    </w:div>
    <w:div w:id="1293558347">
      <w:bodyDiv w:val="1"/>
      <w:marLeft w:val="0"/>
      <w:marRight w:val="0"/>
      <w:marTop w:val="0"/>
      <w:marBottom w:val="0"/>
      <w:divBdr>
        <w:top w:val="none" w:sz="0" w:space="0" w:color="auto"/>
        <w:left w:val="none" w:sz="0" w:space="0" w:color="auto"/>
        <w:bottom w:val="none" w:sz="0" w:space="0" w:color="auto"/>
        <w:right w:val="none" w:sz="0" w:space="0" w:color="auto"/>
      </w:divBdr>
    </w:div>
    <w:div w:id="1294408301">
      <w:bodyDiv w:val="1"/>
      <w:marLeft w:val="0"/>
      <w:marRight w:val="0"/>
      <w:marTop w:val="0"/>
      <w:marBottom w:val="0"/>
      <w:divBdr>
        <w:top w:val="none" w:sz="0" w:space="0" w:color="auto"/>
        <w:left w:val="none" w:sz="0" w:space="0" w:color="auto"/>
        <w:bottom w:val="none" w:sz="0" w:space="0" w:color="auto"/>
        <w:right w:val="none" w:sz="0" w:space="0" w:color="auto"/>
      </w:divBdr>
    </w:div>
    <w:div w:id="1294865471">
      <w:bodyDiv w:val="1"/>
      <w:marLeft w:val="0"/>
      <w:marRight w:val="0"/>
      <w:marTop w:val="0"/>
      <w:marBottom w:val="0"/>
      <w:divBdr>
        <w:top w:val="none" w:sz="0" w:space="0" w:color="auto"/>
        <w:left w:val="none" w:sz="0" w:space="0" w:color="auto"/>
        <w:bottom w:val="none" w:sz="0" w:space="0" w:color="auto"/>
        <w:right w:val="none" w:sz="0" w:space="0" w:color="auto"/>
      </w:divBdr>
    </w:div>
    <w:div w:id="1295216629">
      <w:bodyDiv w:val="1"/>
      <w:marLeft w:val="0"/>
      <w:marRight w:val="0"/>
      <w:marTop w:val="0"/>
      <w:marBottom w:val="0"/>
      <w:divBdr>
        <w:top w:val="none" w:sz="0" w:space="0" w:color="auto"/>
        <w:left w:val="none" w:sz="0" w:space="0" w:color="auto"/>
        <w:bottom w:val="none" w:sz="0" w:space="0" w:color="auto"/>
        <w:right w:val="none" w:sz="0" w:space="0" w:color="auto"/>
      </w:divBdr>
    </w:div>
    <w:div w:id="1295478811">
      <w:bodyDiv w:val="1"/>
      <w:marLeft w:val="0"/>
      <w:marRight w:val="0"/>
      <w:marTop w:val="0"/>
      <w:marBottom w:val="0"/>
      <w:divBdr>
        <w:top w:val="none" w:sz="0" w:space="0" w:color="auto"/>
        <w:left w:val="none" w:sz="0" w:space="0" w:color="auto"/>
        <w:bottom w:val="none" w:sz="0" w:space="0" w:color="auto"/>
        <w:right w:val="none" w:sz="0" w:space="0" w:color="auto"/>
      </w:divBdr>
    </w:div>
    <w:div w:id="1298339776">
      <w:bodyDiv w:val="1"/>
      <w:marLeft w:val="0"/>
      <w:marRight w:val="0"/>
      <w:marTop w:val="0"/>
      <w:marBottom w:val="0"/>
      <w:divBdr>
        <w:top w:val="none" w:sz="0" w:space="0" w:color="auto"/>
        <w:left w:val="none" w:sz="0" w:space="0" w:color="auto"/>
        <w:bottom w:val="none" w:sz="0" w:space="0" w:color="auto"/>
        <w:right w:val="none" w:sz="0" w:space="0" w:color="auto"/>
      </w:divBdr>
    </w:div>
    <w:div w:id="1298687136">
      <w:bodyDiv w:val="1"/>
      <w:marLeft w:val="0"/>
      <w:marRight w:val="0"/>
      <w:marTop w:val="0"/>
      <w:marBottom w:val="0"/>
      <w:divBdr>
        <w:top w:val="none" w:sz="0" w:space="0" w:color="auto"/>
        <w:left w:val="none" w:sz="0" w:space="0" w:color="auto"/>
        <w:bottom w:val="none" w:sz="0" w:space="0" w:color="auto"/>
        <w:right w:val="none" w:sz="0" w:space="0" w:color="auto"/>
      </w:divBdr>
    </w:div>
    <w:div w:id="1299336339">
      <w:bodyDiv w:val="1"/>
      <w:marLeft w:val="0"/>
      <w:marRight w:val="0"/>
      <w:marTop w:val="0"/>
      <w:marBottom w:val="0"/>
      <w:divBdr>
        <w:top w:val="none" w:sz="0" w:space="0" w:color="auto"/>
        <w:left w:val="none" w:sz="0" w:space="0" w:color="auto"/>
        <w:bottom w:val="none" w:sz="0" w:space="0" w:color="auto"/>
        <w:right w:val="none" w:sz="0" w:space="0" w:color="auto"/>
      </w:divBdr>
    </w:div>
    <w:div w:id="1301812221">
      <w:bodyDiv w:val="1"/>
      <w:marLeft w:val="0"/>
      <w:marRight w:val="0"/>
      <w:marTop w:val="0"/>
      <w:marBottom w:val="0"/>
      <w:divBdr>
        <w:top w:val="none" w:sz="0" w:space="0" w:color="auto"/>
        <w:left w:val="none" w:sz="0" w:space="0" w:color="auto"/>
        <w:bottom w:val="none" w:sz="0" w:space="0" w:color="auto"/>
        <w:right w:val="none" w:sz="0" w:space="0" w:color="auto"/>
      </w:divBdr>
    </w:div>
    <w:div w:id="1302077083">
      <w:bodyDiv w:val="1"/>
      <w:marLeft w:val="0"/>
      <w:marRight w:val="0"/>
      <w:marTop w:val="0"/>
      <w:marBottom w:val="0"/>
      <w:divBdr>
        <w:top w:val="none" w:sz="0" w:space="0" w:color="auto"/>
        <w:left w:val="none" w:sz="0" w:space="0" w:color="auto"/>
        <w:bottom w:val="none" w:sz="0" w:space="0" w:color="auto"/>
        <w:right w:val="none" w:sz="0" w:space="0" w:color="auto"/>
      </w:divBdr>
    </w:div>
    <w:div w:id="1302803498">
      <w:bodyDiv w:val="1"/>
      <w:marLeft w:val="0"/>
      <w:marRight w:val="0"/>
      <w:marTop w:val="0"/>
      <w:marBottom w:val="0"/>
      <w:divBdr>
        <w:top w:val="none" w:sz="0" w:space="0" w:color="auto"/>
        <w:left w:val="none" w:sz="0" w:space="0" w:color="auto"/>
        <w:bottom w:val="none" w:sz="0" w:space="0" w:color="auto"/>
        <w:right w:val="none" w:sz="0" w:space="0" w:color="auto"/>
      </w:divBdr>
    </w:div>
    <w:div w:id="1304895961">
      <w:bodyDiv w:val="1"/>
      <w:marLeft w:val="0"/>
      <w:marRight w:val="0"/>
      <w:marTop w:val="0"/>
      <w:marBottom w:val="0"/>
      <w:divBdr>
        <w:top w:val="none" w:sz="0" w:space="0" w:color="auto"/>
        <w:left w:val="none" w:sz="0" w:space="0" w:color="auto"/>
        <w:bottom w:val="none" w:sz="0" w:space="0" w:color="auto"/>
        <w:right w:val="none" w:sz="0" w:space="0" w:color="auto"/>
      </w:divBdr>
    </w:div>
    <w:div w:id="1305507319">
      <w:bodyDiv w:val="1"/>
      <w:marLeft w:val="0"/>
      <w:marRight w:val="0"/>
      <w:marTop w:val="0"/>
      <w:marBottom w:val="0"/>
      <w:divBdr>
        <w:top w:val="none" w:sz="0" w:space="0" w:color="auto"/>
        <w:left w:val="none" w:sz="0" w:space="0" w:color="auto"/>
        <w:bottom w:val="none" w:sz="0" w:space="0" w:color="auto"/>
        <w:right w:val="none" w:sz="0" w:space="0" w:color="auto"/>
      </w:divBdr>
    </w:div>
    <w:div w:id="1305547054">
      <w:bodyDiv w:val="1"/>
      <w:marLeft w:val="0"/>
      <w:marRight w:val="0"/>
      <w:marTop w:val="0"/>
      <w:marBottom w:val="0"/>
      <w:divBdr>
        <w:top w:val="none" w:sz="0" w:space="0" w:color="auto"/>
        <w:left w:val="none" w:sz="0" w:space="0" w:color="auto"/>
        <w:bottom w:val="none" w:sz="0" w:space="0" w:color="auto"/>
        <w:right w:val="none" w:sz="0" w:space="0" w:color="auto"/>
      </w:divBdr>
    </w:div>
    <w:div w:id="1305618721">
      <w:bodyDiv w:val="1"/>
      <w:marLeft w:val="0"/>
      <w:marRight w:val="0"/>
      <w:marTop w:val="0"/>
      <w:marBottom w:val="0"/>
      <w:divBdr>
        <w:top w:val="none" w:sz="0" w:space="0" w:color="auto"/>
        <w:left w:val="none" w:sz="0" w:space="0" w:color="auto"/>
        <w:bottom w:val="none" w:sz="0" w:space="0" w:color="auto"/>
        <w:right w:val="none" w:sz="0" w:space="0" w:color="auto"/>
      </w:divBdr>
    </w:div>
    <w:div w:id="1306812278">
      <w:bodyDiv w:val="1"/>
      <w:marLeft w:val="0"/>
      <w:marRight w:val="0"/>
      <w:marTop w:val="0"/>
      <w:marBottom w:val="0"/>
      <w:divBdr>
        <w:top w:val="none" w:sz="0" w:space="0" w:color="auto"/>
        <w:left w:val="none" w:sz="0" w:space="0" w:color="auto"/>
        <w:bottom w:val="none" w:sz="0" w:space="0" w:color="auto"/>
        <w:right w:val="none" w:sz="0" w:space="0" w:color="auto"/>
      </w:divBdr>
    </w:div>
    <w:div w:id="1306814600">
      <w:bodyDiv w:val="1"/>
      <w:marLeft w:val="0"/>
      <w:marRight w:val="0"/>
      <w:marTop w:val="0"/>
      <w:marBottom w:val="0"/>
      <w:divBdr>
        <w:top w:val="none" w:sz="0" w:space="0" w:color="auto"/>
        <w:left w:val="none" w:sz="0" w:space="0" w:color="auto"/>
        <w:bottom w:val="none" w:sz="0" w:space="0" w:color="auto"/>
        <w:right w:val="none" w:sz="0" w:space="0" w:color="auto"/>
      </w:divBdr>
    </w:div>
    <w:div w:id="1306936139">
      <w:bodyDiv w:val="1"/>
      <w:marLeft w:val="0"/>
      <w:marRight w:val="0"/>
      <w:marTop w:val="0"/>
      <w:marBottom w:val="0"/>
      <w:divBdr>
        <w:top w:val="none" w:sz="0" w:space="0" w:color="auto"/>
        <w:left w:val="none" w:sz="0" w:space="0" w:color="auto"/>
        <w:bottom w:val="none" w:sz="0" w:space="0" w:color="auto"/>
        <w:right w:val="none" w:sz="0" w:space="0" w:color="auto"/>
      </w:divBdr>
    </w:div>
    <w:div w:id="1307471943">
      <w:bodyDiv w:val="1"/>
      <w:marLeft w:val="0"/>
      <w:marRight w:val="0"/>
      <w:marTop w:val="0"/>
      <w:marBottom w:val="0"/>
      <w:divBdr>
        <w:top w:val="none" w:sz="0" w:space="0" w:color="auto"/>
        <w:left w:val="none" w:sz="0" w:space="0" w:color="auto"/>
        <w:bottom w:val="none" w:sz="0" w:space="0" w:color="auto"/>
        <w:right w:val="none" w:sz="0" w:space="0" w:color="auto"/>
      </w:divBdr>
    </w:div>
    <w:div w:id="1307583508">
      <w:bodyDiv w:val="1"/>
      <w:marLeft w:val="0"/>
      <w:marRight w:val="0"/>
      <w:marTop w:val="0"/>
      <w:marBottom w:val="0"/>
      <w:divBdr>
        <w:top w:val="none" w:sz="0" w:space="0" w:color="auto"/>
        <w:left w:val="none" w:sz="0" w:space="0" w:color="auto"/>
        <w:bottom w:val="none" w:sz="0" w:space="0" w:color="auto"/>
        <w:right w:val="none" w:sz="0" w:space="0" w:color="auto"/>
      </w:divBdr>
    </w:div>
    <w:div w:id="1308558342">
      <w:bodyDiv w:val="1"/>
      <w:marLeft w:val="0"/>
      <w:marRight w:val="0"/>
      <w:marTop w:val="0"/>
      <w:marBottom w:val="0"/>
      <w:divBdr>
        <w:top w:val="none" w:sz="0" w:space="0" w:color="auto"/>
        <w:left w:val="none" w:sz="0" w:space="0" w:color="auto"/>
        <w:bottom w:val="none" w:sz="0" w:space="0" w:color="auto"/>
        <w:right w:val="none" w:sz="0" w:space="0" w:color="auto"/>
      </w:divBdr>
    </w:div>
    <w:div w:id="1308625552">
      <w:bodyDiv w:val="1"/>
      <w:marLeft w:val="0"/>
      <w:marRight w:val="0"/>
      <w:marTop w:val="0"/>
      <w:marBottom w:val="0"/>
      <w:divBdr>
        <w:top w:val="none" w:sz="0" w:space="0" w:color="auto"/>
        <w:left w:val="none" w:sz="0" w:space="0" w:color="auto"/>
        <w:bottom w:val="none" w:sz="0" w:space="0" w:color="auto"/>
        <w:right w:val="none" w:sz="0" w:space="0" w:color="auto"/>
      </w:divBdr>
    </w:div>
    <w:div w:id="1309092278">
      <w:bodyDiv w:val="1"/>
      <w:marLeft w:val="0"/>
      <w:marRight w:val="0"/>
      <w:marTop w:val="0"/>
      <w:marBottom w:val="0"/>
      <w:divBdr>
        <w:top w:val="none" w:sz="0" w:space="0" w:color="auto"/>
        <w:left w:val="none" w:sz="0" w:space="0" w:color="auto"/>
        <w:bottom w:val="none" w:sz="0" w:space="0" w:color="auto"/>
        <w:right w:val="none" w:sz="0" w:space="0" w:color="auto"/>
      </w:divBdr>
    </w:div>
    <w:div w:id="1309507051">
      <w:bodyDiv w:val="1"/>
      <w:marLeft w:val="0"/>
      <w:marRight w:val="0"/>
      <w:marTop w:val="0"/>
      <w:marBottom w:val="0"/>
      <w:divBdr>
        <w:top w:val="none" w:sz="0" w:space="0" w:color="auto"/>
        <w:left w:val="none" w:sz="0" w:space="0" w:color="auto"/>
        <w:bottom w:val="none" w:sz="0" w:space="0" w:color="auto"/>
        <w:right w:val="none" w:sz="0" w:space="0" w:color="auto"/>
      </w:divBdr>
    </w:div>
    <w:div w:id="1311128861">
      <w:bodyDiv w:val="1"/>
      <w:marLeft w:val="0"/>
      <w:marRight w:val="0"/>
      <w:marTop w:val="0"/>
      <w:marBottom w:val="0"/>
      <w:divBdr>
        <w:top w:val="none" w:sz="0" w:space="0" w:color="auto"/>
        <w:left w:val="none" w:sz="0" w:space="0" w:color="auto"/>
        <w:bottom w:val="none" w:sz="0" w:space="0" w:color="auto"/>
        <w:right w:val="none" w:sz="0" w:space="0" w:color="auto"/>
      </w:divBdr>
    </w:div>
    <w:div w:id="1311901832">
      <w:bodyDiv w:val="1"/>
      <w:marLeft w:val="0"/>
      <w:marRight w:val="0"/>
      <w:marTop w:val="0"/>
      <w:marBottom w:val="0"/>
      <w:divBdr>
        <w:top w:val="none" w:sz="0" w:space="0" w:color="auto"/>
        <w:left w:val="none" w:sz="0" w:space="0" w:color="auto"/>
        <w:bottom w:val="none" w:sz="0" w:space="0" w:color="auto"/>
        <w:right w:val="none" w:sz="0" w:space="0" w:color="auto"/>
      </w:divBdr>
    </w:div>
    <w:div w:id="1314483034">
      <w:bodyDiv w:val="1"/>
      <w:marLeft w:val="0"/>
      <w:marRight w:val="0"/>
      <w:marTop w:val="0"/>
      <w:marBottom w:val="0"/>
      <w:divBdr>
        <w:top w:val="none" w:sz="0" w:space="0" w:color="auto"/>
        <w:left w:val="none" w:sz="0" w:space="0" w:color="auto"/>
        <w:bottom w:val="none" w:sz="0" w:space="0" w:color="auto"/>
        <w:right w:val="none" w:sz="0" w:space="0" w:color="auto"/>
      </w:divBdr>
    </w:div>
    <w:div w:id="1315060336">
      <w:bodyDiv w:val="1"/>
      <w:marLeft w:val="0"/>
      <w:marRight w:val="0"/>
      <w:marTop w:val="0"/>
      <w:marBottom w:val="0"/>
      <w:divBdr>
        <w:top w:val="none" w:sz="0" w:space="0" w:color="auto"/>
        <w:left w:val="none" w:sz="0" w:space="0" w:color="auto"/>
        <w:bottom w:val="none" w:sz="0" w:space="0" w:color="auto"/>
        <w:right w:val="none" w:sz="0" w:space="0" w:color="auto"/>
      </w:divBdr>
    </w:div>
    <w:div w:id="1315257096">
      <w:bodyDiv w:val="1"/>
      <w:marLeft w:val="0"/>
      <w:marRight w:val="0"/>
      <w:marTop w:val="0"/>
      <w:marBottom w:val="0"/>
      <w:divBdr>
        <w:top w:val="none" w:sz="0" w:space="0" w:color="auto"/>
        <w:left w:val="none" w:sz="0" w:space="0" w:color="auto"/>
        <w:bottom w:val="none" w:sz="0" w:space="0" w:color="auto"/>
        <w:right w:val="none" w:sz="0" w:space="0" w:color="auto"/>
      </w:divBdr>
    </w:div>
    <w:div w:id="1315986576">
      <w:bodyDiv w:val="1"/>
      <w:marLeft w:val="0"/>
      <w:marRight w:val="0"/>
      <w:marTop w:val="0"/>
      <w:marBottom w:val="0"/>
      <w:divBdr>
        <w:top w:val="none" w:sz="0" w:space="0" w:color="auto"/>
        <w:left w:val="none" w:sz="0" w:space="0" w:color="auto"/>
        <w:bottom w:val="none" w:sz="0" w:space="0" w:color="auto"/>
        <w:right w:val="none" w:sz="0" w:space="0" w:color="auto"/>
      </w:divBdr>
    </w:div>
    <w:div w:id="1316450226">
      <w:bodyDiv w:val="1"/>
      <w:marLeft w:val="0"/>
      <w:marRight w:val="0"/>
      <w:marTop w:val="0"/>
      <w:marBottom w:val="0"/>
      <w:divBdr>
        <w:top w:val="none" w:sz="0" w:space="0" w:color="auto"/>
        <w:left w:val="none" w:sz="0" w:space="0" w:color="auto"/>
        <w:bottom w:val="none" w:sz="0" w:space="0" w:color="auto"/>
        <w:right w:val="none" w:sz="0" w:space="0" w:color="auto"/>
      </w:divBdr>
    </w:div>
    <w:div w:id="1316639144">
      <w:bodyDiv w:val="1"/>
      <w:marLeft w:val="0"/>
      <w:marRight w:val="0"/>
      <w:marTop w:val="0"/>
      <w:marBottom w:val="0"/>
      <w:divBdr>
        <w:top w:val="none" w:sz="0" w:space="0" w:color="auto"/>
        <w:left w:val="none" w:sz="0" w:space="0" w:color="auto"/>
        <w:bottom w:val="none" w:sz="0" w:space="0" w:color="auto"/>
        <w:right w:val="none" w:sz="0" w:space="0" w:color="auto"/>
      </w:divBdr>
    </w:div>
    <w:div w:id="1316642134">
      <w:bodyDiv w:val="1"/>
      <w:marLeft w:val="0"/>
      <w:marRight w:val="0"/>
      <w:marTop w:val="0"/>
      <w:marBottom w:val="0"/>
      <w:divBdr>
        <w:top w:val="none" w:sz="0" w:space="0" w:color="auto"/>
        <w:left w:val="none" w:sz="0" w:space="0" w:color="auto"/>
        <w:bottom w:val="none" w:sz="0" w:space="0" w:color="auto"/>
        <w:right w:val="none" w:sz="0" w:space="0" w:color="auto"/>
      </w:divBdr>
    </w:div>
    <w:div w:id="1317151481">
      <w:bodyDiv w:val="1"/>
      <w:marLeft w:val="0"/>
      <w:marRight w:val="0"/>
      <w:marTop w:val="0"/>
      <w:marBottom w:val="0"/>
      <w:divBdr>
        <w:top w:val="none" w:sz="0" w:space="0" w:color="auto"/>
        <w:left w:val="none" w:sz="0" w:space="0" w:color="auto"/>
        <w:bottom w:val="none" w:sz="0" w:space="0" w:color="auto"/>
        <w:right w:val="none" w:sz="0" w:space="0" w:color="auto"/>
      </w:divBdr>
    </w:div>
    <w:div w:id="1317221264">
      <w:bodyDiv w:val="1"/>
      <w:marLeft w:val="0"/>
      <w:marRight w:val="0"/>
      <w:marTop w:val="0"/>
      <w:marBottom w:val="0"/>
      <w:divBdr>
        <w:top w:val="none" w:sz="0" w:space="0" w:color="auto"/>
        <w:left w:val="none" w:sz="0" w:space="0" w:color="auto"/>
        <w:bottom w:val="none" w:sz="0" w:space="0" w:color="auto"/>
        <w:right w:val="none" w:sz="0" w:space="0" w:color="auto"/>
      </w:divBdr>
    </w:div>
    <w:div w:id="1317416810">
      <w:bodyDiv w:val="1"/>
      <w:marLeft w:val="0"/>
      <w:marRight w:val="0"/>
      <w:marTop w:val="0"/>
      <w:marBottom w:val="0"/>
      <w:divBdr>
        <w:top w:val="none" w:sz="0" w:space="0" w:color="auto"/>
        <w:left w:val="none" w:sz="0" w:space="0" w:color="auto"/>
        <w:bottom w:val="none" w:sz="0" w:space="0" w:color="auto"/>
        <w:right w:val="none" w:sz="0" w:space="0" w:color="auto"/>
      </w:divBdr>
    </w:div>
    <w:div w:id="1318340891">
      <w:bodyDiv w:val="1"/>
      <w:marLeft w:val="0"/>
      <w:marRight w:val="0"/>
      <w:marTop w:val="0"/>
      <w:marBottom w:val="0"/>
      <w:divBdr>
        <w:top w:val="none" w:sz="0" w:space="0" w:color="auto"/>
        <w:left w:val="none" w:sz="0" w:space="0" w:color="auto"/>
        <w:bottom w:val="none" w:sz="0" w:space="0" w:color="auto"/>
        <w:right w:val="none" w:sz="0" w:space="0" w:color="auto"/>
      </w:divBdr>
    </w:div>
    <w:div w:id="1318532377">
      <w:bodyDiv w:val="1"/>
      <w:marLeft w:val="0"/>
      <w:marRight w:val="0"/>
      <w:marTop w:val="0"/>
      <w:marBottom w:val="0"/>
      <w:divBdr>
        <w:top w:val="none" w:sz="0" w:space="0" w:color="auto"/>
        <w:left w:val="none" w:sz="0" w:space="0" w:color="auto"/>
        <w:bottom w:val="none" w:sz="0" w:space="0" w:color="auto"/>
        <w:right w:val="none" w:sz="0" w:space="0" w:color="auto"/>
      </w:divBdr>
      <w:divsChild>
        <w:div w:id="4599225">
          <w:marLeft w:val="0"/>
          <w:marRight w:val="0"/>
          <w:marTop w:val="0"/>
          <w:marBottom w:val="0"/>
          <w:divBdr>
            <w:top w:val="none" w:sz="0" w:space="0" w:color="auto"/>
            <w:left w:val="none" w:sz="0" w:space="0" w:color="auto"/>
            <w:bottom w:val="none" w:sz="0" w:space="0" w:color="auto"/>
            <w:right w:val="none" w:sz="0" w:space="0" w:color="auto"/>
          </w:divBdr>
        </w:div>
        <w:div w:id="57016378">
          <w:marLeft w:val="0"/>
          <w:marRight w:val="0"/>
          <w:marTop w:val="0"/>
          <w:marBottom w:val="0"/>
          <w:divBdr>
            <w:top w:val="none" w:sz="0" w:space="0" w:color="auto"/>
            <w:left w:val="none" w:sz="0" w:space="0" w:color="auto"/>
            <w:bottom w:val="none" w:sz="0" w:space="0" w:color="auto"/>
            <w:right w:val="none" w:sz="0" w:space="0" w:color="auto"/>
          </w:divBdr>
        </w:div>
        <w:div w:id="60569537">
          <w:marLeft w:val="0"/>
          <w:marRight w:val="0"/>
          <w:marTop w:val="0"/>
          <w:marBottom w:val="0"/>
          <w:divBdr>
            <w:top w:val="none" w:sz="0" w:space="0" w:color="auto"/>
            <w:left w:val="none" w:sz="0" w:space="0" w:color="auto"/>
            <w:bottom w:val="none" w:sz="0" w:space="0" w:color="auto"/>
            <w:right w:val="none" w:sz="0" w:space="0" w:color="auto"/>
          </w:divBdr>
        </w:div>
        <w:div w:id="211767999">
          <w:marLeft w:val="0"/>
          <w:marRight w:val="0"/>
          <w:marTop w:val="0"/>
          <w:marBottom w:val="0"/>
          <w:divBdr>
            <w:top w:val="none" w:sz="0" w:space="0" w:color="auto"/>
            <w:left w:val="none" w:sz="0" w:space="0" w:color="auto"/>
            <w:bottom w:val="none" w:sz="0" w:space="0" w:color="auto"/>
            <w:right w:val="none" w:sz="0" w:space="0" w:color="auto"/>
          </w:divBdr>
        </w:div>
        <w:div w:id="326784784">
          <w:marLeft w:val="0"/>
          <w:marRight w:val="0"/>
          <w:marTop w:val="0"/>
          <w:marBottom w:val="0"/>
          <w:divBdr>
            <w:top w:val="none" w:sz="0" w:space="0" w:color="auto"/>
            <w:left w:val="none" w:sz="0" w:space="0" w:color="auto"/>
            <w:bottom w:val="none" w:sz="0" w:space="0" w:color="auto"/>
            <w:right w:val="none" w:sz="0" w:space="0" w:color="auto"/>
          </w:divBdr>
        </w:div>
        <w:div w:id="362362992">
          <w:marLeft w:val="0"/>
          <w:marRight w:val="0"/>
          <w:marTop w:val="0"/>
          <w:marBottom w:val="0"/>
          <w:divBdr>
            <w:top w:val="none" w:sz="0" w:space="0" w:color="auto"/>
            <w:left w:val="none" w:sz="0" w:space="0" w:color="auto"/>
            <w:bottom w:val="none" w:sz="0" w:space="0" w:color="auto"/>
            <w:right w:val="none" w:sz="0" w:space="0" w:color="auto"/>
          </w:divBdr>
        </w:div>
        <w:div w:id="386073165">
          <w:marLeft w:val="0"/>
          <w:marRight w:val="0"/>
          <w:marTop w:val="0"/>
          <w:marBottom w:val="0"/>
          <w:divBdr>
            <w:top w:val="none" w:sz="0" w:space="0" w:color="auto"/>
            <w:left w:val="none" w:sz="0" w:space="0" w:color="auto"/>
            <w:bottom w:val="none" w:sz="0" w:space="0" w:color="auto"/>
            <w:right w:val="none" w:sz="0" w:space="0" w:color="auto"/>
          </w:divBdr>
        </w:div>
        <w:div w:id="400950542">
          <w:marLeft w:val="0"/>
          <w:marRight w:val="0"/>
          <w:marTop w:val="0"/>
          <w:marBottom w:val="0"/>
          <w:divBdr>
            <w:top w:val="none" w:sz="0" w:space="0" w:color="auto"/>
            <w:left w:val="none" w:sz="0" w:space="0" w:color="auto"/>
            <w:bottom w:val="none" w:sz="0" w:space="0" w:color="auto"/>
            <w:right w:val="none" w:sz="0" w:space="0" w:color="auto"/>
          </w:divBdr>
        </w:div>
        <w:div w:id="405686653">
          <w:marLeft w:val="0"/>
          <w:marRight w:val="0"/>
          <w:marTop w:val="0"/>
          <w:marBottom w:val="0"/>
          <w:divBdr>
            <w:top w:val="none" w:sz="0" w:space="0" w:color="auto"/>
            <w:left w:val="none" w:sz="0" w:space="0" w:color="auto"/>
            <w:bottom w:val="none" w:sz="0" w:space="0" w:color="auto"/>
            <w:right w:val="none" w:sz="0" w:space="0" w:color="auto"/>
          </w:divBdr>
        </w:div>
        <w:div w:id="843059341">
          <w:marLeft w:val="0"/>
          <w:marRight w:val="0"/>
          <w:marTop w:val="0"/>
          <w:marBottom w:val="0"/>
          <w:divBdr>
            <w:top w:val="none" w:sz="0" w:space="0" w:color="auto"/>
            <w:left w:val="none" w:sz="0" w:space="0" w:color="auto"/>
            <w:bottom w:val="none" w:sz="0" w:space="0" w:color="auto"/>
            <w:right w:val="none" w:sz="0" w:space="0" w:color="auto"/>
          </w:divBdr>
        </w:div>
        <w:div w:id="900021414">
          <w:marLeft w:val="0"/>
          <w:marRight w:val="0"/>
          <w:marTop w:val="0"/>
          <w:marBottom w:val="0"/>
          <w:divBdr>
            <w:top w:val="none" w:sz="0" w:space="0" w:color="auto"/>
            <w:left w:val="none" w:sz="0" w:space="0" w:color="auto"/>
            <w:bottom w:val="none" w:sz="0" w:space="0" w:color="auto"/>
            <w:right w:val="none" w:sz="0" w:space="0" w:color="auto"/>
          </w:divBdr>
        </w:div>
        <w:div w:id="967860763">
          <w:marLeft w:val="0"/>
          <w:marRight w:val="0"/>
          <w:marTop w:val="0"/>
          <w:marBottom w:val="0"/>
          <w:divBdr>
            <w:top w:val="none" w:sz="0" w:space="0" w:color="auto"/>
            <w:left w:val="none" w:sz="0" w:space="0" w:color="auto"/>
            <w:bottom w:val="none" w:sz="0" w:space="0" w:color="auto"/>
            <w:right w:val="none" w:sz="0" w:space="0" w:color="auto"/>
          </w:divBdr>
        </w:div>
        <w:div w:id="1019699038">
          <w:marLeft w:val="0"/>
          <w:marRight w:val="0"/>
          <w:marTop w:val="0"/>
          <w:marBottom w:val="0"/>
          <w:divBdr>
            <w:top w:val="none" w:sz="0" w:space="0" w:color="auto"/>
            <w:left w:val="none" w:sz="0" w:space="0" w:color="auto"/>
            <w:bottom w:val="none" w:sz="0" w:space="0" w:color="auto"/>
            <w:right w:val="none" w:sz="0" w:space="0" w:color="auto"/>
          </w:divBdr>
        </w:div>
        <w:div w:id="1073894155">
          <w:marLeft w:val="0"/>
          <w:marRight w:val="0"/>
          <w:marTop w:val="0"/>
          <w:marBottom w:val="0"/>
          <w:divBdr>
            <w:top w:val="none" w:sz="0" w:space="0" w:color="auto"/>
            <w:left w:val="none" w:sz="0" w:space="0" w:color="auto"/>
            <w:bottom w:val="none" w:sz="0" w:space="0" w:color="auto"/>
            <w:right w:val="none" w:sz="0" w:space="0" w:color="auto"/>
          </w:divBdr>
        </w:div>
        <w:div w:id="1149202356">
          <w:marLeft w:val="0"/>
          <w:marRight w:val="0"/>
          <w:marTop w:val="0"/>
          <w:marBottom w:val="0"/>
          <w:divBdr>
            <w:top w:val="none" w:sz="0" w:space="0" w:color="auto"/>
            <w:left w:val="none" w:sz="0" w:space="0" w:color="auto"/>
            <w:bottom w:val="none" w:sz="0" w:space="0" w:color="auto"/>
            <w:right w:val="none" w:sz="0" w:space="0" w:color="auto"/>
          </w:divBdr>
        </w:div>
        <w:div w:id="1169905617">
          <w:marLeft w:val="0"/>
          <w:marRight w:val="0"/>
          <w:marTop w:val="0"/>
          <w:marBottom w:val="0"/>
          <w:divBdr>
            <w:top w:val="none" w:sz="0" w:space="0" w:color="auto"/>
            <w:left w:val="none" w:sz="0" w:space="0" w:color="auto"/>
            <w:bottom w:val="none" w:sz="0" w:space="0" w:color="auto"/>
            <w:right w:val="none" w:sz="0" w:space="0" w:color="auto"/>
          </w:divBdr>
        </w:div>
        <w:div w:id="1206992572">
          <w:marLeft w:val="0"/>
          <w:marRight w:val="0"/>
          <w:marTop w:val="0"/>
          <w:marBottom w:val="0"/>
          <w:divBdr>
            <w:top w:val="none" w:sz="0" w:space="0" w:color="auto"/>
            <w:left w:val="none" w:sz="0" w:space="0" w:color="auto"/>
            <w:bottom w:val="none" w:sz="0" w:space="0" w:color="auto"/>
            <w:right w:val="none" w:sz="0" w:space="0" w:color="auto"/>
          </w:divBdr>
        </w:div>
        <w:div w:id="1218319232">
          <w:marLeft w:val="0"/>
          <w:marRight w:val="0"/>
          <w:marTop w:val="0"/>
          <w:marBottom w:val="0"/>
          <w:divBdr>
            <w:top w:val="none" w:sz="0" w:space="0" w:color="auto"/>
            <w:left w:val="none" w:sz="0" w:space="0" w:color="auto"/>
            <w:bottom w:val="none" w:sz="0" w:space="0" w:color="auto"/>
            <w:right w:val="none" w:sz="0" w:space="0" w:color="auto"/>
          </w:divBdr>
        </w:div>
        <w:div w:id="1241675237">
          <w:marLeft w:val="0"/>
          <w:marRight w:val="0"/>
          <w:marTop w:val="0"/>
          <w:marBottom w:val="0"/>
          <w:divBdr>
            <w:top w:val="none" w:sz="0" w:space="0" w:color="auto"/>
            <w:left w:val="none" w:sz="0" w:space="0" w:color="auto"/>
            <w:bottom w:val="none" w:sz="0" w:space="0" w:color="auto"/>
            <w:right w:val="none" w:sz="0" w:space="0" w:color="auto"/>
          </w:divBdr>
        </w:div>
        <w:div w:id="1294827514">
          <w:marLeft w:val="0"/>
          <w:marRight w:val="0"/>
          <w:marTop w:val="0"/>
          <w:marBottom w:val="0"/>
          <w:divBdr>
            <w:top w:val="none" w:sz="0" w:space="0" w:color="auto"/>
            <w:left w:val="none" w:sz="0" w:space="0" w:color="auto"/>
            <w:bottom w:val="none" w:sz="0" w:space="0" w:color="auto"/>
            <w:right w:val="none" w:sz="0" w:space="0" w:color="auto"/>
          </w:divBdr>
        </w:div>
        <w:div w:id="1538354881">
          <w:marLeft w:val="0"/>
          <w:marRight w:val="0"/>
          <w:marTop w:val="0"/>
          <w:marBottom w:val="0"/>
          <w:divBdr>
            <w:top w:val="none" w:sz="0" w:space="0" w:color="auto"/>
            <w:left w:val="none" w:sz="0" w:space="0" w:color="auto"/>
            <w:bottom w:val="none" w:sz="0" w:space="0" w:color="auto"/>
            <w:right w:val="none" w:sz="0" w:space="0" w:color="auto"/>
          </w:divBdr>
        </w:div>
        <w:div w:id="1972591244">
          <w:marLeft w:val="0"/>
          <w:marRight w:val="0"/>
          <w:marTop w:val="0"/>
          <w:marBottom w:val="0"/>
          <w:divBdr>
            <w:top w:val="none" w:sz="0" w:space="0" w:color="auto"/>
            <w:left w:val="none" w:sz="0" w:space="0" w:color="auto"/>
            <w:bottom w:val="none" w:sz="0" w:space="0" w:color="auto"/>
            <w:right w:val="none" w:sz="0" w:space="0" w:color="auto"/>
          </w:divBdr>
        </w:div>
        <w:div w:id="2011591763">
          <w:marLeft w:val="0"/>
          <w:marRight w:val="0"/>
          <w:marTop w:val="0"/>
          <w:marBottom w:val="0"/>
          <w:divBdr>
            <w:top w:val="none" w:sz="0" w:space="0" w:color="auto"/>
            <w:left w:val="none" w:sz="0" w:space="0" w:color="auto"/>
            <w:bottom w:val="none" w:sz="0" w:space="0" w:color="auto"/>
            <w:right w:val="none" w:sz="0" w:space="0" w:color="auto"/>
          </w:divBdr>
        </w:div>
        <w:div w:id="2133745095">
          <w:marLeft w:val="0"/>
          <w:marRight w:val="0"/>
          <w:marTop w:val="0"/>
          <w:marBottom w:val="0"/>
          <w:divBdr>
            <w:top w:val="none" w:sz="0" w:space="0" w:color="auto"/>
            <w:left w:val="none" w:sz="0" w:space="0" w:color="auto"/>
            <w:bottom w:val="none" w:sz="0" w:space="0" w:color="auto"/>
            <w:right w:val="none" w:sz="0" w:space="0" w:color="auto"/>
          </w:divBdr>
        </w:div>
      </w:divsChild>
    </w:div>
    <w:div w:id="1319381463">
      <w:bodyDiv w:val="1"/>
      <w:marLeft w:val="0"/>
      <w:marRight w:val="0"/>
      <w:marTop w:val="0"/>
      <w:marBottom w:val="0"/>
      <w:divBdr>
        <w:top w:val="none" w:sz="0" w:space="0" w:color="auto"/>
        <w:left w:val="none" w:sz="0" w:space="0" w:color="auto"/>
        <w:bottom w:val="none" w:sz="0" w:space="0" w:color="auto"/>
        <w:right w:val="none" w:sz="0" w:space="0" w:color="auto"/>
      </w:divBdr>
    </w:div>
    <w:div w:id="1319722525">
      <w:bodyDiv w:val="1"/>
      <w:marLeft w:val="0"/>
      <w:marRight w:val="0"/>
      <w:marTop w:val="0"/>
      <w:marBottom w:val="0"/>
      <w:divBdr>
        <w:top w:val="none" w:sz="0" w:space="0" w:color="auto"/>
        <w:left w:val="none" w:sz="0" w:space="0" w:color="auto"/>
        <w:bottom w:val="none" w:sz="0" w:space="0" w:color="auto"/>
        <w:right w:val="none" w:sz="0" w:space="0" w:color="auto"/>
      </w:divBdr>
    </w:div>
    <w:div w:id="1320498203">
      <w:bodyDiv w:val="1"/>
      <w:marLeft w:val="0"/>
      <w:marRight w:val="0"/>
      <w:marTop w:val="0"/>
      <w:marBottom w:val="0"/>
      <w:divBdr>
        <w:top w:val="none" w:sz="0" w:space="0" w:color="auto"/>
        <w:left w:val="none" w:sz="0" w:space="0" w:color="auto"/>
        <w:bottom w:val="none" w:sz="0" w:space="0" w:color="auto"/>
        <w:right w:val="none" w:sz="0" w:space="0" w:color="auto"/>
      </w:divBdr>
    </w:div>
    <w:div w:id="1321427484">
      <w:bodyDiv w:val="1"/>
      <w:marLeft w:val="0"/>
      <w:marRight w:val="0"/>
      <w:marTop w:val="0"/>
      <w:marBottom w:val="0"/>
      <w:divBdr>
        <w:top w:val="none" w:sz="0" w:space="0" w:color="auto"/>
        <w:left w:val="none" w:sz="0" w:space="0" w:color="auto"/>
        <w:bottom w:val="none" w:sz="0" w:space="0" w:color="auto"/>
        <w:right w:val="none" w:sz="0" w:space="0" w:color="auto"/>
      </w:divBdr>
    </w:div>
    <w:div w:id="1321811396">
      <w:bodyDiv w:val="1"/>
      <w:marLeft w:val="0"/>
      <w:marRight w:val="0"/>
      <w:marTop w:val="0"/>
      <w:marBottom w:val="0"/>
      <w:divBdr>
        <w:top w:val="none" w:sz="0" w:space="0" w:color="auto"/>
        <w:left w:val="none" w:sz="0" w:space="0" w:color="auto"/>
        <w:bottom w:val="none" w:sz="0" w:space="0" w:color="auto"/>
        <w:right w:val="none" w:sz="0" w:space="0" w:color="auto"/>
      </w:divBdr>
    </w:div>
    <w:div w:id="1322153616">
      <w:bodyDiv w:val="1"/>
      <w:marLeft w:val="0"/>
      <w:marRight w:val="0"/>
      <w:marTop w:val="0"/>
      <w:marBottom w:val="0"/>
      <w:divBdr>
        <w:top w:val="none" w:sz="0" w:space="0" w:color="auto"/>
        <w:left w:val="none" w:sz="0" w:space="0" w:color="auto"/>
        <w:bottom w:val="none" w:sz="0" w:space="0" w:color="auto"/>
        <w:right w:val="none" w:sz="0" w:space="0" w:color="auto"/>
      </w:divBdr>
    </w:div>
    <w:div w:id="1323120497">
      <w:bodyDiv w:val="1"/>
      <w:marLeft w:val="0"/>
      <w:marRight w:val="0"/>
      <w:marTop w:val="0"/>
      <w:marBottom w:val="0"/>
      <w:divBdr>
        <w:top w:val="none" w:sz="0" w:space="0" w:color="auto"/>
        <w:left w:val="none" w:sz="0" w:space="0" w:color="auto"/>
        <w:bottom w:val="none" w:sz="0" w:space="0" w:color="auto"/>
        <w:right w:val="none" w:sz="0" w:space="0" w:color="auto"/>
      </w:divBdr>
    </w:div>
    <w:div w:id="1324235066">
      <w:bodyDiv w:val="1"/>
      <w:marLeft w:val="0"/>
      <w:marRight w:val="0"/>
      <w:marTop w:val="0"/>
      <w:marBottom w:val="0"/>
      <w:divBdr>
        <w:top w:val="none" w:sz="0" w:space="0" w:color="auto"/>
        <w:left w:val="none" w:sz="0" w:space="0" w:color="auto"/>
        <w:bottom w:val="none" w:sz="0" w:space="0" w:color="auto"/>
        <w:right w:val="none" w:sz="0" w:space="0" w:color="auto"/>
      </w:divBdr>
    </w:div>
    <w:div w:id="1325089886">
      <w:bodyDiv w:val="1"/>
      <w:marLeft w:val="0"/>
      <w:marRight w:val="0"/>
      <w:marTop w:val="0"/>
      <w:marBottom w:val="0"/>
      <w:divBdr>
        <w:top w:val="none" w:sz="0" w:space="0" w:color="auto"/>
        <w:left w:val="none" w:sz="0" w:space="0" w:color="auto"/>
        <w:bottom w:val="none" w:sz="0" w:space="0" w:color="auto"/>
        <w:right w:val="none" w:sz="0" w:space="0" w:color="auto"/>
      </w:divBdr>
    </w:div>
    <w:div w:id="1325822494">
      <w:bodyDiv w:val="1"/>
      <w:marLeft w:val="0"/>
      <w:marRight w:val="0"/>
      <w:marTop w:val="0"/>
      <w:marBottom w:val="0"/>
      <w:divBdr>
        <w:top w:val="none" w:sz="0" w:space="0" w:color="auto"/>
        <w:left w:val="none" w:sz="0" w:space="0" w:color="auto"/>
        <w:bottom w:val="none" w:sz="0" w:space="0" w:color="auto"/>
        <w:right w:val="none" w:sz="0" w:space="0" w:color="auto"/>
      </w:divBdr>
    </w:div>
    <w:div w:id="1327049220">
      <w:bodyDiv w:val="1"/>
      <w:marLeft w:val="0"/>
      <w:marRight w:val="0"/>
      <w:marTop w:val="0"/>
      <w:marBottom w:val="0"/>
      <w:divBdr>
        <w:top w:val="none" w:sz="0" w:space="0" w:color="auto"/>
        <w:left w:val="none" w:sz="0" w:space="0" w:color="auto"/>
        <w:bottom w:val="none" w:sz="0" w:space="0" w:color="auto"/>
        <w:right w:val="none" w:sz="0" w:space="0" w:color="auto"/>
      </w:divBdr>
    </w:div>
    <w:div w:id="1328292251">
      <w:bodyDiv w:val="1"/>
      <w:marLeft w:val="0"/>
      <w:marRight w:val="0"/>
      <w:marTop w:val="0"/>
      <w:marBottom w:val="0"/>
      <w:divBdr>
        <w:top w:val="none" w:sz="0" w:space="0" w:color="auto"/>
        <w:left w:val="none" w:sz="0" w:space="0" w:color="auto"/>
        <w:bottom w:val="none" w:sz="0" w:space="0" w:color="auto"/>
        <w:right w:val="none" w:sz="0" w:space="0" w:color="auto"/>
      </w:divBdr>
    </w:div>
    <w:div w:id="1330056332">
      <w:bodyDiv w:val="1"/>
      <w:marLeft w:val="0"/>
      <w:marRight w:val="0"/>
      <w:marTop w:val="0"/>
      <w:marBottom w:val="0"/>
      <w:divBdr>
        <w:top w:val="none" w:sz="0" w:space="0" w:color="auto"/>
        <w:left w:val="none" w:sz="0" w:space="0" w:color="auto"/>
        <w:bottom w:val="none" w:sz="0" w:space="0" w:color="auto"/>
        <w:right w:val="none" w:sz="0" w:space="0" w:color="auto"/>
      </w:divBdr>
    </w:div>
    <w:div w:id="1332102972">
      <w:bodyDiv w:val="1"/>
      <w:marLeft w:val="0"/>
      <w:marRight w:val="0"/>
      <w:marTop w:val="0"/>
      <w:marBottom w:val="0"/>
      <w:divBdr>
        <w:top w:val="none" w:sz="0" w:space="0" w:color="auto"/>
        <w:left w:val="none" w:sz="0" w:space="0" w:color="auto"/>
        <w:bottom w:val="none" w:sz="0" w:space="0" w:color="auto"/>
        <w:right w:val="none" w:sz="0" w:space="0" w:color="auto"/>
      </w:divBdr>
    </w:div>
    <w:div w:id="1332680649">
      <w:bodyDiv w:val="1"/>
      <w:marLeft w:val="0"/>
      <w:marRight w:val="0"/>
      <w:marTop w:val="0"/>
      <w:marBottom w:val="0"/>
      <w:divBdr>
        <w:top w:val="none" w:sz="0" w:space="0" w:color="auto"/>
        <w:left w:val="none" w:sz="0" w:space="0" w:color="auto"/>
        <w:bottom w:val="none" w:sz="0" w:space="0" w:color="auto"/>
        <w:right w:val="none" w:sz="0" w:space="0" w:color="auto"/>
      </w:divBdr>
    </w:div>
    <w:div w:id="1333340290">
      <w:bodyDiv w:val="1"/>
      <w:marLeft w:val="0"/>
      <w:marRight w:val="0"/>
      <w:marTop w:val="0"/>
      <w:marBottom w:val="0"/>
      <w:divBdr>
        <w:top w:val="none" w:sz="0" w:space="0" w:color="auto"/>
        <w:left w:val="none" w:sz="0" w:space="0" w:color="auto"/>
        <w:bottom w:val="none" w:sz="0" w:space="0" w:color="auto"/>
        <w:right w:val="none" w:sz="0" w:space="0" w:color="auto"/>
      </w:divBdr>
    </w:div>
    <w:div w:id="1335454906">
      <w:bodyDiv w:val="1"/>
      <w:marLeft w:val="0"/>
      <w:marRight w:val="0"/>
      <w:marTop w:val="0"/>
      <w:marBottom w:val="0"/>
      <w:divBdr>
        <w:top w:val="none" w:sz="0" w:space="0" w:color="auto"/>
        <w:left w:val="none" w:sz="0" w:space="0" w:color="auto"/>
        <w:bottom w:val="none" w:sz="0" w:space="0" w:color="auto"/>
        <w:right w:val="none" w:sz="0" w:space="0" w:color="auto"/>
      </w:divBdr>
    </w:div>
    <w:div w:id="1335693412">
      <w:bodyDiv w:val="1"/>
      <w:marLeft w:val="0"/>
      <w:marRight w:val="0"/>
      <w:marTop w:val="0"/>
      <w:marBottom w:val="0"/>
      <w:divBdr>
        <w:top w:val="none" w:sz="0" w:space="0" w:color="auto"/>
        <w:left w:val="none" w:sz="0" w:space="0" w:color="auto"/>
        <w:bottom w:val="none" w:sz="0" w:space="0" w:color="auto"/>
        <w:right w:val="none" w:sz="0" w:space="0" w:color="auto"/>
      </w:divBdr>
    </w:div>
    <w:div w:id="1336305332">
      <w:bodyDiv w:val="1"/>
      <w:marLeft w:val="0"/>
      <w:marRight w:val="0"/>
      <w:marTop w:val="0"/>
      <w:marBottom w:val="0"/>
      <w:divBdr>
        <w:top w:val="none" w:sz="0" w:space="0" w:color="auto"/>
        <w:left w:val="none" w:sz="0" w:space="0" w:color="auto"/>
        <w:bottom w:val="none" w:sz="0" w:space="0" w:color="auto"/>
        <w:right w:val="none" w:sz="0" w:space="0" w:color="auto"/>
      </w:divBdr>
    </w:div>
    <w:div w:id="1336348434">
      <w:bodyDiv w:val="1"/>
      <w:marLeft w:val="0"/>
      <w:marRight w:val="0"/>
      <w:marTop w:val="0"/>
      <w:marBottom w:val="0"/>
      <w:divBdr>
        <w:top w:val="none" w:sz="0" w:space="0" w:color="auto"/>
        <w:left w:val="none" w:sz="0" w:space="0" w:color="auto"/>
        <w:bottom w:val="none" w:sz="0" w:space="0" w:color="auto"/>
        <w:right w:val="none" w:sz="0" w:space="0" w:color="auto"/>
      </w:divBdr>
    </w:div>
    <w:div w:id="1336490760">
      <w:bodyDiv w:val="1"/>
      <w:marLeft w:val="0"/>
      <w:marRight w:val="0"/>
      <w:marTop w:val="0"/>
      <w:marBottom w:val="0"/>
      <w:divBdr>
        <w:top w:val="none" w:sz="0" w:space="0" w:color="auto"/>
        <w:left w:val="none" w:sz="0" w:space="0" w:color="auto"/>
        <w:bottom w:val="none" w:sz="0" w:space="0" w:color="auto"/>
        <w:right w:val="none" w:sz="0" w:space="0" w:color="auto"/>
      </w:divBdr>
    </w:div>
    <w:div w:id="1337266275">
      <w:bodyDiv w:val="1"/>
      <w:marLeft w:val="0"/>
      <w:marRight w:val="0"/>
      <w:marTop w:val="0"/>
      <w:marBottom w:val="0"/>
      <w:divBdr>
        <w:top w:val="none" w:sz="0" w:space="0" w:color="auto"/>
        <w:left w:val="none" w:sz="0" w:space="0" w:color="auto"/>
        <w:bottom w:val="none" w:sz="0" w:space="0" w:color="auto"/>
        <w:right w:val="none" w:sz="0" w:space="0" w:color="auto"/>
      </w:divBdr>
    </w:div>
    <w:div w:id="1337459506">
      <w:bodyDiv w:val="1"/>
      <w:marLeft w:val="0"/>
      <w:marRight w:val="0"/>
      <w:marTop w:val="0"/>
      <w:marBottom w:val="0"/>
      <w:divBdr>
        <w:top w:val="none" w:sz="0" w:space="0" w:color="auto"/>
        <w:left w:val="none" w:sz="0" w:space="0" w:color="auto"/>
        <w:bottom w:val="none" w:sz="0" w:space="0" w:color="auto"/>
        <w:right w:val="none" w:sz="0" w:space="0" w:color="auto"/>
      </w:divBdr>
    </w:div>
    <w:div w:id="1337922044">
      <w:bodyDiv w:val="1"/>
      <w:marLeft w:val="0"/>
      <w:marRight w:val="0"/>
      <w:marTop w:val="0"/>
      <w:marBottom w:val="0"/>
      <w:divBdr>
        <w:top w:val="none" w:sz="0" w:space="0" w:color="auto"/>
        <w:left w:val="none" w:sz="0" w:space="0" w:color="auto"/>
        <w:bottom w:val="none" w:sz="0" w:space="0" w:color="auto"/>
        <w:right w:val="none" w:sz="0" w:space="0" w:color="auto"/>
      </w:divBdr>
    </w:div>
    <w:div w:id="1341856728">
      <w:bodyDiv w:val="1"/>
      <w:marLeft w:val="0"/>
      <w:marRight w:val="0"/>
      <w:marTop w:val="0"/>
      <w:marBottom w:val="0"/>
      <w:divBdr>
        <w:top w:val="none" w:sz="0" w:space="0" w:color="auto"/>
        <w:left w:val="none" w:sz="0" w:space="0" w:color="auto"/>
        <w:bottom w:val="none" w:sz="0" w:space="0" w:color="auto"/>
        <w:right w:val="none" w:sz="0" w:space="0" w:color="auto"/>
      </w:divBdr>
    </w:div>
    <w:div w:id="1342321533">
      <w:bodyDiv w:val="1"/>
      <w:marLeft w:val="0"/>
      <w:marRight w:val="0"/>
      <w:marTop w:val="0"/>
      <w:marBottom w:val="0"/>
      <w:divBdr>
        <w:top w:val="none" w:sz="0" w:space="0" w:color="auto"/>
        <w:left w:val="none" w:sz="0" w:space="0" w:color="auto"/>
        <w:bottom w:val="none" w:sz="0" w:space="0" w:color="auto"/>
        <w:right w:val="none" w:sz="0" w:space="0" w:color="auto"/>
      </w:divBdr>
    </w:div>
    <w:div w:id="1343434560">
      <w:bodyDiv w:val="1"/>
      <w:marLeft w:val="0"/>
      <w:marRight w:val="0"/>
      <w:marTop w:val="0"/>
      <w:marBottom w:val="0"/>
      <w:divBdr>
        <w:top w:val="none" w:sz="0" w:space="0" w:color="auto"/>
        <w:left w:val="none" w:sz="0" w:space="0" w:color="auto"/>
        <w:bottom w:val="none" w:sz="0" w:space="0" w:color="auto"/>
        <w:right w:val="none" w:sz="0" w:space="0" w:color="auto"/>
      </w:divBdr>
    </w:div>
    <w:div w:id="1344042780">
      <w:bodyDiv w:val="1"/>
      <w:marLeft w:val="0"/>
      <w:marRight w:val="0"/>
      <w:marTop w:val="0"/>
      <w:marBottom w:val="0"/>
      <w:divBdr>
        <w:top w:val="none" w:sz="0" w:space="0" w:color="auto"/>
        <w:left w:val="none" w:sz="0" w:space="0" w:color="auto"/>
        <w:bottom w:val="none" w:sz="0" w:space="0" w:color="auto"/>
        <w:right w:val="none" w:sz="0" w:space="0" w:color="auto"/>
      </w:divBdr>
    </w:div>
    <w:div w:id="1345018126">
      <w:bodyDiv w:val="1"/>
      <w:marLeft w:val="0"/>
      <w:marRight w:val="0"/>
      <w:marTop w:val="0"/>
      <w:marBottom w:val="0"/>
      <w:divBdr>
        <w:top w:val="none" w:sz="0" w:space="0" w:color="auto"/>
        <w:left w:val="none" w:sz="0" w:space="0" w:color="auto"/>
        <w:bottom w:val="none" w:sz="0" w:space="0" w:color="auto"/>
        <w:right w:val="none" w:sz="0" w:space="0" w:color="auto"/>
      </w:divBdr>
    </w:div>
    <w:div w:id="1345546995">
      <w:bodyDiv w:val="1"/>
      <w:marLeft w:val="0"/>
      <w:marRight w:val="0"/>
      <w:marTop w:val="0"/>
      <w:marBottom w:val="0"/>
      <w:divBdr>
        <w:top w:val="none" w:sz="0" w:space="0" w:color="auto"/>
        <w:left w:val="none" w:sz="0" w:space="0" w:color="auto"/>
        <w:bottom w:val="none" w:sz="0" w:space="0" w:color="auto"/>
        <w:right w:val="none" w:sz="0" w:space="0" w:color="auto"/>
      </w:divBdr>
    </w:div>
    <w:div w:id="1347368141">
      <w:bodyDiv w:val="1"/>
      <w:marLeft w:val="0"/>
      <w:marRight w:val="0"/>
      <w:marTop w:val="0"/>
      <w:marBottom w:val="0"/>
      <w:divBdr>
        <w:top w:val="none" w:sz="0" w:space="0" w:color="auto"/>
        <w:left w:val="none" w:sz="0" w:space="0" w:color="auto"/>
        <w:bottom w:val="none" w:sz="0" w:space="0" w:color="auto"/>
        <w:right w:val="none" w:sz="0" w:space="0" w:color="auto"/>
      </w:divBdr>
    </w:div>
    <w:div w:id="1348020352">
      <w:bodyDiv w:val="1"/>
      <w:marLeft w:val="0"/>
      <w:marRight w:val="0"/>
      <w:marTop w:val="0"/>
      <w:marBottom w:val="0"/>
      <w:divBdr>
        <w:top w:val="none" w:sz="0" w:space="0" w:color="auto"/>
        <w:left w:val="none" w:sz="0" w:space="0" w:color="auto"/>
        <w:bottom w:val="none" w:sz="0" w:space="0" w:color="auto"/>
        <w:right w:val="none" w:sz="0" w:space="0" w:color="auto"/>
      </w:divBdr>
    </w:div>
    <w:div w:id="1348096572">
      <w:bodyDiv w:val="1"/>
      <w:marLeft w:val="0"/>
      <w:marRight w:val="0"/>
      <w:marTop w:val="0"/>
      <w:marBottom w:val="0"/>
      <w:divBdr>
        <w:top w:val="none" w:sz="0" w:space="0" w:color="auto"/>
        <w:left w:val="none" w:sz="0" w:space="0" w:color="auto"/>
        <w:bottom w:val="none" w:sz="0" w:space="0" w:color="auto"/>
        <w:right w:val="none" w:sz="0" w:space="0" w:color="auto"/>
      </w:divBdr>
    </w:div>
    <w:div w:id="1348558359">
      <w:bodyDiv w:val="1"/>
      <w:marLeft w:val="0"/>
      <w:marRight w:val="0"/>
      <w:marTop w:val="0"/>
      <w:marBottom w:val="0"/>
      <w:divBdr>
        <w:top w:val="none" w:sz="0" w:space="0" w:color="auto"/>
        <w:left w:val="none" w:sz="0" w:space="0" w:color="auto"/>
        <w:bottom w:val="none" w:sz="0" w:space="0" w:color="auto"/>
        <w:right w:val="none" w:sz="0" w:space="0" w:color="auto"/>
      </w:divBdr>
    </w:div>
    <w:div w:id="1351954446">
      <w:bodyDiv w:val="1"/>
      <w:marLeft w:val="0"/>
      <w:marRight w:val="0"/>
      <w:marTop w:val="0"/>
      <w:marBottom w:val="0"/>
      <w:divBdr>
        <w:top w:val="none" w:sz="0" w:space="0" w:color="auto"/>
        <w:left w:val="none" w:sz="0" w:space="0" w:color="auto"/>
        <w:bottom w:val="none" w:sz="0" w:space="0" w:color="auto"/>
        <w:right w:val="none" w:sz="0" w:space="0" w:color="auto"/>
      </w:divBdr>
    </w:div>
    <w:div w:id="1352148532">
      <w:bodyDiv w:val="1"/>
      <w:marLeft w:val="0"/>
      <w:marRight w:val="0"/>
      <w:marTop w:val="0"/>
      <w:marBottom w:val="0"/>
      <w:divBdr>
        <w:top w:val="none" w:sz="0" w:space="0" w:color="auto"/>
        <w:left w:val="none" w:sz="0" w:space="0" w:color="auto"/>
        <w:bottom w:val="none" w:sz="0" w:space="0" w:color="auto"/>
        <w:right w:val="none" w:sz="0" w:space="0" w:color="auto"/>
      </w:divBdr>
    </w:div>
    <w:div w:id="1352756623">
      <w:bodyDiv w:val="1"/>
      <w:marLeft w:val="0"/>
      <w:marRight w:val="0"/>
      <w:marTop w:val="0"/>
      <w:marBottom w:val="0"/>
      <w:divBdr>
        <w:top w:val="none" w:sz="0" w:space="0" w:color="auto"/>
        <w:left w:val="none" w:sz="0" w:space="0" w:color="auto"/>
        <w:bottom w:val="none" w:sz="0" w:space="0" w:color="auto"/>
        <w:right w:val="none" w:sz="0" w:space="0" w:color="auto"/>
      </w:divBdr>
    </w:div>
    <w:div w:id="1353923276">
      <w:bodyDiv w:val="1"/>
      <w:marLeft w:val="0"/>
      <w:marRight w:val="0"/>
      <w:marTop w:val="0"/>
      <w:marBottom w:val="0"/>
      <w:divBdr>
        <w:top w:val="none" w:sz="0" w:space="0" w:color="auto"/>
        <w:left w:val="none" w:sz="0" w:space="0" w:color="auto"/>
        <w:bottom w:val="none" w:sz="0" w:space="0" w:color="auto"/>
        <w:right w:val="none" w:sz="0" w:space="0" w:color="auto"/>
      </w:divBdr>
    </w:div>
    <w:div w:id="1354763865">
      <w:bodyDiv w:val="1"/>
      <w:marLeft w:val="0"/>
      <w:marRight w:val="0"/>
      <w:marTop w:val="0"/>
      <w:marBottom w:val="0"/>
      <w:divBdr>
        <w:top w:val="none" w:sz="0" w:space="0" w:color="auto"/>
        <w:left w:val="none" w:sz="0" w:space="0" w:color="auto"/>
        <w:bottom w:val="none" w:sz="0" w:space="0" w:color="auto"/>
        <w:right w:val="none" w:sz="0" w:space="0" w:color="auto"/>
      </w:divBdr>
    </w:div>
    <w:div w:id="1354921443">
      <w:bodyDiv w:val="1"/>
      <w:marLeft w:val="0"/>
      <w:marRight w:val="0"/>
      <w:marTop w:val="0"/>
      <w:marBottom w:val="0"/>
      <w:divBdr>
        <w:top w:val="none" w:sz="0" w:space="0" w:color="auto"/>
        <w:left w:val="none" w:sz="0" w:space="0" w:color="auto"/>
        <w:bottom w:val="none" w:sz="0" w:space="0" w:color="auto"/>
        <w:right w:val="none" w:sz="0" w:space="0" w:color="auto"/>
      </w:divBdr>
    </w:div>
    <w:div w:id="1355497945">
      <w:bodyDiv w:val="1"/>
      <w:marLeft w:val="0"/>
      <w:marRight w:val="0"/>
      <w:marTop w:val="0"/>
      <w:marBottom w:val="0"/>
      <w:divBdr>
        <w:top w:val="none" w:sz="0" w:space="0" w:color="auto"/>
        <w:left w:val="none" w:sz="0" w:space="0" w:color="auto"/>
        <w:bottom w:val="none" w:sz="0" w:space="0" w:color="auto"/>
        <w:right w:val="none" w:sz="0" w:space="0" w:color="auto"/>
      </w:divBdr>
    </w:div>
    <w:div w:id="1355956398">
      <w:bodyDiv w:val="1"/>
      <w:marLeft w:val="0"/>
      <w:marRight w:val="0"/>
      <w:marTop w:val="0"/>
      <w:marBottom w:val="0"/>
      <w:divBdr>
        <w:top w:val="none" w:sz="0" w:space="0" w:color="auto"/>
        <w:left w:val="none" w:sz="0" w:space="0" w:color="auto"/>
        <w:bottom w:val="none" w:sz="0" w:space="0" w:color="auto"/>
        <w:right w:val="none" w:sz="0" w:space="0" w:color="auto"/>
      </w:divBdr>
    </w:div>
    <w:div w:id="1356420946">
      <w:bodyDiv w:val="1"/>
      <w:marLeft w:val="0"/>
      <w:marRight w:val="0"/>
      <w:marTop w:val="0"/>
      <w:marBottom w:val="0"/>
      <w:divBdr>
        <w:top w:val="none" w:sz="0" w:space="0" w:color="auto"/>
        <w:left w:val="none" w:sz="0" w:space="0" w:color="auto"/>
        <w:bottom w:val="none" w:sz="0" w:space="0" w:color="auto"/>
        <w:right w:val="none" w:sz="0" w:space="0" w:color="auto"/>
      </w:divBdr>
    </w:div>
    <w:div w:id="1357119597">
      <w:bodyDiv w:val="1"/>
      <w:marLeft w:val="0"/>
      <w:marRight w:val="0"/>
      <w:marTop w:val="0"/>
      <w:marBottom w:val="0"/>
      <w:divBdr>
        <w:top w:val="none" w:sz="0" w:space="0" w:color="auto"/>
        <w:left w:val="none" w:sz="0" w:space="0" w:color="auto"/>
        <w:bottom w:val="none" w:sz="0" w:space="0" w:color="auto"/>
        <w:right w:val="none" w:sz="0" w:space="0" w:color="auto"/>
      </w:divBdr>
    </w:div>
    <w:div w:id="1357467381">
      <w:bodyDiv w:val="1"/>
      <w:marLeft w:val="0"/>
      <w:marRight w:val="0"/>
      <w:marTop w:val="0"/>
      <w:marBottom w:val="0"/>
      <w:divBdr>
        <w:top w:val="none" w:sz="0" w:space="0" w:color="auto"/>
        <w:left w:val="none" w:sz="0" w:space="0" w:color="auto"/>
        <w:bottom w:val="none" w:sz="0" w:space="0" w:color="auto"/>
        <w:right w:val="none" w:sz="0" w:space="0" w:color="auto"/>
      </w:divBdr>
    </w:div>
    <w:div w:id="1359043621">
      <w:bodyDiv w:val="1"/>
      <w:marLeft w:val="0"/>
      <w:marRight w:val="0"/>
      <w:marTop w:val="0"/>
      <w:marBottom w:val="0"/>
      <w:divBdr>
        <w:top w:val="none" w:sz="0" w:space="0" w:color="auto"/>
        <w:left w:val="none" w:sz="0" w:space="0" w:color="auto"/>
        <w:bottom w:val="none" w:sz="0" w:space="0" w:color="auto"/>
        <w:right w:val="none" w:sz="0" w:space="0" w:color="auto"/>
      </w:divBdr>
    </w:div>
    <w:div w:id="1359548926">
      <w:bodyDiv w:val="1"/>
      <w:marLeft w:val="0"/>
      <w:marRight w:val="0"/>
      <w:marTop w:val="0"/>
      <w:marBottom w:val="0"/>
      <w:divBdr>
        <w:top w:val="none" w:sz="0" w:space="0" w:color="auto"/>
        <w:left w:val="none" w:sz="0" w:space="0" w:color="auto"/>
        <w:bottom w:val="none" w:sz="0" w:space="0" w:color="auto"/>
        <w:right w:val="none" w:sz="0" w:space="0" w:color="auto"/>
      </w:divBdr>
    </w:div>
    <w:div w:id="1360204060">
      <w:bodyDiv w:val="1"/>
      <w:marLeft w:val="0"/>
      <w:marRight w:val="0"/>
      <w:marTop w:val="0"/>
      <w:marBottom w:val="0"/>
      <w:divBdr>
        <w:top w:val="none" w:sz="0" w:space="0" w:color="auto"/>
        <w:left w:val="none" w:sz="0" w:space="0" w:color="auto"/>
        <w:bottom w:val="none" w:sz="0" w:space="0" w:color="auto"/>
        <w:right w:val="none" w:sz="0" w:space="0" w:color="auto"/>
      </w:divBdr>
    </w:div>
    <w:div w:id="1360819923">
      <w:bodyDiv w:val="1"/>
      <w:marLeft w:val="0"/>
      <w:marRight w:val="0"/>
      <w:marTop w:val="0"/>
      <w:marBottom w:val="0"/>
      <w:divBdr>
        <w:top w:val="none" w:sz="0" w:space="0" w:color="auto"/>
        <w:left w:val="none" w:sz="0" w:space="0" w:color="auto"/>
        <w:bottom w:val="none" w:sz="0" w:space="0" w:color="auto"/>
        <w:right w:val="none" w:sz="0" w:space="0" w:color="auto"/>
      </w:divBdr>
    </w:div>
    <w:div w:id="1360820412">
      <w:bodyDiv w:val="1"/>
      <w:marLeft w:val="0"/>
      <w:marRight w:val="0"/>
      <w:marTop w:val="0"/>
      <w:marBottom w:val="0"/>
      <w:divBdr>
        <w:top w:val="none" w:sz="0" w:space="0" w:color="auto"/>
        <w:left w:val="none" w:sz="0" w:space="0" w:color="auto"/>
        <w:bottom w:val="none" w:sz="0" w:space="0" w:color="auto"/>
        <w:right w:val="none" w:sz="0" w:space="0" w:color="auto"/>
      </w:divBdr>
    </w:div>
    <w:div w:id="1360933856">
      <w:bodyDiv w:val="1"/>
      <w:marLeft w:val="0"/>
      <w:marRight w:val="0"/>
      <w:marTop w:val="0"/>
      <w:marBottom w:val="0"/>
      <w:divBdr>
        <w:top w:val="none" w:sz="0" w:space="0" w:color="auto"/>
        <w:left w:val="none" w:sz="0" w:space="0" w:color="auto"/>
        <w:bottom w:val="none" w:sz="0" w:space="0" w:color="auto"/>
        <w:right w:val="none" w:sz="0" w:space="0" w:color="auto"/>
      </w:divBdr>
    </w:div>
    <w:div w:id="1361397253">
      <w:bodyDiv w:val="1"/>
      <w:marLeft w:val="0"/>
      <w:marRight w:val="0"/>
      <w:marTop w:val="0"/>
      <w:marBottom w:val="0"/>
      <w:divBdr>
        <w:top w:val="none" w:sz="0" w:space="0" w:color="auto"/>
        <w:left w:val="none" w:sz="0" w:space="0" w:color="auto"/>
        <w:bottom w:val="none" w:sz="0" w:space="0" w:color="auto"/>
        <w:right w:val="none" w:sz="0" w:space="0" w:color="auto"/>
      </w:divBdr>
    </w:div>
    <w:div w:id="1362895396">
      <w:bodyDiv w:val="1"/>
      <w:marLeft w:val="0"/>
      <w:marRight w:val="0"/>
      <w:marTop w:val="0"/>
      <w:marBottom w:val="0"/>
      <w:divBdr>
        <w:top w:val="none" w:sz="0" w:space="0" w:color="auto"/>
        <w:left w:val="none" w:sz="0" w:space="0" w:color="auto"/>
        <w:bottom w:val="none" w:sz="0" w:space="0" w:color="auto"/>
        <w:right w:val="none" w:sz="0" w:space="0" w:color="auto"/>
      </w:divBdr>
    </w:div>
    <w:div w:id="1363170669">
      <w:bodyDiv w:val="1"/>
      <w:marLeft w:val="0"/>
      <w:marRight w:val="0"/>
      <w:marTop w:val="0"/>
      <w:marBottom w:val="0"/>
      <w:divBdr>
        <w:top w:val="none" w:sz="0" w:space="0" w:color="auto"/>
        <w:left w:val="none" w:sz="0" w:space="0" w:color="auto"/>
        <w:bottom w:val="none" w:sz="0" w:space="0" w:color="auto"/>
        <w:right w:val="none" w:sz="0" w:space="0" w:color="auto"/>
      </w:divBdr>
    </w:div>
    <w:div w:id="1364942286">
      <w:bodyDiv w:val="1"/>
      <w:marLeft w:val="0"/>
      <w:marRight w:val="0"/>
      <w:marTop w:val="0"/>
      <w:marBottom w:val="0"/>
      <w:divBdr>
        <w:top w:val="none" w:sz="0" w:space="0" w:color="auto"/>
        <w:left w:val="none" w:sz="0" w:space="0" w:color="auto"/>
        <w:bottom w:val="none" w:sz="0" w:space="0" w:color="auto"/>
        <w:right w:val="none" w:sz="0" w:space="0" w:color="auto"/>
      </w:divBdr>
    </w:div>
    <w:div w:id="1367101573">
      <w:bodyDiv w:val="1"/>
      <w:marLeft w:val="0"/>
      <w:marRight w:val="0"/>
      <w:marTop w:val="0"/>
      <w:marBottom w:val="0"/>
      <w:divBdr>
        <w:top w:val="none" w:sz="0" w:space="0" w:color="auto"/>
        <w:left w:val="none" w:sz="0" w:space="0" w:color="auto"/>
        <w:bottom w:val="none" w:sz="0" w:space="0" w:color="auto"/>
        <w:right w:val="none" w:sz="0" w:space="0" w:color="auto"/>
      </w:divBdr>
    </w:div>
    <w:div w:id="1368141127">
      <w:bodyDiv w:val="1"/>
      <w:marLeft w:val="0"/>
      <w:marRight w:val="0"/>
      <w:marTop w:val="0"/>
      <w:marBottom w:val="0"/>
      <w:divBdr>
        <w:top w:val="none" w:sz="0" w:space="0" w:color="auto"/>
        <w:left w:val="none" w:sz="0" w:space="0" w:color="auto"/>
        <w:bottom w:val="none" w:sz="0" w:space="0" w:color="auto"/>
        <w:right w:val="none" w:sz="0" w:space="0" w:color="auto"/>
      </w:divBdr>
    </w:div>
    <w:div w:id="1368683407">
      <w:bodyDiv w:val="1"/>
      <w:marLeft w:val="0"/>
      <w:marRight w:val="0"/>
      <w:marTop w:val="0"/>
      <w:marBottom w:val="0"/>
      <w:divBdr>
        <w:top w:val="none" w:sz="0" w:space="0" w:color="auto"/>
        <w:left w:val="none" w:sz="0" w:space="0" w:color="auto"/>
        <w:bottom w:val="none" w:sz="0" w:space="0" w:color="auto"/>
        <w:right w:val="none" w:sz="0" w:space="0" w:color="auto"/>
      </w:divBdr>
    </w:div>
    <w:div w:id="1371106057">
      <w:bodyDiv w:val="1"/>
      <w:marLeft w:val="0"/>
      <w:marRight w:val="0"/>
      <w:marTop w:val="0"/>
      <w:marBottom w:val="0"/>
      <w:divBdr>
        <w:top w:val="none" w:sz="0" w:space="0" w:color="auto"/>
        <w:left w:val="none" w:sz="0" w:space="0" w:color="auto"/>
        <w:bottom w:val="none" w:sz="0" w:space="0" w:color="auto"/>
        <w:right w:val="none" w:sz="0" w:space="0" w:color="auto"/>
      </w:divBdr>
    </w:div>
    <w:div w:id="1371762474">
      <w:bodyDiv w:val="1"/>
      <w:marLeft w:val="0"/>
      <w:marRight w:val="0"/>
      <w:marTop w:val="0"/>
      <w:marBottom w:val="0"/>
      <w:divBdr>
        <w:top w:val="none" w:sz="0" w:space="0" w:color="auto"/>
        <w:left w:val="none" w:sz="0" w:space="0" w:color="auto"/>
        <w:bottom w:val="none" w:sz="0" w:space="0" w:color="auto"/>
        <w:right w:val="none" w:sz="0" w:space="0" w:color="auto"/>
      </w:divBdr>
    </w:div>
    <w:div w:id="1371883399">
      <w:bodyDiv w:val="1"/>
      <w:marLeft w:val="0"/>
      <w:marRight w:val="0"/>
      <w:marTop w:val="0"/>
      <w:marBottom w:val="0"/>
      <w:divBdr>
        <w:top w:val="none" w:sz="0" w:space="0" w:color="auto"/>
        <w:left w:val="none" w:sz="0" w:space="0" w:color="auto"/>
        <w:bottom w:val="none" w:sz="0" w:space="0" w:color="auto"/>
        <w:right w:val="none" w:sz="0" w:space="0" w:color="auto"/>
      </w:divBdr>
    </w:div>
    <w:div w:id="1372412378">
      <w:bodyDiv w:val="1"/>
      <w:marLeft w:val="0"/>
      <w:marRight w:val="0"/>
      <w:marTop w:val="0"/>
      <w:marBottom w:val="0"/>
      <w:divBdr>
        <w:top w:val="none" w:sz="0" w:space="0" w:color="auto"/>
        <w:left w:val="none" w:sz="0" w:space="0" w:color="auto"/>
        <w:bottom w:val="none" w:sz="0" w:space="0" w:color="auto"/>
        <w:right w:val="none" w:sz="0" w:space="0" w:color="auto"/>
      </w:divBdr>
    </w:div>
    <w:div w:id="1373768634">
      <w:bodyDiv w:val="1"/>
      <w:marLeft w:val="0"/>
      <w:marRight w:val="0"/>
      <w:marTop w:val="0"/>
      <w:marBottom w:val="0"/>
      <w:divBdr>
        <w:top w:val="none" w:sz="0" w:space="0" w:color="auto"/>
        <w:left w:val="none" w:sz="0" w:space="0" w:color="auto"/>
        <w:bottom w:val="none" w:sz="0" w:space="0" w:color="auto"/>
        <w:right w:val="none" w:sz="0" w:space="0" w:color="auto"/>
      </w:divBdr>
    </w:div>
    <w:div w:id="1378237699">
      <w:bodyDiv w:val="1"/>
      <w:marLeft w:val="0"/>
      <w:marRight w:val="0"/>
      <w:marTop w:val="0"/>
      <w:marBottom w:val="0"/>
      <w:divBdr>
        <w:top w:val="none" w:sz="0" w:space="0" w:color="auto"/>
        <w:left w:val="none" w:sz="0" w:space="0" w:color="auto"/>
        <w:bottom w:val="none" w:sz="0" w:space="0" w:color="auto"/>
        <w:right w:val="none" w:sz="0" w:space="0" w:color="auto"/>
      </w:divBdr>
    </w:div>
    <w:div w:id="1378312351">
      <w:bodyDiv w:val="1"/>
      <w:marLeft w:val="0"/>
      <w:marRight w:val="0"/>
      <w:marTop w:val="0"/>
      <w:marBottom w:val="0"/>
      <w:divBdr>
        <w:top w:val="none" w:sz="0" w:space="0" w:color="auto"/>
        <w:left w:val="none" w:sz="0" w:space="0" w:color="auto"/>
        <w:bottom w:val="none" w:sz="0" w:space="0" w:color="auto"/>
        <w:right w:val="none" w:sz="0" w:space="0" w:color="auto"/>
      </w:divBdr>
    </w:div>
    <w:div w:id="1378353685">
      <w:bodyDiv w:val="1"/>
      <w:marLeft w:val="0"/>
      <w:marRight w:val="0"/>
      <w:marTop w:val="0"/>
      <w:marBottom w:val="0"/>
      <w:divBdr>
        <w:top w:val="none" w:sz="0" w:space="0" w:color="auto"/>
        <w:left w:val="none" w:sz="0" w:space="0" w:color="auto"/>
        <w:bottom w:val="none" w:sz="0" w:space="0" w:color="auto"/>
        <w:right w:val="none" w:sz="0" w:space="0" w:color="auto"/>
      </w:divBdr>
    </w:div>
    <w:div w:id="1379207042">
      <w:bodyDiv w:val="1"/>
      <w:marLeft w:val="0"/>
      <w:marRight w:val="0"/>
      <w:marTop w:val="0"/>
      <w:marBottom w:val="0"/>
      <w:divBdr>
        <w:top w:val="none" w:sz="0" w:space="0" w:color="auto"/>
        <w:left w:val="none" w:sz="0" w:space="0" w:color="auto"/>
        <w:bottom w:val="none" w:sz="0" w:space="0" w:color="auto"/>
        <w:right w:val="none" w:sz="0" w:space="0" w:color="auto"/>
      </w:divBdr>
    </w:div>
    <w:div w:id="1380520717">
      <w:bodyDiv w:val="1"/>
      <w:marLeft w:val="0"/>
      <w:marRight w:val="0"/>
      <w:marTop w:val="0"/>
      <w:marBottom w:val="0"/>
      <w:divBdr>
        <w:top w:val="none" w:sz="0" w:space="0" w:color="auto"/>
        <w:left w:val="none" w:sz="0" w:space="0" w:color="auto"/>
        <w:bottom w:val="none" w:sz="0" w:space="0" w:color="auto"/>
        <w:right w:val="none" w:sz="0" w:space="0" w:color="auto"/>
      </w:divBdr>
    </w:div>
    <w:div w:id="1381512172">
      <w:bodyDiv w:val="1"/>
      <w:marLeft w:val="0"/>
      <w:marRight w:val="0"/>
      <w:marTop w:val="0"/>
      <w:marBottom w:val="0"/>
      <w:divBdr>
        <w:top w:val="none" w:sz="0" w:space="0" w:color="auto"/>
        <w:left w:val="none" w:sz="0" w:space="0" w:color="auto"/>
        <w:bottom w:val="none" w:sz="0" w:space="0" w:color="auto"/>
        <w:right w:val="none" w:sz="0" w:space="0" w:color="auto"/>
      </w:divBdr>
    </w:div>
    <w:div w:id="1381633213">
      <w:bodyDiv w:val="1"/>
      <w:marLeft w:val="0"/>
      <w:marRight w:val="0"/>
      <w:marTop w:val="0"/>
      <w:marBottom w:val="0"/>
      <w:divBdr>
        <w:top w:val="none" w:sz="0" w:space="0" w:color="auto"/>
        <w:left w:val="none" w:sz="0" w:space="0" w:color="auto"/>
        <w:bottom w:val="none" w:sz="0" w:space="0" w:color="auto"/>
        <w:right w:val="none" w:sz="0" w:space="0" w:color="auto"/>
      </w:divBdr>
    </w:div>
    <w:div w:id="1381786756">
      <w:bodyDiv w:val="1"/>
      <w:marLeft w:val="0"/>
      <w:marRight w:val="0"/>
      <w:marTop w:val="0"/>
      <w:marBottom w:val="0"/>
      <w:divBdr>
        <w:top w:val="none" w:sz="0" w:space="0" w:color="auto"/>
        <w:left w:val="none" w:sz="0" w:space="0" w:color="auto"/>
        <w:bottom w:val="none" w:sz="0" w:space="0" w:color="auto"/>
        <w:right w:val="none" w:sz="0" w:space="0" w:color="auto"/>
      </w:divBdr>
    </w:div>
    <w:div w:id="1383291623">
      <w:bodyDiv w:val="1"/>
      <w:marLeft w:val="0"/>
      <w:marRight w:val="0"/>
      <w:marTop w:val="0"/>
      <w:marBottom w:val="0"/>
      <w:divBdr>
        <w:top w:val="none" w:sz="0" w:space="0" w:color="auto"/>
        <w:left w:val="none" w:sz="0" w:space="0" w:color="auto"/>
        <w:bottom w:val="none" w:sz="0" w:space="0" w:color="auto"/>
        <w:right w:val="none" w:sz="0" w:space="0" w:color="auto"/>
      </w:divBdr>
    </w:div>
    <w:div w:id="1383599132">
      <w:bodyDiv w:val="1"/>
      <w:marLeft w:val="0"/>
      <w:marRight w:val="0"/>
      <w:marTop w:val="0"/>
      <w:marBottom w:val="0"/>
      <w:divBdr>
        <w:top w:val="none" w:sz="0" w:space="0" w:color="auto"/>
        <w:left w:val="none" w:sz="0" w:space="0" w:color="auto"/>
        <w:bottom w:val="none" w:sz="0" w:space="0" w:color="auto"/>
        <w:right w:val="none" w:sz="0" w:space="0" w:color="auto"/>
      </w:divBdr>
    </w:div>
    <w:div w:id="1383820427">
      <w:bodyDiv w:val="1"/>
      <w:marLeft w:val="0"/>
      <w:marRight w:val="0"/>
      <w:marTop w:val="0"/>
      <w:marBottom w:val="0"/>
      <w:divBdr>
        <w:top w:val="none" w:sz="0" w:space="0" w:color="auto"/>
        <w:left w:val="none" w:sz="0" w:space="0" w:color="auto"/>
        <w:bottom w:val="none" w:sz="0" w:space="0" w:color="auto"/>
        <w:right w:val="none" w:sz="0" w:space="0" w:color="auto"/>
      </w:divBdr>
    </w:div>
    <w:div w:id="1384257756">
      <w:bodyDiv w:val="1"/>
      <w:marLeft w:val="0"/>
      <w:marRight w:val="0"/>
      <w:marTop w:val="0"/>
      <w:marBottom w:val="0"/>
      <w:divBdr>
        <w:top w:val="none" w:sz="0" w:space="0" w:color="auto"/>
        <w:left w:val="none" w:sz="0" w:space="0" w:color="auto"/>
        <w:bottom w:val="none" w:sz="0" w:space="0" w:color="auto"/>
        <w:right w:val="none" w:sz="0" w:space="0" w:color="auto"/>
      </w:divBdr>
    </w:div>
    <w:div w:id="1384870248">
      <w:bodyDiv w:val="1"/>
      <w:marLeft w:val="0"/>
      <w:marRight w:val="0"/>
      <w:marTop w:val="0"/>
      <w:marBottom w:val="0"/>
      <w:divBdr>
        <w:top w:val="none" w:sz="0" w:space="0" w:color="auto"/>
        <w:left w:val="none" w:sz="0" w:space="0" w:color="auto"/>
        <w:bottom w:val="none" w:sz="0" w:space="0" w:color="auto"/>
        <w:right w:val="none" w:sz="0" w:space="0" w:color="auto"/>
      </w:divBdr>
    </w:div>
    <w:div w:id="1385057824">
      <w:bodyDiv w:val="1"/>
      <w:marLeft w:val="0"/>
      <w:marRight w:val="0"/>
      <w:marTop w:val="0"/>
      <w:marBottom w:val="0"/>
      <w:divBdr>
        <w:top w:val="none" w:sz="0" w:space="0" w:color="auto"/>
        <w:left w:val="none" w:sz="0" w:space="0" w:color="auto"/>
        <w:bottom w:val="none" w:sz="0" w:space="0" w:color="auto"/>
        <w:right w:val="none" w:sz="0" w:space="0" w:color="auto"/>
      </w:divBdr>
    </w:div>
    <w:div w:id="1385594057">
      <w:bodyDiv w:val="1"/>
      <w:marLeft w:val="0"/>
      <w:marRight w:val="0"/>
      <w:marTop w:val="0"/>
      <w:marBottom w:val="0"/>
      <w:divBdr>
        <w:top w:val="none" w:sz="0" w:space="0" w:color="auto"/>
        <w:left w:val="none" w:sz="0" w:space="0" w:color="auto"/>
        <w:bottom w:val="none" w:sz="0" w:space="0" w:color="auto"/>
        <w:right w:val="none" w:sz="0" w:space="0" w:color="auto"/>
      </w:divBdr>
    </w:div>
    <w:div w:id="1387681053">
      <w:bodyDiv w:val="1"/>
      <w:marLeft w:val="0"/>
      <w:marRight w:val="0"/>
      <w:marTop w:val="0"/>
      <w:marBottom w:val="0"/>
      <w:divBdr>
        <w:top w:val="none" w:sz="0" w:space="0" w:color="auto"/>
        <w:left w:val="none" w:sz="0" w:space="0" w:color="auto"/>
        <w:bottom w:val="none" w:sz="0" w:space="0" w:color="auto"/>
        <w:right w:val="none" w:sz="0" w:space="0" w:color="auto"/>
      </w:divBdr>
    </w:div>
    <w:div w:id="1387725546">
      <w:bodyDiv w:val="1"/>
      <w:marLeft w:val="0"/>
      <w:marRight w:val="0"/>
      <w:marTop w:val="0"/>
      <w:marBottom w:val="0"/>
      <w:divBdr>
        <w:top w:val="none" w:sz="0" w:space="0" w:color="auto"/>
        <w:left w:val="none" w:sz="0" w:space="0" w:color="auto"/>
        <w:bottom w:val="none" w:sz="0" w:space="0" w:color="auto"/>
        <w:right w:val="none" w:sz="0" w:space="0" w:color="auto"/>
      </w:divBdr>
    </w:div>
    <w:div w:id="1390883372">
      <w:bodyDiv w:val="1"/>
      <w:marLeft w:val="0"/>
      <w:marRight w:val="0"/>
      <w:marTop w:val="0"/>
      <w:marBottom w:val="0"/>
      <w:divBdr>
        <w:top w:val="none" w:sz="0" w:space="0" w:color="auto"/>
        <w:left w:val="none" w:sz="0" w:space="0" w:color="auto"/>
        <w:bottom w:val="none" w:sz="0" w:space="0" w:color="auto"/>
        <w:right w:val="none" w:sz="0" w:space="0" w:color="auto"/>
      </w:divBdr>
    </w:div>
    <w:div w:id="1392656163">
      <w:bodyDiv w:val="1"/>
      <w:marLeft w:val="0"/>
      <w:marRight w:val="0"/>
      <w:marTop w:val="0"/>
      <w:marBottom w:val="0"/>
      <w:divBdr>
        <w:top w:val="none" w:sz="0" w:space="0" w:color="auto"/>
        <w:left w:val="none" w:sz="0" w:space="0" w:color="auto"/>
        <w:bottom w:val="none" w:sz="0" w:space="0" w:color="auto"/>
        <w:right w:val="none" w:sz="0" w:space="0" w:color="auto"/>
      </w:divBdr>
    </w:div>
    <w:div w:id="1393195105">
      <w:bodyDiv w:val="1"/>
      <w:marLeft w:val="0"/>
      <w:marRight w:val="0"/>
      <w:marTop w:val="0"/>
      <w:marBottom w:val="0"/>
      <w:divBdr>
        <w:top w:val="none" w:sz="0" w:space="0" w:color="auto"/>
        <w:left w:val="none" w:sz="0" w:space="0" w:color="auto"/>
        <w:bottom w:val="none" w:sz="0" w:space="0" w:color="auto"/>
        <w:right w:val="none" w:sz="0" w:space="0" w:color="auto"/>
      </w:divBdr>
    </w:div>
    <w:div w:id="1393655253">
      <w:bodyDiv w:val="1"/>
      <w:marLeft w:val="0"/>
      <w:marRight w:val="0"/>
      <w:marTop w:val="0"/>
      <w:marBottom w:val="0"/>
      <w:divBdr>
        <w:top w:val="none" w:sz="0" w:space="0" w:color="auto"/>
        <w:left w:val="none" w:sz="0" w:space="0" w:color="auto"/>
        <w:bottom w:val="none" w:sz="0" w:space="0" w:color="auto"/>
        <w:right w:val="none" w:sz="0" w:space="0" w:color="auto"/>
      </w:divBdr>
    </w:div>
    <w:div w:id="1393843607">
      <w:bodyDiv w:val="1"/>
      <w:marLeft w:val="0"/>
      <w:marRight w:val="0"/>
      <w:marTop w:val="0"/>
      <w:marBottom w:val="0"/>
      <w:divBdr>
        <w:top w:val="none" w:sz="0" w:space="0" w:color="auto"/>
        <w:left w:val="none" w:sz="0" w:space="0" w:color="auto"/>
        <w:bottom w:val="none" w:sz="0" w:space="0" w:color="auto"/>
        <w:right w:val="none" w:sz="0" w:space="0" w:color="auto"/>
      </w:divBdr>
    </w:div>
    <w:div w:id="1395353459">
      <w:bodyDiv w:val="1"/>
      <w:marLeft w:val="0"/>
      <w:marRight w:val="0"/>
      <w:marTop w:val="0"/>
      <w:marBottom w:val="0"/>
      <w:divBdr>
        <w:top w:val="none" w:sz="0" w:space="0" w:color="auto"/>
        <w:left w:val="none" w:sz="0" w:space="0" w:color="auto"/>
        <w:bottom w:val="none" w:sz="0" w:space="0" w:color="auto"/>
        <w:right w:val="none" w:sz="0" w:space="0" w:color="auto"/>
      </w:divBdr>
    </w:div>
    <w:div w:id="1397122004">
      <w:bodyDiv w:val="1"/>
      <w:marLeft w:val="0"/>
      <w:marRight w:val="0"/>
      <w:marTop w:val="0"/>
      <w:marBottom w:val="0"/>
      <w:divBdr>
        <w:top w:val="none" w:sz="0" w:space="0" w:color="auto"/>
        <w:left w:val="none" w:sz="0" w:space="0" w:color="auto"/>
        <w:bottom w:val="none" w:sz="0" w:space="0" w:color="auto"/>
        <w:right w:val="none" w:sz="0" w:space="0" w:color="auto"/>
      </w:divBdr>
    </w:div>
    <w:div w:id="1397783284">
      <w:bodyDiv w:val="1"/>
      <w:marLeft w:val="0"/>
      <w:marRight w:val="0"/>
      <w:marTop w:val="0"/>
      <w:marBottom w:val="0"/>
      <w:divBdr>
        <w:top w:val="none" w:sz="0" w:space="0" w:color="auto"/>
        <w:left w:val="none" w:sz="0" w:space="0" w:color="auto"/>
        <w:bottom w:val="none" w:sz="0" w:space="0" w:color="auto"/>
        <w:right w:val="none" w:sz="0" w:space="0" w:color="auto"/>
      </w:divBdr>
    </w:div>
    <w:div w:id="1399355882">
      <w:bodyDiv w:val="1"/>
      <w:marLeft w:val="0"/>
      <w:marRight w:val="0"/>
      <w:marTop w:val="0"/>
      <w:marBottom w:val="0"/>
      <w:divBdr>
        <w:top w:val="none" w:sz="0" w:space="0" w:color="auto"/>
        <w:left w:val="none" w:sz="0" w:space="0" w:color="auto"/>
        <w:bottom w:val="none" w:sz="0" w:space="0" w:color="auto"/>
        <w:right w:val="none" w:sz="0" w:space="0" w:color="auto"/>
      </w:divBdr>
    </w:div>
    <w:div w:id="1400664323">
      <w:bodyDiv w:val="1"/>
      <w:marLeft w:val="0"/>
      <w:marRight w:val="0"/>
      <w:marTop w:val="0"/>
      <w:marBottom w:val="0"/>
      <w:divBdr>
        <w:top w:val="none" w:sz="0" w:space="0" w:color="auto"/>
        <w:left w:val="none" w:sz="0" w:space="0" w:color="auto"/>
        <w:bottom w:val="none" w:sz="0" w:space="0" w:color="auto"/>
        <w:right w:val="none" w:sz="0" w:space="0" w:color="auto"/>
      </w:divBdr>
    </w:div>
    <w:div w:id="1401057286">
      <w:bodyDiv w:val="1"/>
      <w:marLeft w:val="0"/>
      <w:marRight w:val="0"/>
      <w:marTop w:val="0"/>
      <w:marBottom w:val="0"/>
      <w:divBdr>
        <w:top w:val="none" w:sz="0" w:space="0" w:color="auto"/>
        <w:left w:val="none" w:sz="0" w:space="0" w:color="auto"/>
        <w:bottom w:val="none" w:sz="0" w:space="0" w:color="auto"/>
        <w:right w:val="none" w:sz="0" w:space="0" w:color="auto"/>
      </w:divBdr>
    </w:div>
    <w:div w:id="1401098909">
      <w:bodyDiv w:val="1"/>
      <w:marLeft w:val="0"/>
      <w:marRight w:val="0"/>
      <w:marTop w:val="0"/>
      <w:marBottom w:val="0"/>
      <w:divBdr>
        <w:top w:val="none" w:sz="0" w:space="0" w:color="auto"/>
        <w:left w:val="none" w:sz="0" w:space="0" w:color="auto"/>
        <w:bottom w:val="none" w:sz="0" w:space="0" w:color="auto"/>
        <w:right w:val="none" w:sz="0" w:space="0" w:color="auto"/>
      </w:divBdr>
    </w:div>
    <w:div w:id="1402025789">
      <w:bodyDiv w:val="1"/>
      <w:marLeft w:val="0"/>
      <w:marRight w:val="0"/>
      <w:marTop w:val="0"/>
      <w:marBottom w:val="0"/>
      <w:divBdr>
        <w:top w:val="none" w:sz="0" w:space="0" w:color="auto"/>
        <w:left w:val="none" w:sz="0" w:space="0" w:color="auto"/>
        <w:bottom w:val="none" w:sz="0" w:space="0" w:color="auto"/>
        <w:right w:val="none" w:sz="0" w:space="0" w:color="auto"/>
      </w:divBdr>
    </w:div>
    <w:div w:id="1402173404">
      <w:bodyDiv w:val="1"/>
      <w:marLeft w:val="0"/>
      <w:marRight w:val="0"/>
      <w:marTop w:val="0"/>
      <w:marBottom w:val="0"/>
      <w:divBdr>
        <w:top w:val="none" w:sz="0" w:space="0" w:color="auto"/>
        <w:left w:val="none" w:sz="0" w:space="0" w:color="auto"/>
        <w:bottom w:val="none" w:sz="0" w:space="0" w:color="auto"/>
        <w:right w:val="none" w:sz="0" w:space="0" w:color="auto"/>
      </w:divBdr>
    </w:div>
    <w:div w:id="1402486330">
      <w:bodyDiv w:val="1"/>
      <w:marLeft w:val="0"/>
      <w:marRight w:val="0"/>
      <w:marTop w:val="0"/>
      <w:marBottom w:val="0"/>
      <w:divBdr>
        <w:top w:val="none" w:sz="0" w:space="0" w:color="auto"/>
        <w:left w:val="none" w:sz="0" w:space="0" w:color="auto"/>
        <w:bottom w:val="none" w:sz="0" w:space="0" w:color="auto"/>
        <w:right w:val="none" w:sz="0" w:space="0" w:color="auto"/>
      </w:divBdr>
    </w:div>
    <w:div w:id="1402824620">
      <w:bodyDiv w:val="1"/>
      <w:marLeft w:val="0"/>
      <w:marRight w:val="0"/>
      <w:marTop w:val="0"/>
      <w:marBottom w:val="0"/>
      <w:divBdr>
        <w:top w:val="none" w:sz="0" w:space="0" w:color="auto"/>
        <w:left w:val="none" w:sz="0" w:space="0" w:color="auto"/>
        <w:bottom w:val="none" w:sz="0" w:space="0" w:color="auto"/>
        <w:right w:val="none" w:sz="0" w:space="0" w:color="auto"/>
      </w:divBdr>
    </w:div>
    <w:div w:id="1402829621">
      <w:bodyDiv w:val="1"/>
      <w:marLeft w:val="0"/>
      <w:marRight w:val="0"/>
      <w:marTop w:val="0"/>
      <w:marBottom w:val="0"/>
      <w:divBdr>
        <w:top w:val="none" w:sz="0" w:space="0" w:color="auto"/>
        <w:left w:val="none" w:sz="0" w:space="0" w:color="auto"/>
        <w:bottom w:val="none" w:sz="0" w:space="0" w:color="auto"/>
        <w:right w:val="none" w:sz="0" w:space="0" w:color="auto"/>
      </w:divBdr>
    </w:div>
    <w:div w:id="1405105350">
      <w:bodyDiv w:val="1"/>
      <w:marLeft w:val="0"/>
      <w:marRight w:val="0"/>
      <w:marTop w:val="0"/>
      <w:marBottom w:val="0"/>
      <w:divBdr>
        <w:top w:val="none" w:sz="0" w:space="0" w:color="auto"/>
        <w:left w:val="none" w:sz="0" w:space="0" w:color="auto"/>
        <w:bottom w:val="none" w:sz="0" w:space="0" w:color="auto"/>
        <w:right w:val="none" w:sz="0" w:space="0" w:color="auto"/>
      </w:divBdr>
    </w:div>
    <w:div w:id="1406680533">
      <w:bodyDiv w:val="1"/>
      <w:marLeft w:val="0"/>
      <w:marRight w:val="0"/>
      <w:marTop w:val="0"/>
      <w:marBottom w:val="0"/>
      <w:divBdr>
        <w:top w:val="none" w:sz="0" w:space="0" w:color="auto"/>
        <w:left w:val="none" w:sz="0" w:space="0" w:color="auto"/>
        <w:bottom w:val="none" w:sz="0" w:space="0" w:color="auto"/>
        <w:right w:val="none" w:sz="0" w:space="0" w:color="auto"/>
      </w:divBdr>
    </w:div>
    <w:div w:id="1406804792">
      <w:bodyDiv w:val="1"/>
      <w:marLeft w:val="0"/>
      <w:marRight w:val="0"/>
      <w:marTop w:val="0"/>
      <w:marBottom w:val="0"/>
      <w:divBdr>
        <w:top w:val="none" w:sz="0" w:space="0" w:color="auto"/>
        <w:left w:val="none" w:sz="0" w:space="0" w:color="auto"/>
        <w:bottom w:val="none" w:sz="0" w:space="0" w:color="auto"/>
        <w:right w:val="none" w:sz="0" w:space="0" w:color="auto"/>
      </w:divBdr>
    </w:div>
    <w:div w:id="1406954140">
      <w:bodyDiv w:val="1"/>
      <w:marLeft w:val="0"/>
      <w:marRight w:val="0"/>
      <w:marTop w:val="0"/>
      <w:marBottom w:val="0"/>
      <w:divBdr>
        <w:top w:val="none" w:sz="0" w:space="0" w:color="auto"/>
        <w:left w:val="none" w:sz="0" w:space="0" w:color="auto"/>
        <w:bottom w:val="none" w:sz="0" w:space="0" w:color="auto"/>
        <w:right w:val="none" w:sz="0" w:space="0" w:color="auto"/>
      </w:divBdr>
    </w:div>
    <w:div w:id="1407147956">
      <w:bodyDiv w:val="1"/>
      <w:marLeft w:val="0"/>
      <w:marRight w:val="0"/>
      <w:marTop w:val="0"/>
      <w:marBottom w:val="0"/>
      <w:divBdr>
        <w:top w:val="none" w:sz="0" w:space="0" w:color="auto"/>
        <w:left w:val="none" w:sz="0" w:space="0" w:color="auto"/>
        <w:bottom w:val="none" w:sz="0" w:space="0" w:color="auto"/>
        <w:right w:val="none" w:sz="0" w:space="0" w:color="auto"/>
      </w:divBdr>
    </w:div>
    <w:div w:id="1407263686">
      <w:bodyDiv w:val="1"/>
      <w:marLeft w:val="0"/>
      <w:marRight w:val="0"/>
      <w:marTop w:val="0"/>
      <w:marBottom w:val="0"/>
      <w:divBdr>
        <w:top w:val="none" w:sz="0" w:space="0" w:color="auto"/>
        <w:left w:val="none" w:sz="0" w:space="0" w:color="auto"/>
        <w:bottom w:val="none" w:sz="0" w:space="0" w:color="auto"/>
        <w:right w:val="none" w:sz="0" w:space="0" w:color="auto"/>
      </w:divBdr>
    </w:div>
    <w:div w:id="1408723418">
      <w:bodyDiv w:val="1"/>
      <w:marLeft w:val="0"/>
      <w:marRight w:val="0"/>
      <w:marTop w:val="0"/>
      <w:marBottom w:val="0"/>
      <w:divBdr>
        <w:top w:val="none" w:sz="0" w:space="0" w:color="auto"/>
        <w:left w:val="none" w:sz="0" w:space="0" w:color="auto"/>
        <w:bottom w:val="none" w:sz="0" w:space="0" w:color="auto"/>
        <w:right w:val="none" w:sz="0" w:space="0" w:color="auto"/>
      </w:divBdr>
    </w:div>
    <w:div w:id="1408958791">
      <w:bodyDiv w:val="1"/>
      <w:marLeft w:val="0"/>
      <w:marRight w:val="0"/>
      <w:marTop w:val="0"/>
      <w:marBottom w:val="0"/>
      <w:divBdr>
        <w:top w:val="none" w:sz="0" w:space="0" w:color="auto"/>
        <w:left w:val="none" w:sz="0" w:space="0" w:color="auto"/>
        <w:bottom w:val="none" w:sz="0" w:space="0" w:color="auto"/>
        <w:right w:val="none" w:sz="0" w:space="0" w:color="auto"/>
      </w:divBdr>
    </w:div>
    <w:div w:id="1411149852">
      <w:bodyDiv w:val="1"/>
      <w:marLeft w:val="0"/>
      <w:marRight w:val="0"/>
      <w:marTop w:val="0"/>
      <w:marBottom w:val="0"/>
      <w:divBdr>
        <w:top w:val="none" w:sz="0" w:space="0" w:color="auto"/>
        <w:left w:val="none" w:sz="0" w:space="0" w:color="auto"/>
        <w:bottom w:val="none" w:sz="0" w:space="0" w:color="auto"/>
        <w:right w:val="none" w:sz="0" w:space="0" w:color="auto"/>
      </w:divBdr>
    </w:div>
    <w:div w:id="1411849201">
      <w:bodyDiv w:val="1"/>
      <w:marLeft w:val="0"/>
      <w:marRight w:val="0"/>
      <w:marTop w:val="0"/>
      <w:marBottom w:val="0"/>
      <w:divBdr>
        <w:top w:val="none" w:sz="0" w:space="0" w:color="auto"/>
        <w:left w:val="none" w:sz="0" w:space="0" w:color="auto"/>
        <w:bottom w:val="none" w:sz="0" w:space="0" w:color="auto"/>
        <w:right w:val="none" w:sz="0" w:space="0" w:color="auto"/>
      </w:divBdr>
    </w:div>
    <w:div w:id="1412199012">
      <w:bodyDiv w:val="1"/>
      <w:marLeft w:val="0"/>
      <w:marRight w:val="0"/>
      <w:marTop w:val="0"/>
      <w:marBottom w:val="0"/>
      <w:divBdr>
        <w:top w:val="none" w:sz="0" w:space="0" w:color="auto"/>
        <w:left w:val="none" w:sz="0" w:space="0" w:color="auto"/>
        <w:bottom w:val="none" w:sz="0" w:space="0" w:color="auto"/>
        <w:right w:val="none" w:sz="0" w:space="0" w:color="auto"/>
      </w:divBdr>
    </w:div>
    <w:div w:id="1412701370">
      <w:bodyDiv w:val="1"/>
      <w:marLeft w:val="0"/>
      <w:marRight w:val="0"/>
      <w:marTop w:val="0"/>
      <w:marBottom w:val="0"/>
      <w:divBdr>
        <w:top w:val="none" w:sz="0" w:space="0" w:color="auto"/>
        <w:left w:val="none" w:sz="0" w:space="0" w:color="auto"/>
        <w:bottom w:val="none" w:sz="0" w:space="0" w:color="auto"/>
        <w:right w:val="none" w:sz="0" w:space="0" w:color="auto"/>
      </w:divBdr>
    </w:div>
    <w:div w:id="1412922478">
      <w:bodyDiv w:val="1"/>
      <w:marLeft w:val="0"/>
      <w:marRight w:val="0"/>
      <w:marTop w:val="0"/>
      <w:marBottom w:val="0"/>
      <w:divBdr>
        <w:top w:val="none" w:sz="0" w:space="0" w:color="auto"/>
        <w:left w:val="none" w:sz="0" w:space="0" w:color="auto"/>
        <w:bottom w:val="none" w:sz="0" w:space="0" w:color="auto"/>
        <w:right w:val="none" w:sz="0" w:space="0" w:color="auto"/>
      </w:divBdr>
    </w:div>
    <w:div w:id="1412970614">
      <w:bodyDiv w:val="1"/>
      <w:marLeft w:val="0"/>
      <w:marRight w:val="0"/>
      <w:marTop w:val="0"/>
      <w:marBottom w:val="0"/>
      <w:divBdr>
        <w:top w:val="none" w:sz="0" w:space="0" w:color="auto"/>
        <w:left w:val="none" w:sz="0" w:space="0" w:color="auto"/>
        <w:bottom w:val="none" w:sz="0" w:space="0" w:color="auto"/>
        <w:right w:val="none" w:sz="0" w:space="0" w:color="auto"/>
      </w:divBdr>
    </w:div>
    <w:div w:id="1414161116">
      <w:bodyDiv w:val="1"/>
      <w:marLeft w:val="0"/>
      <w:marRight w:val="0"/>
      <w:marTop w:val="0"/>
      <w:marBottom w:val="0"/>
      <w:divBdr>
        <w:top w:val="none" w:sz="0" w:space="0" w:color="auto"/>
        <w:left w:val="none" w:sz="0" w:space="0" w:color="auto"/>
        <w:bottom w:val="none" w:sz="0" w:space="0" w:color="auto"/>
        <w:right w:val="none" w:sz="0" w:space="0" w:color="auto"/>
      </w:divBdr>
    </w:div>
    <w:div w:id="1414428004">
      <w:bodyDiv w:val="1"/>
      <w:marLeft w:val="0"/>
      <w:marRight w:val="0"/>
      <w:marTop w:val="0"/>
      <w:marBottom w:val="0"/>
      <w:divBdr>
        <w:top w:val="none" w:sz="0" w:space="0" w:color="auto"/>
        <w:left w:val="none" w:sz="0" w:space="0" w:color="auto"/>
        <w:bottom w:val="none" w:sz="0" w:space="0" w:color="auto"/>
        <w:right w:val="none" w:sz="0" w:space="0" w:color="auto"/>
      </w:divBdr>
    </w:div>
    <w:div w:id="1415053440">
      <w:bodyDiv w:val="1"/>
      <w:marLeft w:val="0"/>
      <w:marRight w:val="0"/>
      <w:marTop w:val="0"/>
      <w:marBottom w:val="0"/>
      <w:divBdr>
        <w:top w:val="none" w:sz="0" w:space="0" w:color="auto"/>
        <w:left w:val="none" w:sz="0" w:space="0" w:color="auto"/>
        <w:bottom w:val="none" w:sz="0" w:space="0" w:color="auto"/>
        <w:right w:val="none" w:sz="0" w:space="0" w:color="auto"/>
      </w:divBdr>
    </w:div>
    <w:div w:id="1415129852">
      <w:bodyDiv w:val="1"/>
      <w:marLeft w:val="0"/>
      <w:marRight w:val="0"/>
      <w:marTop w:val="0"/>
      <w:marBottom w:val="0"/>
      <w:divBdr>
        <w:top w:val="none" w:sz="0" w:space="0" w:color="auto"/>
        <w:left w:val="none" w:sz="0" w:space="0" w:color="auto"/>
        <w:bottom w:val="none" w:sz="0" w:space="0" w:color="auto"/>
        <w:right w:val="none" w:sz="0" w:space="0" w:color="auto"/>
      </w:divBdr>
    </w:div>
    <w:div w:id="1415779331">
      <w:bodyDiv w:val="1"/>
      <w:marLeft w:val="0"/>
      <w:marRight w:val="0"/>
      <w:marTop w:val="0"/>
      <w:marBottom w:val="0"/>
      <w:divBdr>
        <w:top w:val="none" w:sz="0" w:space="0" w:color="auto"/>
        <w:left w:val="none" w:sz="0" w:space="0" w:color="auto"/>
        <w:bottom w:val="none" w:sz="0" w:space="0" w:color="auto"/>
        <w:right w:val="none" w:sz="0" w:space="0" w:color="auto"/>
      </w:divBdr>
    </w:div>
    <w:div w:id="1416435002">
      <w:bodyDiv w:val="1"/>
      <w:marLeft w:val="0"/>
      <w:marRight w:val="0"/>
      <w:marTop w:val="0"/>
      <w:marBottom w:val="0"/>
      <w:divBdr>
        <w:top w:val="none" w:sz="0" w:space="0" w:color="auto"/>
        <w:left w:val="none" w:sz="0" w:space="0" w:color="auto"/>
        <w:bottom w:val="none" w:sz="0" w:space="0" w:color="auto"/>
        <w:right w:val="none" w:sz="0" w:space="0" w:color="auto"/>
      </w:divBdr>
    </w:div>
    <w:div w:id="1417245544">
      <w:bodyDiv w:val="1"/>
      <w:marLeft w:val="0"/>
      <w:marRight w:val="0"/>
      <w:marTop w:val="0"/>
      <w:marBottom w:val="0"/>
      <w:divBdr>
        <w:top w:val="none" w:sz="0" w:space="0" w:color="auto"/>
        <w:left w:val="none" w:sz="0" w:space="0" w:color="auto"/>
        <w:bottom w:val="none" w:sz="0" w:space="0" w:color="auto"/>
        <w:right w:val="none" w:sz="0" w:space="0" w:color="auto"/>
      </w:divBdr>
    </w:div>
    <w:div w:id="1417287180">
      <w:bodyDiv w:val="1"/>
      <w:marLeft w:val="0"/>
      <w:marRight w:val="0"/>
      <w:marTop w:val="0"/>
      <w:marBottom w:val="0"/>
      <w:divBdr>
        <w:top w:val="none" w:sz="0" w:space="0" w:color="auto"/>
        <w:left w:val="none" w:sz="0" w:space="0" w:color="auto"/>
        <w:bottom w:val="none" w:sz="0" w:space="0" w:color="auto"/>
        <w:right w:val="none" w:sz="0" w:space="0" w:color="auto"/>
      </w:divBdr>
    </w:div>
    <w:div w:id="1418747918">
      <w:bodyDiv w:val="1"/>
      <w:marLeft w:val="0"/>
      <w:marRight w:val="0"/>
      <w:marTop w:val="0"/>
      <w:marBottom w:val="0"/>
      <w:divBdr>
        <w:top w:val="none" w:sz="0" w:space="0" w:color="auto"/>
        <w:left w:val="none" w:sz="0" w:space="0" w:color="auto"/>
        <w:bottom w:val="none" w:sz="0" w:space="0" w:color="auto"/>
        <w:right w:val="none" w:sz="0" w:space="0" w:color="auto"/>
      </w:divBdr>
    </w:div>
    <w:div w:id="1419255107">
      <w:bodyDiv w:val="1"/>
      <w:marLeft w:val="0"/>
      <w:marRight w:val="0"/>
      <w:marTop w:val="0"/>
      <w:marBottom w:val="0"/>
      <w:divBdr>
        <w:top w:val="none" w:sz="0" w:space="0" w:color="auto"/>
        <w:left w:val="none" w:sz="0" w:space="0" w:color="auto"/>
        <w:bottom w:val="none" w:sz="0" w:space="0" w:color="auto"/>
        <w:right w:val="none" w:sz="0" w:space="0" w:color="auto"/>
      </w:divBdr>
    </w:div>
    <w:div w:id="1420717951">
      <w:bodyDiv w:val="1"/>
      <w:marLeft w:val="0"/>
      <w:marRight w:val="0"/>
      <w:marTop w:val="0"/>
      <w:marBottom w:val="0"/>
      <w:divBdr>
        <w:top w:val="none" w:sz="0" w:space="0" w:color="auto"/>
        <w:left w:val="none" w:sz="0" w:space="0" w:color="auto"/>
        <w:bottom w:val="none" w:sz="0" w:space="0" w:color="auto"/>
        <w:right w:val="none" w:sz="0" w:space="0" w:color="auto"/>
      </w:divBdr>
    </w:div>
    <w:div w:id="1420979938">
      <w:bodyDiv w:val="1"/>
      <w:marLeft w:val="0"/>
      <w:marRight w:val="0"/>
      <w:marTop w:val="0"/>
      <w:marBottom w:val="0"/>
      <w:divBdr>
        <w:top w:val="none" w:sz="0" w:space="0" w:color="auto"/>
        <w:left w:val="none" w:sz="0" w:space="0" w:color="auto"/>
        <w:bottom w:val="none" w:sz="0" w:space="0" w:color="auto"/>
        <w:right w:val="none" w:sz="0" w:space="0" w:color="auto"/>
      </w:divBdr>
    </w:div>
    <w:div w:id="1422751871">
      <w:bodyDiv w:val="1"/>
      <w:marLeft w:val="0"/>
      <w:marRight w:val="0"/>
      <w:marTop w:val="0"/>
      <w:marBottom w:val="0"/>
      <w:divBdr>
        <w:top w:val="none" w:sz="0" w:space="0" w:color="auto"/>
        <w:left w:val="none" w:sz="0" w:space="0" w:color="auto"/>
        <w:bottom w:val="none" w:sz="0" w:space="0" w:color="auto"/>
        <w:right w:val="none" w:sz="0" w:space="0" w:color="auto"/>
      </w:divBdr>
    </w:div>
    <w:div w:id="1422873507">
      <w:bodyDiv w:val="1"/>
      <w:marLeft w:val="0"/>
      <w:marRight w:val="0"/>
      <w:marTop w:val="0"/>
      <w:marBottom w:val="0"/>
      <w:divBdr>
        <w:top w:val="none" w:sz="0" w:space="0" w:color="auto"/>
        <w:left w:val="none" w:sz="0" w:space="0" w:color="auto"/>
        <w:bottom w:val="none" w:sz="0" w:space="0" w:color="auto"/>
        <w:right w:val="none" w:sz="0" w:space="0" w:color="auto"/>
      </w:divBdr>
    </w:div>
    <w:div w:id="1423379237">
      <w:bodyDiv w:val="1"/>
      <w:marLeft w:val="0"/>
      <w:marRight w:val="0"/>
      <w:marTop w:val="0"/>
      <w:marBottom w:val="0"/>
      <w:divBdr>
        <w:top w:val="none" w:sz="0" w:space="0" w:color="auto"/>
        <w:left w:val="none" w:sz="0" w:space="0" w:color="auto"/>
        <w:bottom w:val="none" w:sz="0" w:space="0" w:color="auto"/>
        <w:right w:val="none" w:sz="0" w:space="0" w:color="auto"/>
      </w:divBdr>
    </w:div>
    <w:div w:id="1424839674">
      <w:bodyDiv w:val="1"/>
      <w:marLeft w:val="0"/>
      <w:marRight w:val="0"/>
      <w:marTop w:val="0"/>
      <w:marBottom w:val="0"/>
      <w:divBdr>
        <w:top w:val="none" w:sz="0" w:space="0" w:color="auto"/>
        <w:left w:val="none" w:sz="0" w:space="0" w:color="auto"/>
        <w:bottom w:val="none" w:sz="0" w:space="0" w:color="auto"/>
        <w:right w:val="none" w:sz="0" w:space="0" w:color="auto"/>
      </w:divBdr>
    </w:div>
    <w:div w:id="1428310344">
      <w:bodyDiv w:val="1"/>
      <w:marLeft w:val="0"/>
      <w:marRight w:val="0"/>
      <w:marTop w:val="0"/>
      <w:marBottom w:val="0"/>
      <w:divBdr>
        <w:top w:val="none" w:sz="0" w:space="0" w:color="auto"/>
        <w:left w:val="none" w:sz="0" w:space="0" w:color="auto"/>
        <w:bottom w:val="none" w:sz="0" w:space="0" w:color="auto"/>
        <w:right w:val="none" w:sz="0" w:space="0" w:color="auto"/>
      </w:divBdr>
    </w:div>
    <w:div w:id="1428382059">
      <w:bodyDiv w:val="1"/>
      <w:marLeft w:val="0"/>
      <w:marRight w:val="0"/>
      <w:marTop w:val="0"/>
      <w:marBottom w:val="0"/>
      <w:divBdr>
        <w:top w:val="none" w:sz="0" w:space="0" w:color="auto"/>
        <w:left w:val="none" w:sz="0" w:space="0" w:color="auto"/>
        <w:bottom w:val="none" w:sz="0" w:space="0" w:color="auto"/>
        <w:right w:val="none" w:sz="0" w:space="0" w:color="auto"/>
      </w:divBdr>
    </w:div>
    <w:div w:id="1429039096">
      <w:bodyDiv w:val="1"/>
      <w:marLeft w:val="0"/>
      <w:marRight w:val="0"/>
      <w:marTop w:val="0"/>
      <w:marBottom w:val="0"/>
      <w:divBdr>
        <w:top w:val="none" w:sz="0" w:space="0" w:color="auto"/>
        <w:left w:val="none" w:sz="0" w:space="0" w:color="auto"/>
        <w:bottom w:val="none" w:sz="0" w:space="0" w:color="auto"/>
        <w:right w:val="none" w:sz="0" w:space="0" w:color="auto"/>
      </w:divBdr>
    </w:div>
    <w:div w:id="1429236696">
      <w:bodyDiv w:val="1"/>
      <w:marLeft w:val="0"/>
      <w:marRight w:val="0"/>
      <w:marTop w:val="0"/>
      <w:marBottom w:val="0"/>
      <w:divBdr>
        <w:top w:val="none" w:sz="0" w:space="0" w:color="auto"/>
        <w:left w:val="none" w:sz="0" w:space="0" w:color="auto"/>
        <w:bottom w:val="none" w:sz="0" w:space="0" w:color="auto"/>
        <w:right w:val="none" w:sz="0" w:space="0" w:color="auto"/>
      </w:divBdr>
    </w:div>
    <w:div w:id="1429808443">
      <w:bodyDiv w:val="1"/>
      <w:marLeft w:val="0"/>
      <w:marRight w:val="0"/>
      <w:marTop w:val="0"/>
      <w:marBottom w:val="0"/>
      <w:divBdr>
        <w:top w:val="none" w:sz="0" w:space="0" w:color="auto"/>
        <w:left w:val="none" w:sz="0" w:space="0" w:color="auto"/>
        <w:bottom w:val="none" w:sz="0" w:space="0" w:color="auto"/>
        <w:right w:val="none" w:sz="0" w:space="0" w:color="auto"/>
      </w:divBdr>
    </w:div>
    <w:div w:id="1430001493">
      <w:bodyDiv w:val="1"/>
      <w:marLeft w:val="0"/>
      <w:marRight w:val="0"/>
      <w:marTop w:val="0"/>
      <w:marBottom w:val="0"/>
      <w:divBdr>
        <w:top w:val="none" w:sz="0" w:space="0" w:color="auto"/>
        <w:left w:val="none" w:sz="0" w:space="0" w:color="auto"/>
        <w:bottom w:val="none" w:sz="0" w:space="0" w:color="auto"/>
        <w:right w:val="none" w:sz="0" w:space="0" w:color="auto"/>
      </w:divBdr>
    </w:div>
    <w:div w:id="1430469093">
      <w:bodyDiv w:val="1"/>
      <w:marLeft w:val="0"/>
      <w:marRight w:val="0"/>
      <w:marTop w:val="0"/>
      <w:marBottom w:val="0"/>
      <w:divBdr>
        <w:top w:val="none" w:sz="0" w:space="0" w:color="auto"/>
        <w:left w:val="none" w:sz="0" w:space="0" w:color="auto"/>
        <w:bottom w:val="none" w:sz="0" w:space="0" w:color="auto"/>
        <w:right w:val="none" w:sz="0" w:space="0" w:color="auto"/>
      </w:divBdr>
    </w:div>
    <w:div w:id="1433932125">
      <w:bodyDiv w:val="1"/>
      <w:marLeft w:val="0"/>
      <w:marRight w:val="0"/>
      <w:marTop w:val="0"/>
      <w:marBottom w:val="0"/>
      <w:divBdr>
        <w:top w:val="none" w:sz="0" w:space="0" w:color="auto"/>
        <w:left w:val="none" w:sz="0" w:space="0" w:color="auto"/>
        <w:bottom w:val="none" w:sz="0" w:space="0" w:color="auto"/>
        <w:right w:val="none" w:sz="0" w:space="0" w:color="auto"/>
      </w:divBdr>
    </w:div>
    <w:div w:id="1435394325">
      <w:bodyDiv w:val="1"/>
      <w:marLeft w:val="0"/>
      <w:marRight w:val="0"/>
      <w:marTop w:val="0"/>
      <w:marBottom w:val="0"/>
      <w:divBdr>
        <w:top w:val="none" w:sz="0" w:space="0" w:color="auto"/>
        <w:left w:val="none" w:sz="0" w:space="0" w:color="auto"/>
        <w:bottom w:val="none" w:sz="0" w:space="0" w:color="auto"/>
        <w:right w:val="none" w:sz="0" w:space="0" w:color="auto"/>
      </w:divBdr>
    </w:div>
    <w:div w:id="1436557945">
      <w:bodyDiv w:val="1"/>
      <w:marLeft w:val="0"/>
      <w:marRight w:val="0"/>
      <w:marTop w:val="0"/>
      <w:marBottom w:val="0"/>
      <w:divBdr>
        <w:top w:val="none" w:sz="0" w:space="0" w:color="auto"/>
        <w:left w:val="none" w:sz="0" w:space="0" w:color="auto"/>
        <w:bottom w:val="none" w:sz="0" w:space="0" w:color="auto"/>
        <w:right w:val="none" w:sz="0" w:space="0" w:color="auto"/>
      </w:divBdr>
    </w:div>
    <w:div w:id="1436710413">
      <w:bodyDiv w:val="1"/>
      <w:marLeft w:val="0"/>
      <w:marRight w:val="0"/>
      <w:marTop w:val="0"/>
      <w:marBottom w:val="0"/>
      <w:divBdr>
        <w:top w:val="none" w:sz="0" w:space="0" w:color="auto"/>
        <w:left w:val="none" w:sz="0" w:space="0" w:color="auto"/>
        <w:bottom w:val="none" w:sz="0" w:space="0" w:color="auto"/>
        <w:right w:val="none" w:sz="0" w:space="0" w:color="auto"/>
      </w:divBdr>
    </w:div>
    <w:div w:id="1437748056">
      <w:bodyDiv w:val="1"/>
      <w:marLeft w:val="0"/>
      <w:marRight w:val="0"/>
      <w:marTop w:val="0"/>
      <w:marBottom w:val="0"/>
      <w:divBdr>
        <w:top w:val="none" w:sz="0" w:space="0" w:color="auto"/>
        <w:left w:val="none" w:sz="0" w:space="0" w:color="auto"/>
        <w:bottom w:val="none" w:sz="0" w:space="0" w:color="auto"/>
        <w:right w:val="none" w:sz="0" w:space="0" w:color="auto"/>
      </w:divBdr>
    </w:div>
    <w:div w:id="1438524205">
      <w:bodyDiv w:val="1"/>
      <w:marLeft w:val="0"/>
      <w:marRight w:val="0"/>
      <w:marTop w:val="0"/>
      <w:marBottom w:val="0"/>
      <w:divBdr>
        <w:top w:val="none" w:sz="0" w:space="0" w:color="auto"/>
        <w:left w:val="none" w:sz="0" w:space="0" w:color="auto"/>
        <w:bottom w:val="none" w:sz="0" w:space="0" w:color="auto"/>
        <w:right w:val="none" w:sz="0" w:space="0" w:color="auto"/>
      </w:divBdr>
    </w:div>
    <w:div w:id="1438716728">
      <w:bodyDiv w:val="1"/>
      <w:marLeft w:val="0"/>
      <w:marRight w:val="0"/>
      <w:marTop w:val="0"/>
      <w:marBottom w:val="0"/>
      <w:divBdr>
        <w:top w:val="none" w:sz="0" w:space="0" w:color="auto"/>
        <w:left w:val="none" w:sz="0" w:space="0" w:color="auto"/>
        <w:bottom w:val="none" w:sz="0" w:space="0" w:color="auto"/>
        <w:right w:val="none" w:sz="0" w:space="0" w:color="auto"/>
      </w:divBdr>
    </w:div>
    <w:div w:id="1439106727">
      <w:bodyDiv w:val="1"/>
      <w:marLeft w:val="0"/>
      <w:marRight w:val="0"/>
      <w:marTop w:val="0"/>
      <w:marBottom w:val="0"/>
      <w:divBdr>
        <w:top w:val="none" w:sz="0" w:space="0" w:color="auto"/>
        <w:left w:val="none" w:sz="0" w:space="0" w:color="auto"/>
        <w:bottom w:val="none" w:sz="0" w:space="0" w:color="auto"/>
        <w:right w:val="none" w:sz="0" w:space="0" w:color="auto"/>
      </w:divBdr>
    </w:div>
    <w:div w:id="1442532209">
      <w:bodyDiv w:val="1"/>
      <w:marLeft w:val="0"/>
      <w:marRight w:val="0"/>
      <w:marTop w:val="0"/>
      <w:marBottom w:val="0"/>
      <w:divBdr>
        <w:top w:val="none" w:sz="0" w:space="0" w:color="auto"/>
        <w:left w:val="none" w:sz="0" w:space="0" w:color="auto"/>
        <w:bottom w:val="none" w:sz="0" w:space="0" w:color="auto"/>
        <w:right w:val="none" w:sz="0" w:space="0" w:color="auto"/>
      </w:divBdr>
    </w:div>
    <w:div w:id="1443527167">
      <w:bodyDiv w:val="1"/>
      <w:marLeft w:val="0"/>
      <w:marRight w:val="0"/>
      <w:marTop w:val="0"/>
      <w:marBottom w:val="0"/>
      <w:divBdr>
        <w:top w:val="none" w:sz="0" w:space="0" w:color="auto"/>
        <w:left w:val="none" w:sz="0" w:space="0" w:color="auto"/>
        <w:bottom w:val="none" w:sz="0" w:space="0" w:color="auto"/>
        <w:right w:val="none" w:sz="0" w:space="0" w:color="auto"/>
      </w:divBdr>
    </w:div>
    <w:div w:id="1444108153">
      <w:bodyDiv w:val="1"/>
      <w:marLeft w:val="0"/>
      <w:marRight w:val="0"/>
      <w:marTop w:val="0"/>
      <w:marBottom w:val="0"/>
      <w:divBdr>
        <w:top w:val="none" w:sz="0" w:space="0" w:color="auto"/>
        <w:left w:val="none" w:sz="0" w:space="0" w:color="auto"/>
        <w:bottom w:val="none" w:sz="0" w:space="0" w:color="auto"/>
        <w:right w:val="none" w:sz="0" w:space="0" w:color="auto"/>
      </w:divBdr>
    </w:div>
    <w:div w:id="1444574249">
      <w:bodyDiv w:val="1"/>
      <w:marLeft w:val="0"/>
      <w:marRight w:val="0"/>
      <w:marTop w:val="0"/>
      <w:marBottom w:val="0"/>
      <w:divBdr>
        <w:top w:val="none" w:sz="0" w:space="0" w:color="auto"/>
        <w:left w:val="none" w:sz="0" w:space="0" w:color="auto"/>
        <w:bottom w:val="none" w:sz="0" w:space="0" w:color="auto"/>
        <w:right w:val="none" w:sz="0" w:space="0" w:color="auto"/>
      </w:divBdr>
    </w:div>
    <w:div w:id="1445078164">
      <w:bodyDiv w:val="1"/>
      <w:marLeft w:val="0"/>
      <w:marRight w:val="0"/>
      <w:marTop w:val="0"/>
      <w:marBottom w:val="0"/>
      <w:divBdr>
        <w:top w:val="none" w:sz="0" w:space="0" w:color="auto"/>
        <w:left w:val="none" w:sz="0" w:space="0" w:color="auto"/>
        <w:bottom w:val="none" w:sz="0" w:space="0" w:color="auto"/>
        <w:right w:val="none" w:sz="0" w:space="0" w:color="auto"/>
      </w:divBdr>
    </w:div>
    <w:div w:id="1448280373">
      <w:bodyDiv w:val="1"/>
      <w:marLeft w:val="0"/>
      <w:marRight w:val="0"/>
      <w:marTop w:val="0"/>
      <w:marBottom w:val="0"/>
      <w:divBdr>
        <w:top w:val="none" w:sz="0" w:space="0" w:color="auto"/>
        <w:left w:val="none" w:sz="0" w:space="0" w:color="auto"/>
        <w:bottom w:val="none" w:sz="0" w:space="0" w:color="auto"/>
        <w:right w:val="none" w:sz="0" w:space="0" w:color="auto"/>
      </w:divBdr>
    </w:div>
    <w:div w:id="1449087146">
      <w:bodyDiv w:val="1"/>
      <w:marLeft w:val="0"/>
      <w:marRight w:val="0"/>
      <w:marTop w:val="0"/>
      <w:marBottom w:val="0"/>
      <w:divBdr>
        <w:top w:val="none" w:sz="0" w:space="0" w:color="auto"/>
        <w:left w:val="none" w:sz="0" w:space="0" w:color="auto"/>
        <w:bottom w:val="none" w:sz="0" w:space="0" w:color="auto"/>
        <w:right w:val="none" w:sz="0" w:space="0" w:color="auto"/>
      </w:divBdr>
    </w:div>
    <w:div w:id="1449272420">
      <w:bodyDiv w:val="1"/>
      <w:marLeft w:val="0"/>
      <w:marRight w:val="0"/>
      <w:marTop w:val="0"/>
      <w:marBottom w:val="0"/>
      <w:divBdr>
        <w:top w:val="none" w:sz="0" w:space="0" w:color="auto"/>
        <w:left w:val="none" w:sz="0" w:space="0" w:color="auto"/>
        <w:bottom w:val="none" w:sz="0" w:space="0" w:color="auto"/>
        <w:right w:val="none" w:sz="0" w:space="0" w:color="auto"/>
      </w:divBdr>
    </w:div>
    <w:div w:id="1449619466">
      <w:bodyDiv w:val="1"/>
      <w:marLeft w:val="0"/>
      <w:marRight w:val="0"/>
      <w:marTop w:val="0"/>
      <w:marBottom w:val="0"/>
      <w:divBdr>
        <w:top w:val="none" w:sz="0" w:space="0" w:color="auto"/>
        <w:left w:val="none" w:sz="0" w:space="0" w:color="auto"/>
        <w:bottom w:val="none" w:sz="0" w:space="0" w:color="auto"/>
        <w:right w:val="none" w:sz="0" w:space="0" w:color="auto"/>
      </w:divBdr>
    </w:div>
    <w:div w:id="1449855524">
      <w:bodyDiv w:val="1"/>
      <w:marLeft w:val="0"/>
      <w:marRight w:val="0"/>
      <w:marTop w:val="0"/>
      <w:marBottom w:val="0"/>
      <w:divBdr>
        <w:top w:val="none" w:sz="0" w:space="0" w:color="auto"/>
        <w:left w:val="none" w:sz="0" w:space="0" w:color="auto"/>
        <w:bottom w:val="none" w:sz="0" w:space="0" w:color="auto"/>
        <w:right w:val="none" w:sz="0" w:space="0" w:color="auto"/>
      </w:divBdr>
    </w:div>
    <w:div w:id="1450585470">
      <w:bodyDiv w:val="1"/>
      <w:marLeft w:val="0"/>
      <w:marRight w:val="0"/>
      <w:marTop w:val="0"/>
      <w:marBottom w:val="0"/>
      <w:divBdr>
        <w:top w:val="none" w:sz="0" w:space="0" w:color="auto"/>
        <w:left w:val="none" w:sz="0" w:space="0" w:color="auto"/>
        <w:bottom w:val="none" w:sz="0" w:space="0" w:color="auto"/>
        <w:right w:val="none" w:sz="0" w:space="0" w:color="auto"/>
      </w:divBdr>
    </w:div>
    <w:div w:id="1452360437">
      <w:bodyDiv w:val="1"/>
      <w:marLeft w:val="0"/>
      <w:marRight w:val="0"/>
      <w:marTop w:val="0"/>
      <w:marBottom w:val="0"/>
      <w:divBdr>
        <w:top w:val="none" w:sz="0" w:space="0" w:color="auto"/>
        <w:left w:val="none" w:sz="0" w:space="0" w:color="auto"/>
        <w:bottom w:val="none" w:sz="0" w:space="0" w:color="auto"/>
        <w:right w:val="none" w:sz="0" w:space="0" w:color="auto"/>
      </w:divBdr>
    </w:div>
    <w:div w:id="1456409896">
      <w:bodyDiv w:val="1"/>
      <w:marLeft w:val="0"/>
      <w:marRight w:val="0"/>
      <w:marTop w:val="0"/>
      <w:marBottom w:val="0"/>
      <w:divBdr>
        <w:top w:val="none" w:sz="0" w:space="0" w:color="auto"/>
        <w:left w:val="none" w:sz="0" w:space="0" w:color="auto"/>
        <w:bottom w:val="none" w:sz="0" w:space="0" w:color="auto"/>
        <w:right w:val="none" w:sz="0" w:space="0" w:color="auto"/>
      </w:divBdr>
    </w:div>
    <w:div w:id="1456756580">
      <w:bodyDiv w:val="1"/>
      <w:marLeft w:val="0"/>
      <w:marRight w:val="0"/>
      <w:marTop w:val="0"/>
      <w:marBottom w:val="0"/>
      <w:divBdr>
        <w:top w:val="none" w:sz="0" w:space="0" w:color="auto"/>
        <w:left w:val="none" w:sz="0" w:space="0" w:color="auto"/>
        <w:bottom w:val="none" w:sz="0" w:space="0" w:color="auto"/>
        <w:right w:val="none" w:sz="0" w:space="0" w:color="auto"/>
      </w:divBdr>
    </w:div>
    <w:div w:id="1457676648">
      <w:bodyDiv w:val="1"/>
      <w:marLeft w:val="0"/>
      <w:marRight w:val="0"/>
      <w:marTop w:val="0"/>
      <w:marBottom w:val="0"/>
      <w:divBdr>
        <w:top w:val="none" w:sz="0" w:space="0" w:color="auto"/>
        <w:left w:val="none" w:sz="0" w:space="0" w:color="auto"/>
        <w:bottom w:val="none" w:sz="0" w:space="0" w:color="auto"/>
        <w:right w:val="none" w:sz="0" w:space="0" w:color="auto"/>
      </w:divBdr>
    </w:div>
    <w:div w:id="1459183385">
      <w:bodyDiv w:val="1"/>
      <w:marLeft w:val="0"/>
      <w:marRight w:val="0"/>
      <w:marTop w:val="0"/>
      <w:marBottom w:val="0"/>
      <w:divBdr>
        <w:top w:val="none" w:sz="0" w:space="0" w:color="auto"/>
        <w:left w:val="none" w:sz="0" w:space="0" w:color="auto"/>
        <w:bottom w:val="none" w:sz="0" w:space="0" w:color="auto"/>
        <w:right w:val="none" w:sz="0" w:space="0" w:color="auto"/>
      </w:divBdr>
    </w:div>
    <w:div w:id="1460567430">
      <w:bodyDiv w:val="1"/>
      <w:marLeft w:val="0"/>
      <w:marRight w:val="0"/>
      <w:marTop w:val="0"/>
      <w:marBottom w:val="0"/>
      <w:divBdr>
        <w:top w:val="none" w:sz="0" w:space="0" w:color="auto"/>
        <w:left w:val="none" w:sz="0" w:space="0" w:color="auto"/>
        <w:bottom w:val="none" w:sz="0" w:space="0" w:color="auto"/>
        <w:right w:val="none" w:sz="0" w:space="0" w:color="auto"/>
      </w:divBdr>
    </w:div>
    <w:div w:id="1460756459">
      <w:bodyDiv w:val="1"/>
      <w:marLeft w:val="0"/>
      <w:marRight w:val="0"/>
      <w:marTop w:val="0"/>
      <w:marBottom w:val="0"/>
      <w:divBdr>
        <w:top w:val="none" w:sz="0" w:space="0" w:color="auto"/>
        <w:left w:val="none" w:sz="0" w:space="0" w:color="auto"/>
        <w:bottom w:val="none" w:sz="0" w:space="0" w:color="auto"/>
        <w:right w:val="none" w:sz="0" w:space="0" w:color="auto"/>
      </w:divBdr>
    </w:div>
    <w:div w:id="1461146633">
      <w:bodyDiv w:val="1"/>
      <w:marLeft w:val="0"/>
      <w:marRight w:val="0"/>
      <w:marTop w:val="0"/>
      <w:marBottom w:val="0"/>
      <w:divBdr>
        <w:top w:val="none" w:sz="0" w:space="0" w:color="auto"/>
        <w:left w:val="none" w:sz="0" w:space="0" w:color="auto"/>
        <w:bottom w:val="none" w:sz="0" w:space="0" w:color="auto"/>
        <w:right w:val="none" w:sz="0" w:space="0" w:color="auto"/>
      </w:divBdr>
    </w:div>
    <w:div w:id="1461219422">
      <w:bodyDiv w:val="1"/>
      <w:marLeft w:val="0"/>
      <w:marRight w:val="0"/>
      <w:marTop w:val="0"/>
      <w:marBottom w:val="0"/>
      <w:divBdr>
        <w:top w:val="none" w:sz="0" w:space="0" w:color="auto"/>
        <w:left w:val="none" w:sz="0" w:space="0" w:color="auto"/>
        <w:bottom w:val="none" w:sz="0" w:space="0" w:color="auto"/>
        <w:right w:val="none" w:sz="0" w:space="0" w:color="auto"/>
      </w:divBdr>
    </w:div>
    <w:div w:id="1462379392">
      <w:bodyDiv w:val="1"/>
      <w:marLeft w:val="0"/>
      <w:marRight w:val="0"/>
      <w:marTop w:val="0"/>
      <w:marBottom w:val="0"/>
      <w:divBdr>
        <w:top w:val="none" w:sz="0" w:space="0" w:color="auto"/>
        <w:left w:val="none" w:sz="0" w:space="0" w:color="auto"/>
        <w:bottom w:val="none" w:sz="0" w:space="0" w:color="auto"/>
        <w:right w:val="none" w:sz="0" w:space="0" w:color="auto"/>
      </w:divBdr>
    </w:div>
    <w:div w:id="1462458975">
      <w:bodyDiv w:val="1"/>
      <w:marLeft w:val="0"/>
      <w:marRight w:val="0"/>
      <w:marTop w:val="0"/>
      <w:marBottom w:val="0"/>
      <w:divBdr>
        <w:top w:val="none" w:sz="0" w:space="0" w:color="auto"/>
        <w:left w:val="none" w:sz="0" w:space="0" w:color="auto"/>
        <w:bottom w:val="none" w:sz="0" w:space="0" w:color="auto"/>
        <w:right w:val="none" w:sz="0" w:space="0" w:color="auto"/>
      </w:divBdr>
    </w:div>
    <w:div w:id="1462770831">
      <w:bodyDiv w:val="1"/>
      <w:marLeft w:val="0"/>
      <w:marRight w:val="0"/>
      <w:marTop w:val="0"/>
      <w:marBottom w:val="0"/>
      <w:divBdr>
        <w:top w:val="none" w:sz="0" w:space="0" w:color="auto"/>
        <w:left w:val="none" w:sz="0" w:space="0" w:color="auto"/>
        <w:bottom w:val="none" w:sz="0" w:space="0" w:color="auto"/>
        <w:right w:val="none" w:sz="0" w:space="0" w:color="auto"/>
      </w:divBdr>
    </w:div>
    <w:div w:id="1463305207">
      <w:bodyDiv w:val="1"/>
      <w:marLeft w:val="0"/>
      <w:marRight w:val="0"/>
      <w:marTop w:val="0"/>
      <w:marBottom w:val="0"/>
      <w:divBdr>
        <w:top w:val="none" w:sz="0" w:space="0" w:color="auto"/>
        <w:left w:val="none" w:sz="0" w:space="0" w:color="auto"/>
        <w:bottom w:val="none" w:sz="0" w:space="0" w:color="auto"/>
        <w:right w:val="none" w:sz="0" w:space="0" w:color="auto"/>
      </w:divBdr>
    </w:div>
    <w:div w:id="1464694312">
      <w:bodyDiv w:val="1"/>
      <w:marLeft w:val="0"/>
      <w:marRight w:val="0"/>
      <w:marTop w:val="0"/>
      <w:marBottom w:val="0"/>
      <w:divBdr>
        <w:top w:val="none" w:sz="0" w:space="0" w:color="auto"/>
        <w:left w:val="none" w:sz="0" w:space="0" w:color="auto"/>
        <w:bottom w:val="none" w:sz="0" w:space="0" w:color="auto"/>
        <w:right w:val="none" w:sz="0" w:space="0" w:color="auto"/>
      </w:divBdr>
    </w:div>
    <w:div w:id="1464806262">
      <w:bodyDiv w:val="1"/>
      <w:marLeft w:val="0"/>
      <w:marRight w:val="0"/>
      <w:marTop w:val="0"/>
      <w:marBottom w:val="0"/>
      <w:divBdr>
        <w:top w:val="none" w:sz="0" w:space="0" w:color="auto"/>
        <w:left w:val="none" w:sz="0" w:space="0" w:color="auto"/>
        <w:bottom w:val="none" w:sz="0" w:space="0" w:color="auto"/>
        <w:right w:val="none" w:sz="0" w:space="0" w:color="auto"/>
      </w:divBdr>
    </w:div>
    <w:div w:id="1465539758">
      <w:bodyDiv w:val="1"/>
      <w:marLeft w:val="0"/>
      <w:marRight w:val="0"/>
      <w:marTop w:val="0"/>
      <w:marBottom w:val="0"/>
      <w:divBdr>
        <w:top w:val="none" w:sz="0" w:space="0" w:color="auto"/>
        <w:left w:val="none" w:sz="0" w:space="0" w:color="auto"/>
        <w:bottom w:val="none" w:sz="0" w:space="0" w:color="auto"/>
        <w:right w:val="none" w:sz="0" w:space="0" w:color="auto"/>
      </w:divBdr>
    </w:div>
    <w:div w:id="1465810491">
      <w:bodyDiv w:val="1"/>
      <w:marLeft w:val="0"/>
      <w:marRight w:val="0"/>
      <w:marTop w:val="0"/>
      <w:marBottom w:val="0"/>
      <w:divBdr>
        <w:top w:val="none" w:sz="0" w:space="0" w:color="auto"/>
        <w:left w:val="none" w:sz="0" w:space="0" w:color="auto"/>
        <w:bottom w:val="none" w:sz="0" w:space="0" w:color="auto"/>
        <w:right w:val="none" w:sz="0" w:space="0" w:color="auto"/>
      </w:divBdr>
    </w:div>
    <w:div w:id="1465810789">
      <w:bodyDiv w:val="1"/>
      <w:marLeft w:val="0"/>
      <w:marRight w:val="0"/>
      <w:marTop w:val="0"/>
      <w:marBottom w:val="0"/>
      <w:divBdr>
        <w:top w:val="none" w:sz="0" w:space="0" w:color="auto"/>
        <w:left w:val="none" w:sz="0" w:space="0" w:color="auto"/>
        <w:bottom w:val="none" w:sz="0" w:space="0" w:color="auto"/>
        <w:right w:val="none" w:sz="0" w:space="0" w:color="auto"/>
      </w:divBdr>
    </w:div>
    <w:div w:id="1465928194">
      <w:bodyDiv w:val="1"/>
      <w:marLeft w:val="0"/>
      <w:marRight w:val="0"/>
      <w:marTop w:val="0"/>
      <w:marBottom w:val="0"/>
      <w:divBdr>
        <w:top w:val="none" w:sz="0" w:space="0" w:color="auto"/>
        <w:left w:val="none" w:sz="0" w:space="0" w:color="auto"/>
        <w:bottom w:val="none" w:sz="0" w:space="0" w:color="auto"/>
        <w:right w:val="none" w:sz="0" w:space="0" w:color="auto"/>
      </w:divBdr>
    </w:div>
    <w:div w:id="1466436468">
      <w:bodyDiv w:val="1"/>
      <w:marLeft w:val="0"/>
      <w:marRight w:val="0"/>
      <w:marTop w:val="0"/>
      <w:marBottom w:val="0"/>
      <w:divBdr>
        <w:top w:val="none" w:sz="0" w:space="0" w:color="auto"/>
        <w:left w:val="none" w:sz="0" w:space="0" w:color="auto"/>
        <w:bottom w:val="none" w:sz="0" w:space="0" w:color="auto"/>
        <w:right w:val="none" w:sz="0" w:space="0" w:color="auto"/>
      </w:divBdr>
    </w:div>
    <w:div w:id="1467897876">
      <w:bodyDiv w:val="1"/>
      <w:marLeft w:val="0"/>
      <w:marRight w:val="0"/>
      <w:marTop w:val="0"/>
      <w:marBottom w:val="0"/>
      <w:divBdr>
        <w:top w:val="none" w:sz="0" w:space="0" w:color="auto"/>
        <w:left w:val="none" w:sz="0" w:space="0" w:color="auto"/>
        <w:bottom w:val="none" w:sz="0" w:space="0" w:color="auto"/>
        <w:right w:val="none" w:sz="0" w:space="0" w:color="auto"/>
      </w:divBdr>
    </w:div>
    <w:div w:id="1469199374">
      <w:bodyDiv w:val="1"/>
      <w:marLeft w:val="0"/>
      <w:marRight w:val="0"/>
      <w:marTop w:val="0"/>
      <w:marBottom w:val="0"/>
      <w:divBdr>
        <w:top w:val="none" w:sz="0" w:space="0" w:color="auto"/>
        <w:left w:val="none" w:sz="0" w:space="0" w:color="auto"/>
        <w:bottom w:val="none" w:sz="0" w:space="0" w:color="auto"/>
        <w:right w:val="none" w:sz="0" w:space="0" w:color="auto"/>
      </w:divBdr>
    </w:div>
    <w:div w:id="1469737970">
      <w:bodyDiv w:val="1"/>
      <w:marLeft w:val="0"/>
      <w:marRight w:val="0"/>
      <w:marTop w:val="0"/>
      <w:marBottom w:val="0"/>
      <w:divBdr>
        <w:top w:val="none" w:sz="0" w:space="0" w:color="auto"/>
        <w:left w:val="none" w:sz="0" w:space="0" w:color="auto"/>
        <w:bottom w:val="none" w:sz="0" w:space="0" w:color="auto"/>
        <w:right w:val="none" w:sz="0" w:space="0" w:color="auto"/>
      </w:divBdr>
    </w:div>
    <w:div w:id="1470397937">
      <w:bodyDiv w:val="1"/>
      <w:marLeft w:val="0"/>
      <w:marRight w:val="0"/>
      <w:marTop w:val="0"/>
      <w:marBottom w:val="0"/>
      <w:divBdr>
        <w:top w:val="none" w:sz="0" w:space="0" w:color="auto"/>
        <w:left w:val="none" w:sz="0" w:space="0" w:color="auto"/>
        <w:bottom w:val="none" w:sz="0" w:space="0" w:color="auto"/>
        <w:right w:val="none" w:sz="0" w:space="0" w:color="auto"/>
      </w:divBdr>
    </w:div>
    <w:div w:id="1471170701">
      <w:bodyDiv w:val="1"/>
      <w:marLeft w:val="0"/>
      <w:marRight w:val="0"/>
      <w:marTop w:val="0"/>
      <w:marBottom w:val="0"/>
      <w:divBdr>
        <w:top w:val="none" w:sz="0" w:space="0" w:color="auto"/>
        <w:left w:val="none" w:sz="0" w:space="0" w:color="auto"/>
        <w:bottom w:val="none" w:sz="0" w:space="0" w:color="auto"/>
        <w:right w:val="none" w:sz="0" w:space="0" w:color="auto"/>
      </w:divBdr>
    </w:div>
    <w:div w:id="1475176105">
      <w:bodyDiv w:val="1"/>
      <w:marLeft w:val="0"/>
      <w:marRight w:val="0"/>
      <w:marTop w:val="0"/>
      <w:marBottom w:val="0"/>
      <w:divBdr>
        <w:top w:val="none" w:sz="0" w:space="0" w:color="auto"/>
        <w:left w:val="none" w:sz="0" w:space="0" w:color="auto"/>
        <w:bottom w:val="none" w:sz="0" w:space="0" w:color="auto"/>
        <w:right w:val="none" w:sz="0" w:space="0" w:color="auto"/>
      </w:divBdr>
    </w:div>
    <w:div w:id="1475369143">
      <w:bodyDiv w:val="1"/>
      <w:marLeft w:val="0"/>
      <w:marRight w:val="0"/>
      <w:marTop w:val="0"/>
      <w:marBottom w:val="0"/>
      <w:divBdr>
        <w:top w:val="none" w:sz="0" w:space="0" w:color="auto"/>
        <w:left w:val="none" w:sz="0" w:space="0" w:color="auto"/>
        <w:bottom w:val="none" w:sz="0" w:space="0" w:color="auto"/>
        <w:right w:val="none" w:sz="0" w:space="0" w:color="auto"/>
      </w:divBdr>
    </w:div>
    <w:div w:id="1476215992">
      <w:bodyDiv w:val="1"/>
      <w:marLeft w:val="0"/>
      <w:marRight w:val="0"/>
      <w:marTop w:val="0"/>
      <w:marBottom w:val="0"/>
      <w:divBdr>
        <w:top w:val="none" w:sz="0" w:space="0" w:color="auto"/>
        <w:left w:val="none" w:sz="0" w:space="0" w:color="auto"/>
        <w:bottom w:val="none" w:sz="0" w:space="0" w:color="auto"/>
        <w:right w:val="none" w:sz="0" w:space="0" w:color="auto"/>
      </w:divBdr>
    </w:div>
    <w:div w:id="1476413797">
      <w:bodyDiv w:val="1"/>
      <w:marLeft w:val="0"/>
      <w:marRight w:val="0"/>
      <w:marTop w:val="0"/>
      <w:marBottom w:val="0"/>
      <w:divBdr>
        <w:top w:val="none" w:sz="0" w:space="0" w:color="auto"/>
        <w:left w:val="none" w:sz="0" w:space="0" w:color="auto"/>
        <w:bottom w:val="none" w:sz="0" w:space="0" w:color="auto"/>
        <w:right w:val="none" w:sz="0" w:space="0" w:color="auto"/>
      </w:divBdr>
    </w:div>
    <w:div w:id="1476681713">
      <w:bodyDiv w:val="1"/>
      <w:marLeft w:val="0"/>
      <w:marRight w:val="0"/>
      <w:marTop w:val="0"/>
      <w:marBottom w:val="0"/>
      <w:divBdr>
        <w:top w:val="none" w:sz="0" w:space="0" w:color="auto"/>
        <w:left w:val="none" w:sz="0" w:space="0" w:color="auto"/>
        <w:bottom w:val="none" w:sz="0" w:space="0" w:color="auto"/>
        <w:right w:val="none" w:sz="0" w:space="0" w:color="auto"/>
      </w:divBdr>
    </w:div>
    <w:div w:id="1477529973">
      <w:bodyDiv w:val="1"/>
      <w:marLeft w:val="0"/>
      <w:marRight w:val="0"/>
      <w:marTop w:val="0"/>
      <w:marBottom w:val="0"/>
      <w:divBdr>
        <w:top w:val="none" w:sz="0" w:space="0" w:color="auto"/>
        <w:left w:val="none" w:sz="0" w:space="0" w:color="auto"/>
        <w:bottom w:val="none" w:sz="0" w:space="0" w:color="auto"/>
        <w:right w:val="none" w:sz="0" w:space="0" w:color="auto"/>
      </w:divBdr>
    </w:div>
    <w:div w:id="1478449651">
      <w:bodyDiv w:val="1"/>
      <w:marLeft w:val="0"/>
      <w:marRight w:val="0"/>
      <w:marTop w:val="0"/>
      <w:marBottom w:val="0"/>
      <w:divBdr>
        <w:top w:val="none" w:sz="0" w:space="0" w:color="auto"/>
        <w:left w:val="none" w:sz="0" w:space="0" w:color="auto"/>
        <w:bottom w:val="none" w:sz="0" w:space="0" w:color="auto"/>
        <w:right w:val="none" w:sz="0" w:space="0" w:color="auto"/>
      </w:divBdr>
    </w:div>
    <w:div w:id="1478960246">
      <w:bodyDiv w:val="1"/>
      <w:marLeft w:val="0"/>
      <w:marRight w:val="0"/>
      <w:marTop w:val="0"/>
      <w:marBottom w:val="0"/>
      <w:divBdr>
        <w:top w:val="none" w:sz="0" w:space="0" w:color="auto"/>
        <w:left w:val="none" w:sz="0" w:space="0" w:color="auto"/>
        <w:bottom w:val="none" w:sz="0" w:space="0" w:color="auto"/>
        <w:right w:val="none" w:sz="0" w:space="0" w:color="auto"/>
      </w:divBdr>
    </w:div>
    <w:div w:id="1480343594">
      <w:bodyDiv w:val="1"/>
      <w:marLeft w:val="0"/>
      <w:marRight w:val="0"/>
      <w:marTop w:val="0"/>
      <w:marBottom w:val="0"/>
      <w:divBdr>
        <w:top w:val="none" w:sz="0" w:space="0" w:color="auto"/>
        <w:left w:val="none" w:sz="0" w:space="0" w:color="auto"/>
        <w:bottom w:val="none" w:sz="0" w:space="0" w:color="auto"/>
        <w:right w:val="none" w:sz="0" w:space="0" w:color="auto"/>
      </w:divBdr>
    </w:div>
    <w:div w:id="1481776535">
      <w:bodyDiv w:val="1"/>
      <w:marLeft w:val="0"/>
      <w:marRight w:val="0"/>
      <w:marTop w:val="0"/>
      <w:marBottom w:val="0"/>
      <w:divBdr>
        <w:top w:val="none" w:sz="0" w:space="0" w:color="auto"/>
        <w:left w:val="none" w:sz="0" w:space="0" w:color="auto"/>
        <w:bottom w:val="none" w:sz="0" w:space="0" w:color="auto"/>
        <w:right w:val="none" w:sz="0" w:space="0" w:color="auto"/>
      </w:divBdr>
    </w:div>
    <w:div w:id="1482427676">
      <w:bodyDiv w:val="1"/>
      <w:marLeft w:val="0"/>
      <w:marRight w:val="0"/>
      <w:marTop w:val="0"/>
      <w:marBottom w:val="0"/>
      <w:divBdr>
        <w:top w:val="none" w:sz="0" w:space="0" w:color="auto"/>
        <w:left w:val="none" w:sz="0" w:space="0" w:color="auto"/>
        <w:bottom w:val="none" w:sz="0" w:space="0" w:color="auto"/>
        <w:right w:val="none" w:sz="0" w:space="0" w:color="auto"/>
      </w:divBdr>
    </w:div>
    <w:div w:id="1483504378">
      <w:bodyDiv w:val="1"/>
      <w:marLeft w:val="0"/>
      <w:marRight w:val="0"/>
      <w:marTop w:val="0"/>
      <w:marBottom w:val="0"/>
      <w:divBdr>
        <w:top w:val="none" w:sz="0" w:space="0" w:color="auto"/>
        <w:left w:val="none" w:sz="0" w:space="0" w:color="auto"/>
        <w:bottom w:val="none" w:sz="0" w:space="0" w:color="auto"/>
        <w:right w:val="none" w:sz="0" w:space="0" w:color="auto"/>
      </w:divBdr>
    </w:div>
    <w:div w:id="1484465353">
      <w:bodyDiv w:val="1"/>
      <w:marLeft w:val="0"/>
      <w:marRight w:val="0"/>
      <w:marTop w:val="0"/>
      <w:marBottom w:val="0"/>
      <w:divBdr>
        <w:top w:val="none" w:sz="0" w:space="0" w:color="auto"/>
        <w:left w:val="none" w:sz="0" w:space="0" w:color="auto"/>
        <w:bottom w:val="none" w:sz="0" w:space="0" w:color="auto"/>
        <w:right w:val="none" w:sz="0" w:space="0" w:color="auto"/>
      </w:divBdr>
    </w:div>
    <w:div w:id="1484589406">
      <w:bodyDiv w:val="1"/>
      <w:marLeft w:val="0"/>
      <w:marRight w:val="0"/>
      <w:marTop w:val="0"/>
      <w:marBottom w:val="0"/>
      <w:divBdr>
        <w:top w:val="none" w:sz="0" w:space="0" w:color="auto"/>
        <w:left w:val="none" w:sz="0" w:space="0" w:color="auto"/>
        <w:bottom w:val="none" w:sz="0" w:space="0" w:color="auto"/>
        <w:right w:val="none" w:sz="0" w:space="0" w:color="auto"/>
      </w:divBdr>
    </w:div>
    <w:div w:id="1485662157">
      <w:bodyDiv w:val="1"/>
      <w:marLeft w:val="0"/>
      <w:marRight w:val="0"/>
      <w:marTop w:val="0"/>
      <w:marBottom w:val="0"/>
      <w:divBdr>
        <w:top w:val="none" w:sz="0" w:space="0" w:color="auto"/>
        <w:left w:val="none" w:sz="0" w:space="0" w:color="auto"/>
        <w:bottom w:val="none" w:sz="0" w:space="0" w:color="auto"/>
        <w:right w:val="none" w:sz="0" w:space="0" w:color="auto"/>
      </w:divBdr>
    </w:div>
    <w:div w:id="1485663900">
      <w:bodyDiv w:val="1"/>
      <w:marLeft w:val="0"/>
      <w:marRight w:val="0"/>
      <w:marTop w:val="0"/>
      <w:marBottom w:val="0"/>
      <w:divBdr>
        <w:top w:val="none" w:sz="0" w:space="0" w:color="auto"/>
        <w:left w:val="none" w:sz="0" w:space="0" w:color="auto"/>
        <w:bottom w:val="none" w:sz="0" w:space="0" w:color="auto"/>
        <w:right w:val="none" w:sz="0" w:space="0" w:color="auto"/>
      </w:divBdr>
    </w:div>
    <w:div w:id="1486161342">
      <w:bodyDiv w:val="1"/>
      <w:marLeft w:val="0"/>
      <w:marRight w:val="0"/>
      <w:marTop w:val="0"/>
      <w:marBottom w:val="0"/>
      <w:divBdr>
        <w:top w:val="none" w:sz="0" w:space="0" w:color="auto"/>
        <w:left w:val="none" w:sz="0" w:space="0" w:color="auto"/>
        <w:bottom w:val="none" w:sz="0" w:space="0" w:color="auto"/>
        <w:right w:val="none" w:sz="0" w:space="0" w:color="auto"/>
      </w:divBdr>
    </w:div>
    <w:div w:id="1486893061">
      <w:bodyDiv w:val="1"/>
      <w:marLeft w:val="0"/>
      <w:marRight w:val="0"/>
      <w:marTop w:val="0"/>
      <w:marBottom w:val="0"/>
      <w:divBdr>
        <w:top w:val="none" w:sz="0" w:space="0" w:color="auto"/>
        <w:left w:val="none" w:sz="0" w:space="0" w:color="auto"/>
        <w:bottom w:val="none" w:sz="0" w:space="0" w:color="auto"/>
        <w:right w:val="none" w:sz="0" w:space="0" w:color="auto"/>
      </w:divBdr>
    </w:div>
    <w:div w:id="1486969726">
      <w:bodyDiv w:val="1"/>
      <w:marLeft w:val="0"/>
      <w:marRight w:val="0"/>
      <w:marTop w:val="0"/>
      <w:marBottom w:val="0"/>
      <w:divBdr>
        <w:top w:val="none" w:sz="0" w:space="0" w:color="auto"/>
        <w:left w:val="none" w:sz="0" w:space="0" w:color="auto"/>
        <w:bottom w:val="none" w:sz="0" w:space="0" w:color="auto"/>
        <w:right w:val="none" w:sz="0" w:space="0" w:color="auto"/>
      </w:divBdr>
    </w:div>
    <w:div w:id="1488397670">
      <w:bodyDiv w:val="1"/>
      <w:marLeft w:val="0"/>
      <w:marRight w:val="0"/>
      <w:marTop w:val="0"/>
      <w:marBottom w:val="0"/>
      <w:divBdr>
        <w:top w:val="none" w:sz="0" w:space="0" w:color="auto"/>
        <w:left w:val="none" w:sz="0" w:space="0" w:color="auto"/>
        <w:bottom w:val="none" w:sz="0" w:space="0" w:color="auto"/>
        <w:right w:val="none" w:sz="0" w:space="0" w:color="auto"/>
      </w:divBdr>
    </w:div>
    <w:div w:id="1488474304">
      <w:bodyDiv w:val="1"/>
      <w:marLeft w:val="0"/>
      <w:marRight w:val="0"/>
      <w:marTop w:val="0"/>
      <w:marBottom w:val="0"/>
      <w:divBdr>
        <w:top w:val="none" w:sz="0" w:space="0" w:color="auto"/>
        <w:left w:val="none" w:sz="0" w:space="0" w:color="auto"/>
        <w:bottom w:val="none" w:sz="0" w:space="0" w:color="auto"/>
        <w:right w:val="none" w:sz="0" w:space="0" w:color="auto"/>
      </w:divBdr>
    </w:div>
    <w:div w:id="1488982811">
      <w:bodyDiv w:val="1"/>
      <w:marLeft w:val="0"/>
      <w:marRight w:val="0"/>
      <w:marTop w:val="0"/>
      <w:marBottom w:val="0"/>
      <w:divBdr>
        <w:top w:val="none" w:sz="0" w:space="0" w:color="auto"/>
        <w:left w:val="none" w:sz="0" w:space="0" w:color="auto"/>
        <w:bottom w:val="none" w:sz="0" w:space="0" w:color="auto"/>
        <w:right w:val="none" w:sz="0" w:space="0" w:color="auto"/>
      </w:divBdr>
    </w:div>
    <w:div w:id="1490487764">
      <w:bodyDiv w:val="1"/>
      <w:marLeft w:val="0"/>
      <w:marRight w:val="0"/>
      <w:marTop w:val="0"/>
      <w:marBottom w:val="0"/>
      <w:divBdr>
        <w:top w:val="none" w:sz="0" w:space="0" w:color="auto"/>
        <w:left w:val="none" w:sz="0" w:space="0" w:color="auto"/>
        <w:bottom w:val="none" w:sz="0" w:space="0" w:color="auto"/>
        <w:right w:val="none" w:sz="0" w:space="0" w:color="auto"/>
      </w:divBdr>
    </w:div>
    <w:div w:id="1490747989">
      <w:bodyDiv w:val="1"/>
      <w:marLeft w:val="0"/>
      <w:marRight w:val="0"/>
      <w:marTop w:val="0"/>
      <w:marBottom w:val="0"/>
      <w:divBdr>
        <w:top w:val="none" w:sz="0" w:space="0" w:color="auto"/>
        <w:left w:val="none" w:sz="0" w:space="0" w:color="auto"/>
        <w:bottom w:val="none" w:sz="0" w:space="0" w:color="auto"/>
        <w:right w:val="none" w:sz="0" w:space="0" w:color="auto"/>
      </w:divBdr>
    </w:div>
    <w:div w:id="1491478695">
      <w:bodyDiv w:val="1"/>
      <w:marLeft w:val="0"/>
      <w:marRight w:val="0"/>
      <w:marTop w:val="0"/>
      <w:marBottom w:val="0"/>
      <w:divBdr>
        <w:top w:val="none" w:sz="0" w:space="0" w:color="auto"/>
        <w:left w:val="none" w:sz="0" w:space="0" w:color="auto"/>
        <w:bottom w:val="none" w:sz="0" w:space="0" w:color="auto"/>
        <w:right w:val="none" w:sz="0" w:space="0" w:color="auto"/>
      </w:divBdr>
    </w:div>
    <w:div w:id="1491482561">
      <w:bodyDiv w:val="1"/>
      <w:marLeft w:val="0"/>
      <w:marRight w:val="0"/>
      <w:marTop w:val="0"/>
      <w:marBottom w:val="0"/>
      <w:divBdr>
        <w:top w:val="none" w:sz="0" w:space="0" w:color="auto"/>
        <w:left w:val="none" w:sz="0" w:space="0" w:color="auto"/>
        <w:bottom w:val="none" w:sz="0" w:space="0" w:color="auto"/>
        <w:right w:val="none" w:sz="0" w:space="0" w:color="auto"/>
      </w:divBdr>
    </w:div>
    <w:div w:id="1494879291">
      <w:bodyDiv w:val="1"/>
      <w:marLeft w:val="0"/>
      <w:marRight w:val="0"/>
      <w:marTop w:val="0"/>
      <w:marBottom w:val="0"/>
      <w:divBdr>
        <w:top w:val="none" w:sz="0" w:space="0" w:color="auto"/>
        <w:left w:val="none" w:sz="0" w:space="0" w:color="auto"/>
        <w:bottom w:val="none" w:sz="0" w:space="0" w:color="auto"/>
        <w:right w:val="none" w:sz="0" w:space="0" w:color="auto"/>
      </w:divBdr>
    </w:div>
    <w:div w:id="1494880945">
      <w:bodyDiv w:val="1"/>
      <w:marLeft w:val="0"/>
      <w:marRight w:val="0"/>
      <w:marTop w:val="0"/>
      <w:marBottom w:val="0"/>
      <w:divBdr>
        <w:top w:val="none" w:sz="0" w:space="0" w:color="auto"/>
        <w:left w:val="none" w:sz="0" w:space="0" w:color="auto"/>
        <w:bottom w:val="none" w:sz="0" w:space="0" w:color="auto"/>
        <w:right w:val="none" w:sz="0" w:space="0" w:color="auto"/>
      </w:divBdr>
    </w:div>
    <w:div w:id="1495994480">
      <w:bodyDiv w:val="1"/>
      <w:marLeft w:val="0"/>
      <w:marRight w:val="0"/>
      <w:marTop w:val="0"/>
      <w:marBottom w:val="0"/>
      <w:divBdr>
        <w:top w:val="none" w:sz="0" w:space="0" w:color="auto"/>
        <w:left w:val="none" w:sz="0" w:space="0" w:color="auto"/>
        <w:bottom w:val="none" w:sz="0" w:space="0" w:color="auto"/>
        <w:right w:val="none" w:sz="0" w:space="0" w:color="auto"/>
      </w:divBdr>
    </w:div>
    <w:div w:id="1496726989">
      <w:bodyDiv w:val="1"/>
      <w:marLeft w:val="0"/>
      <w:marRight w:val="0"/>
      <w:marTop w:val="0"/>
      <w:marBottom w:val="0"/>
      <w:divBdr>
        <w:top w:val="none" w:sz="0" w:space="0" w:color="auto"/>
        <w:left w:val="none" w:sz="0" w:space="0" w:color="auto"/>
        <w:bottom w:val="none" w:sz="0" w:space="0" w:color="auto"/>
        <w:right w:val="none" w:sz="0" w:space="0" w:color="auto"/>
      </w:divBdr>
    </w:div>
    <w:div w:id="1497266054">
      <w:bodyDiv w:val="1"/>
      <w:marLeft w:val="0"/>
      <w:marRight w:val="0"/>
      <w:marTop w:val="0"/>
      <w:marBottom w:val="0"/>
      <w:divBdr>
        <w:top w:val="none" w:sz="0" w:space="0" w:color="auto"/>
        <w:left w:val="none" w:sz="0" w:space="0" w:color="auto"/>
        <w:bottom w:val="none" w:sz="0" w:space="0" w:color="auto"/>
        <w:right w:val="none" w:sz="0" w:space="0" w:color="auto"/>
      </w:divBdr>
    </w:div>
    <w:div w:id="1497527376">
      <w:bodyDiv w:val="1"/>
      <w:marLeft w:val="0"/>
      <w:marRight w:val="0"/>
      <w:marTop w:val="0"/>
      <w:marBottom w:val="0"/>
      <w:divBdr>
        <w:top w:val="none" w:sz="0" w:space="0" w:color="auto"/>
        <w:left w:val="none" w:sz="0" w:space="0" w:color="auto"/>
        <w:bottom w:val="none" w:sz="0" w:space="0" w:color="auto"/>
        <w:right w:val="none" w:sz="0" w:space="0" w:color="auto"/>
      </w:divBdr>
    </w:div>
    <w:div w:id="1498687374">
      <w:bodyDiv w:val="1"/>
      <w:marLeft w:val="0"/>
      <w:marRight w:val="0"/>
      <w:marTop w:val="0"/>
      <w:marBottom w:val="0"/>
      <w:divBdr>
        <w:top w:val="none" w:sz="0" w:space="0" w:color="auto"/>
        <w:left w:val="none" w:sz="0" w:space="0" w:color="auto"/>
        <w:bottom w:val="none" w:sz="0" w:space="0" w:color="auto"/>
        <w:right w:val="none" w:sz="0" w:space="0" w:color="auto"/>
      </w:divBdr>
    </w:div>
    <w:div w:id="1499421466">
      <w:bodyDiv w:val="1"/>
      <w:marLeft w:val="0"/>
      <w:marRight w:val="0"/>
      <w:marTop w:val="0"/>
      <w:marBottom w:val="0"/>
      <w:divBdr>
        <w:top w:val="none" w:sz="0" w:space="0" w:color="auto"/>
        <w:left w:val="none" w:sz="0" w:space="0" w:color="auto"/>
        <w:bottom w:val="none" w:sz="0" w:space="0" w:color="auto"/>
        <w:right w:val="none" w:sz="0" w:space="0" w:color="auto"/>
      </w:divBdr>
    </w:div>
    <w:div w:id="1499804337">
      <w:bodyDiv w:val="1"/>
      <w:marLeft w:val="0"/>
      <w:marRight w:val="0"/>
      <w:marTop w:val="0"/>
      <w:marBottom w:val="0"/>
      <w:divBdr>
        <w:top w:val="none" w:sz="0" w:space="0" w:color="auto"/>
        <w:left w:val="none" w:sz="0" w:space="0" w:color="auto"/>
        <w:bottom w:val="none" w:sz="0" w:space="0" w:color="auto"/>
        <w:right w:val="none" w:sz="0" w:space="0" w:color="auto"/>
      </w:divBdr>
    </w:div>
    <w:div w:id="1500921794">
      <w:bodyDiv w:val="1"/>
      <w:marLeft w:val="0"/>
      <w:marRight w:val="0"/>
      <w:marTop w:val="0"/>
      <w:marBottom w:val="0"/>
      <w:divBdr>
        <w:top w:val="none" w:sz="0" w:space="0" w:color="auto"/>
        <w:left w:val="none" w:sz="0" w:space="0" w:color="auto"/>
        <w:bottom w:val="none" w:sz="0" w:space="0" w:color="auto"/>
        <w:right w:val="none" w:sz="0" w:space="0" w:color="auto"/>
      </w:divBdr>
    </w:div>
    <w:div w:id="1502233275">
      <w:bodyDiv w:val="1"/>
      <w:marLeft w:val="0"/>
      <w:marRight w:val="0"/>
      <w:marTop w:val="0"/>
      <w:marBottom w:val="0"/>
      <w:divBdr>
        <w:top w:val="none" w:sz="0" w:space="0" w:color="auto"/>
        <w:left w:val="none" w:sz="0" w:space="0" w:color="auto"/>
        <w:bottom w:val="none" w:sz="0" w:space="0" w:color="auto"/>
        <w:right w:val="none" w:sz="0" w:space="0" w:color="auto"/>
      </w:divBdr>
    </w:div>
    <w:div w:id="1503935710">
      <w:bodyDiv w:val="1"/>
      <w:marLeft w:val="0"/>
      <w:marRight w:val="0"/>
      <w:marTop w:val="0"/>
      <w:marBottom w:val="0"/>
      <w:divBdr>
        <w:top w:val="none" w:sz="0" w:space="0" w:color="auto"/>
        <w:left w:val="none" w:sz="0" w:space="0" w:color="auto"/>
        <w:bottom w:val="none" w:sz="0" w:space="0" w:color="auto"/>
        <w:right w:val="none" w:sz="0" w:space="0" w:color="auto"/>
      </w:divBdr>
    </w:div>
    <w:div w:id="1504661191">
      <w:bodyDiv w:val="1"/>
      <w:marLeft w:val="0"/>
      <w:marRight w:val="0"/>
      <w:marTop w:val="0"/>
      <w:marBottom w:val="0"/>
      <w:divBdr>
        <w:top w:val="none" w:sz="0" w:space="0" w:color="auto"/>
        <w:left w:val="none" w:sz="0" w:space="0" w:color="auto"/>
        <w:bottom w:val="none" w:sz="0" w:space="0" w:color="auto"/>
        <w:right w:val="none" w:sz="0" w:space="0" w:color="auto"/>
      </w:divBdr>
    </w:div>
    <w:div w:id="1504935474">
      <w:bodyDiv w:val="1"/>
      <w:marLeft w:val="0"/>
      <w:marRight w:val="0"/>
      <w:marTop w:val="0"/>
      <w:marBottom w:val="0"/>
      <w:divBdr>
        <w:top w:val="none" w:sz="0" w:space="0" w:color="auto"/>
        <w:left w:val="none" w:sz="0" w:space="0" w:color="auto"/>
        <w:bottom w:val="none" w:sz="0" w:space="0" w:color="auto"/>
        <w:right w:val="none" w:sz="0" w:space="0" w:color="auto"/>
      </w:divBdr>
    </w:div>
    <w:div w:id="1506701048">
      <w:bodyDiv w:val="1"/>
      <w:marLeft w:val="0"/>
      <w:marRight w:val="0"/>
      <w:marTop w:val="0"/>
      <w:marBottom w:val="0"/>
      <w:divBdr>
        <w:top w:val="none" w:sz="0" w:space="0" w:color="auto"/>
        <w:left w:val="none" w:sz="0" w:space="0" w:color="auto"/>
        <w:bottom w:val="none" w:sz="0" w:space="0" w:color="auto"/>
        <w:right w:val="none" w:sz="0" w:space="0" w:color="auto"/>
      </w:divBdr>
    </w:div>
    <w:div w:id="1507092974">
      <w:bodyDiv w:val="1"/>
      <w:marLeft w:val="0"/>
      <w:marRight w:val="0"/>
      <w:marTop w:val="0"/>
      <w:marBottom w:val="0"/>
      <w:divBdr>
        <w:top w:val="none" w:sz="0" w:space="0" w:color="auto"/>
        <w:left w:val="none" w:sz="0" w:space="0" w:color="auto"/>
        <w:bottom w:val="none" w:sz="0" w:space="0" w:color="auto"/>
        <w:right w:val="none" w:sz="0" w:space="0" w:color="auto"/>
      </w:divBdr>
    </w:div>
    <w:div w:id="1507400086">
      <w:bodyDiv w:val="1"/>
      <w:marLeft w:val="0"/>
      <w:marRight w:val="0"/>
      <w:marTop w:val="0"/>
      <w:marBottom w:val="0"/>
      <w:divBdr>
        <w:top w:val="none" w:sz="0" w:space="0" w:color="auto"/>
        <w:left w:val="none" w:sz="0" w:space="0" w:color="auto"/>
        <w:bottom w:val="none" w:sz="0" w:space="0" w:color="auto"/>
        <w:right w:val="none" w:sz="0" w:space="0" w:color="auto"/>
      </w:divBdr>
    </w:div>
    <w:div w:id="1509906047">
      <w:bodyDiv w:val="1"/>
      <w:marLeft w:val="0"/>
      <w:marRight w:val="0"/>
      <w:marTop w:val="0"/>
      <w:marBottom w:val="0"/>
      <w:divBdr>
        <w:top w:val="none" w:sz="0" w:space="0" w:color="auto"/>
        <w:left w:val="none" w:sz="0" w:space="0" w:color="auto"/>
        <w:bottom w:val="none" w:sz="0" w:space="0" w:color="auto"/>
        <w:right w:val="none" w:sz="0" w:space="0" w:color="auto"/>
      </w:divBdr>
    </w:div>
    <w:div w:id="1510171351">
      <w:bodyDiv w:val="1"/>
      <w:marLeft w:val="0"/>
      <w:marRight w:val="0"/>
      <w:marTop w:val="0"/>
      <w:marBottom w:val="0"/>
      <w:divBdr>
        <w:top w:val="none" w:sz="0" w:space="0" w:color="auto"/>
        <w:left w:val="none" w:sz="0" w:space="0" w:color="auto"/>
        <w:bottom w:val="none" w:sz="0" w:space="0" w:color="auto"/>
        <w:right w:val="none" w:sz="0" w:space="0" w:color="auto"/>
      </w:divBdr>
    </w:div>
    <w:div w:id="1512064911">
      <w:bodyDiv w:val="1"/>
      <w:marLeft w:val="0"/>
      <w:marRight w:val="0"/>
      <w:marTop w:val="0"/>
      <w:marBottom w:val="0"/>
      <w:divBdr>
        <w:top w:val="none" w:sz="0" w:space="0" w:color="auto"/>
        <w:left w:val="none" w:sz="0" w:space="0" w:color="auto"/>
        <w:bottom w:val="none" w:sz="0" w:space="0" w:color="auto"/>
        <w:right w:val="none" w:sz="0" w:space="0" w:color="auto"/>
      </w:divBdr>
    </w:div>
    <w:div w:id="1512065036">
      <w:bodyDiv w:val="1"/>
      <w:marLeft w:val="0"/>
      <w:marRight w:val="0"/>
      <w:marTop w:val="0"/>
      <w:marBottom w:val="0"/>
      <w:divBdr>
        <w:top w:val="none" w:sz="0" w:space="0" w:color="auto"/>
        <w:left w:val="none" w:sz="0" w:space="0" w:color="auto"/>
        <w:bottom w:val="none" w:sz="0" w:space="0" w:color="auto"/>
        <w:right w:val="none" w:sz="0" w:space="0" w:color="auto"/>
      </w:divBdr>
    </w:div>
    <w:div w:id="1512718323">
      <w:bodyDiv w:val="1"/>
      <w:marLeft w:val="0"/>
      <w:marRight w:val="0"/>
      <w:marTop w:val="0"/>
      <w:marBottom w:val="0"/>
      <w:divBdr>
        <w:top w:val="none" w:sz="0" w:space="0" w:color="auto"/>
        <w:left w:val="none" w:sz="0" w:space="0" w:color="auto"/>
        <w:bottom w:val="none" w:sz="0" w:space="0" w:color="auto"/>
        <w:right w:val="none" w:sz="0" w:space="0" w:color="auto"/>
      </w:divBdr>
    </w:div>
    <w:div w:id="1513376310">
      <w:bodyDiv w:val="1"/>
      <w:marLeft w:val="0"/>
      <w:marRight w:val="0"/>
      <w:marTop w:val="0"/>
      <w:marBottom w:val="0"/>
      <w:divBdr>
        <w:top w:val="none" w:sz="0" w:space="0" w:color="auto"/>
        <w:left w:val="none" w:sz="0" w:space="0" w:color="auto"/>
        <w:bottom w:val="none" w:sz="0" w:space="0" w:color="auto"/>
        <w:right w:val="none" w:sz="0" w:space="0" w:color="auto"/>
      </w:divBdr>
    </w:div>
    <w:div w:id="1514226653">
      <w:bodyDiv w:val="1"/>
      <w:marLeft w:val="0"/>
      <w:marRight w:val="0"/>
      <w:marTop w:val="0"/>
      <w:marBottom w:val="0"/>
      <w:divBdr>
        <w:top w:val="none" w:sz="0" w:space="0" w:color="auto"/>
        <w:left w:val="none" w:sz="0" w:space="0" w:color="auto"/>
        <w:bottom w:val="none" w:sz="0" w:space="0" w:color="auto"/>
        <w:right w:val="none" w:sz="0" w:space="0" w:color="auto"/>
      </w:divBdr>
    </w:div>
    <w:div w:id="1514412258">
      <w:bodyDiv w:val="1"/>
      <w:marLeft w:val="0"/>
      <w:marRight w:val="0"/>
      <w:marTop w:val="0"/>
      <w:marBottom w:val="0"/>
      <w:divBdr>
        <w:top w:val="none" w:sz="0" w:space="0" w:color="auto"/>
        <w:left w:val="none" w:sz="0" w:space="0" w:color="auto"/>
        <w:bottom w:val="none" w:sz="0" w:space="0" w:color="auto"/>
        <w:right w:val="none" w:sz="0" w:space="0" w:color="auto"/>
      </w:divBdr>
    </w:div>
    <w:div w:id="1514611631">
      <w:bodyDiv w:val="1"/>
      <w:marLeft w:val="0"/>
      <w:marRight w:val="0"/>
      <w:marTop w:val="0"/>
      <w:marBottom w:val="0"/>
      <w:divBdr>
        <w:top w:val="none" w:sz="0" w:space="0" w:color="auto"/>
        <w:left w:val="none" w:sz="0" w:space="0" w:color="auto"/>
        <w:bottom w:val="none" w:sz="0" w:space="0" w:color="auto"/>
        <w:right w:val="none" w:sz="0" w:space="0" w:color="auto"/>
      </w:divBdr>
    </w:div>
    <w:div w:id="1515612049">
      <w:bodyDiv w:val="1"/>
      <w:marLeft w:val="0"/>
      <w:marRight w:val="0"/>
      <w:marTop w:val="0"/>
      <w:marBottom w:val="0"/>
      <w:divBdr>
        <w:top w:val="none" w:sz="0" w:space="0" w:color="auto"/>
        <w:left w:val="none" w:sz="0" w:space="0" w:color="auto"/>
        <w:bottom w:val="none" w:sz="0" w:space="0" w:color="auto"/>
        <w:right w:val="none" w:sz="0" w:space="0" w:color="auto"/>
      </w:divBdr>
    </w:div>
    <w:div w:id="1516378782">
      <w:bodyDiv w:val="1"/>
      <w:marLeft w:val="0"/>
      <w:marRight w:val="0"/>
      <w:marTop w:val="0"/>
      <w:marBottom w:val="0"/>
      <w:divBdr>
        <w:top w:val="none" w:sz="0" w:space="0" w:color="auto"/>
        <w:left w:val="none" w:sz="0" w:space="0" w:color="auto"/>
        <w:bottom w:val="none" w:sz="0" w:space="0" w:color="auto"/>
        <w:right w:val="none" w:sz="0" w:space="0" w:color="auto"/>
      </w:divBdr>
    </w:div>
    <w:div w:id="1516730552">
      <w:bodyDiv w:val="1"/>
      <w:marLeft w:val="0"/>
      <w:marRight w:val="0"/>
      <w:marTop w:val="0"/>
      <w:marBottom w:val="0"/>
      <w:divBdr>
        <w:top w:val="none" w:sz="0" w:space="0" w:color="auto"/>
        <w:left w:val="none" w:sz="0" w:space="0" w:color="auto"/>
        <w:bottom w:val="none" w:sz="0" w:space="0" w:color="auto"/>
        <w:right w:val="none" w:sz="0" w:space="0" w:color="auto"/>
      </w:divBdr>
    </w:div>
    <w:div w:id="1520776118">
      <w:bodyDiv w:val="1"/>
      <w:marLeft w:val="0"/>
      <w:marRight w:val="0"/>
      <w:marTop w:val="0"/>
      <w:marBottom w:val="0"/>
      <w:divBdr>
        <w:top w:val="none" w:sz="0" w:space="0" w:color="auto"/>
        <w:left w:val="none" w:sz="0" w:space="0" w:color="auto"/>
        <w:bottom w:val="none" w:sz="0" w:space="0" w:color="auto"/>
        <w:right w:val="none" w:sz="0" w:space="0" w:color="auto"/>
      </w:divBdr>
    </w:div>
    <w:div w:id="1521116038">
      <w:bodyDiv w:val="1"/>
      <w:marLeft w:val="0"/>
      <w:marRight w:val="0"/>
      <w:marTop w:val="0"/>
      <w:marBottom w:val="0"/>
      <w:divBdr>
        <w:top w:val="none" w:sz="0" w:space="0" w:color="auto"/>
        <w:left w:val="none" w:sz="0" w:space="0" w:color="auto"/>
        <w:bottom w:val="none" w:sz="0" w:space="0" w:color="auto"/>
        <w:right w:val="none" w:sz="0" w:space="0" w:color="auto"/>
      </w:divBdr>
    </w:div>
    <w:div w:id="1521628094">
      <w:bodyDiv w:val="1"/>
      <w:marLeft w:val="0"/>
      <w:marRight w:val="0"/>
      <w:marTop w:val="0"/>
      <w:marBottom w:val="0"/>
      <w:divBdr>
        <w:top w:val="none" w:sz="0" w:space="0" w:color="auto"/>
        <w:left w:val="none" w:sz="0" w:space="0" w:color="auto"/>
        <w:bottom w:val="none" w:sz="0" w:space="0" w:color="auto"/>
        <w:right w:val="none" w:sz="0" w:space="0" w:color="auto"/>
      </w:divBdr>
    </w:div>
    <w:div w:id="1522158054">
      <w:bodyDiv w:val="1"/>
      <w:marLeft w:val="0"/>
      <w:marRight w:val="0"/>
      <w:marTop w:val="0"/>
      <w:marBottom w:val="0"/>
      <w:divBdr>
        <w:top w:val="none" w:sz="0" w:space="0" w:color="auto"/>
        <w:left w:val="none" w:sz="0" w:space="0" w:color="auto"/>
        <w:bottom w:val="none" w:sz="0" w:space="0" w:color="auto"/>
        <w:right w:val="none" w:sz="0" w:space="0" w:color="auto"/>
      </w:divBdr>
    </w:div>
    <w:div w:id="1522545158">
      <w:bodyDiv w:val="1"/>
      <w:marLeft w:val="0"/>
      <w:marRight w:val="0"/>
      <w:marTop w:val="0"/>
      <w:marBottom w:val="0"/>
      <w:divBdr>
        <w:top w:val="none" w:sz="0" w:space="0" w:color="auto"/>
        <w:left w:val="none" w:sz="0" w:space="0" w:color="auto"/>
        <w:bottom w:val="none" w:sz="0" w:space="0" w:color="auto"/>
        <w:right w:val="none" w:sz="0" w:space="0" w:color="auto"/>
      </w:divBdr>
    </w:div>
    <w:div w:id="1522739422">
      <w:bodyDiv w:val="1"/>
      <w:marLeft w:val="0"/>
      <w:marRight w:val="0"/>
      <w:marTop w:val="0"/>
      <w:marBottom w:val="0"/>
      <w:divBdr>
        <w:top w:val="none" w:sz="0" w:space="0" w:color="auto"/>
        <w:left w:val="none" w:sz="0" w:space="0" w:color="auto"/>
        <w:bottom w:val="none" w:sz="0" w:space="0" w:color="auto"/>
        <w:right w:val="none" w:sz="0" w:space="0" w:color="auto"/>
      </w:divBdr>
    </w:div>
    <w:div w:id="1523470171">
      <w:bodyDiv w:val="1"/>
      <w:marLeft w:val="0"/>
      <w:marRight w:val="0"/>
      <w:marTop w:val="0"/>
      <w:marBottom w:val="0"/>
      <w:divBdr>
        <w:top w:val="none" w:sz="0" w:space="0" w:color="auto"/>
        <w:left w:val="none" w:sz="0" w:space="0" w:color="auto"/>
        <w:bottom w:val="none" w:sz="0" w:space="0" w:color="auto"/>
        <w:right w:val="none" w:sz="0" w:space="0" w:color="auto"/>
      </w:divBdr>
    </w:div>
    <w:div w:id="1523783625">
      <w:bodyDiv w:val="1"/>
      <w:marLeft w:val="0"/>
      <w:marRight w:val="0"/>
      <w:marTop w:val="0"/>
      <w:marBottom w:val="0"/>
      <w:divBdr>
        <w:top w:val="none" w:sz="0" w:space="0" w:color="auto"/>
        <w:left w:val="none" w:sz="0" w:space="0" w:color="auto"/>
        <w:bottom w:val="none" w:sz="0" w:space="0" w:color="auto"/>
        <w:right w:val="none" w:sz="0" w:space="0" w:color="auto"/>
      </w:divBdr>
    </w:div>
    <w:div w:id="1523977056">
      <w:bodyDiv w:val="1"/>
      <w:marLeft w:val="0"/>
      <w:marRight w:val="0"/>
      <w:marTop w:val="0"/>
      <w:marBottom w:val="0"/>
      <w:divBdr>
        <w:top w:val="none" w:sz="0" w:space="0" w:color="auto"/>
        <w:left w:val="none" w:sz="0" w:space="0" w:color="auto"/>
        <w:bottom w:val="none" w:sz="0" w:space="0" w:color="auto"/>
        <w:right w:val="none" w:sz="0" w:space="0" w:color="auto"/>
      </w:divBdr>
    </w:div>
    <w:div w:id="1524438041">
      <w:bodyDiv w:val="1"/>
      <w:marLeft w:val="0"/>
      <w:marRight w:val="0"/>
      <w:marTop w:val="0"/>
      <w:marBottom w:val="0"/>
      <w:divBdr>
        <w:top w:val="none" w:sz="0" w:space="0" w:color="auto"/>
        <w:left w:val="none" w:sz="0" w:space="0" w:color="auto"/>
        <w:bottom w:val="none" w:sz="0" w:space="0" w:color="auto"/>
        <w:right w:val="none" w:sz="0" w:space="0" w:color="auto"/>
      </w:divBdr>
    </w:div>
    <w:div w:id="1525170542">
      <w:bodyDiv w:val="1"/>
      <w:marLeft w:val="0"/>
      <w:marRight w:val="0"/>
      <w:marTop w:val="0"/>
      <w:marBottom w:val="0"/>
      <w:divBdr>
        <w:top w:val="none" w:sz="0" w:space="0" w:color="auto"/>
        <w:left w:val="none" w:sz="0" w:space="0" w:color="auto"/>
        <w:bottom w:val="none" w:sz="0" w:space="0" w:color="auto"/>
        <w:right w:val="none" w:sz="0" w:space="0" w:color="auto"/>
      </w:divBdr>
    </w:div>
    <w:div w:id="1525441991">
      <w:bodyDiv w:val="1"/>
      <w:marLeft w:val="0"/>
      <w:marRight w:val="0"/>
      <w:marTop w:val="0"/>
      <w:marBottom w:val="0"/>
      <w:divBdr>
        <w:top w:val="none" w:sz="0" w:space="0" w:color="auto"/>
        <w:left w:val="none" w:sz="0" w:space="0" w:color="auto"/>
        <w:bottom w:val="none" w:sz="0" w:space="0" w:color="auto"/>
        <w:right w:val="none" w:sz="0" w:space="0" w:color="auto"/>
      </w:divBdr>
    </w:div>
    <w:div w:id="1525745986">
      <w:bodyDiv w:val="1"/>
      <w:marLeft w:val="0"/>
      <w:marRight w:val="0"/>
      <w:marTop w:val="0"/>
      <w:marBottom w:val="0"/>
      <w:divBdr>
        <w:top w:val="none" w:sz="0" w:space="0" w:color="auto"/>
        <w:left w:val="none" w:sz="0" w:space="0" w:color="auto"/>
        <w:bottom w:val="none" w:sz="0" w:space="0" w:color="auto"/>
        <w:right w:val="none" w:sz="0" w:space="0" w:color="auto"/>
      </w:divBdr>
    </w:div>
    <w:div w:id="1526869705">
      <w:bodyDiv w:val="1"/>
      <w:marLeft w:val="0"/>
      <w:marRight w:val="0"/>
      <w:marTop w:val="0"/>
      <w:marBottom w:val="0"/>
      <w:divBdr>
        <w:top w:val="none" w:sz="0" w:space="0" w:color="auto"/>
        <w:left w:val="none" w:sz="0" w:space="0" w:color="auto"/>
        <w:bottom w:val="none" w:sz="0" w:space="0" w:color="auto"/>
        <w:right w:val="none" w:sz="0" w:space="0" w:color="auto"/>
      </w:divBdr>
    </w:div>
    <w:div w:id="1527251779">
      <w:bodyDiv w:val="1"/>
      <w:marLeft w:val="0"/>
      <w:marRight w:val="0"/>
      <w:marTop w:val="0"/>
      <w:marBottom w:val="0"/>
      <w:divBdr>
        <w:top w:val="none" w:sz="0" w:space="0" w:color="auto"/>
        <w:left w:val="none" w:sz="0" w:space="0" w:color="auto"/>
        <w:bottom w:val="none" w:sz="0" w:space="0" w:color="auto"/>
        <w:right w:val="none" w:sz="0" w:space="0" w:color="auto"/>
      </w:divBdr>
    </w:div>
    <w:div w:id="1529175997">
      <w:bodyDiv w:val="1"/>
      <w:marLeft w:val="0"/>
      <w:marRight w:val="0"/>
      <w:marTop w:val="0"/>
      <w:marBottom w:val="0"/>
      <w:divBdr>
        <w:top w:val="none" w:sz="0" w:space="0" w:color="auto"/>
        <w:left w:val="none" w:sz="0" w:space="0" w:color="auto"/>
        <w:bottom w:val="none" w:sz="0" w:space="0" w:color="auto"/>
        <w:right w:val="none" w:sz="0" w:space="0" w:color="auto"/>
      </w:divBdr>
    </w:div>
    <w:div w:id="1529180381">
      <w:bodyDiv w:val="1"/>
      <w:marLeft w:val="0"/>
      <w:marRight w:val="0"/>
      <w:marTop w:val="0"/>
      <w:marBottom w:val="0"/>
      <w:divBdr>
        <w:top w:val="none" w:sz="0" w:space="0" w:color="auto"/>
        <w:left w:val="none" w:sz="0" w:space="0" w:color="auto"/>
        <w:bottom w:val="none" w:sz="0" w:space="0" w:color="auto"/>
        <w:right w:val="none" w:sz="0" w:space="0" w:color="auto"/>
      </w:divBdr>
    </w:div>
    <w:div w:id="1529219092">
      <w:bodyDiv w:val="1"/>
      <w:marLeft w:val="0"/>
      <w:marRight w:val="0"/>
      <w:marTop w:val="0"/>
      <w:marBottom w:val="0"/>
      <w:divBdr>
        <w:top w:val="none" w:sz="0" w:space="0" w:color="auto"/>
        <w:left w:val="none" w:sz="0" w:space="0" w:color="auto"/>
        <w:bottom w:val="none" w:sz="0" w:space="0" w:color="auto"/>
        <w:right w:val="none" w:sz="0" w:space="0" w:color="auto"/>
      </w:divBdr>
    </w:div>
    <w:div w:id="1529365756">
      <w:bodyDiv w:val="1"/>
      <w:marLeft w:val="0"/>
      <w:marRight w:val="0"/>
      <w:marTop w:val="0"/>
      <w:marBottom w:val="0"/>
      <w:divBdr>
        <w:top w:val="none" w:sz="0" w:space="0" w:color="auto"/>
        <w:left w:val="none" w:sz="0" w:space="0" w:color="auto"/>
        <w:bottom w:val="none" w:sz="0" w:space="0" w:color="auto"/>
        <w:right w:val="none" w:sz="0" w:space="0" w:color="auto"/>
      </w:divBdr>
    </w:div>
    <w:div w:id="1530293520">
      <w:bodyDiv w:val="1"/>
      <w:marLeft w:val="0"/>
      <w:marRight w:val="0"/>
      <w:marTop w:val="0"/>
      <w:marBottom w:val="0"/>
      <w:divBdr>
        <w:top w:val="none" w:sz="0" w:space="0" w:color="auto"/>
        <w:left w:val="none" w:sz="0" w:space="0" w:color="auto"/>
        <w:bottom w:val="none" w:sz="0" w:space="0" w:color="auto"/>
        <w:right w:val="none" w:sz="0" w:space="0" w:color="auto"/>
      </w:divBdr>
    </w:div>
    <w:div w:id="1531141242">
      <w:bodyDiv w:val="1"/>
      <w:marLeft w:val="0"/>
      <w:marRight w:val="0"/>
      <w:marTop w:val="0"/>
      <w:marBottom w:val="0"/>
      <w:divBdr>
        <w:top w:val="none" w:sz="0" w:space="0" w:color="auto"/>
        <w:left w:val="none" w:sz="0" w:space="0" w:color="auto"/>
        <w:bottom w:val="none" w:sz="0" w:space="0" w:color="auto"/>
        <w:right w:val="none" w:sz="0" w:space="0" w:color="auto"/>
      </w:divBdr>
    </w:div>
    <w:div w:id="1531335689">
      <w:bodyDiv w:val="1"/>
      <w:marLeft w:val="0"/>
      <w:marRight w:val="0"/>
      <w:marTop w:val="0"/>
      <w:marBottom w:val="0"/>
      <w:divBdr>
        <w:top w:val="none" w:sz="0" w:space="0" w:color="auto"/>
        <w:left w:val="none" w:sz="0" w:space="0" w:color="auto"/>
        <w:bottom w:val="none" w:sz="0" w:space="0" w:color="auto"/>
        <w:right w:val="none" w:sz="0" w:space="0" w:color="auto"/>
      </w:divBdr>
    </w:div>
    <w:div w:id="1533227074">
      <w:bodyDiv w:val="1"/>
      <w:marLeft w:val="0"/>
      <w:marRight w:val="0"/>
      <w:marTop w:val="0"/>
      <w:marBottom w:val="0"/>
      <w:divBdr>
        <w:top w:val="none" w:sz="0" w:space="0" w:color="auto"/>
        <w:left w:val="none" w:sz="0" w:space="0" w:color="auto"/>
        <w:bottom w:val="none" w:sz="0" w:space="0" w:color="auto"/>
        <w:right w:val="none" w:sz="0" w:space="0" w:color="auto"/>
      </w:divBdr>
    </w:div>
    <w:div w:id="1533417884">
      <w:bodyDiv w:val="1"/>
      <w:marLeft w:val="0"/>
      <w:marRight w:val="0"/>
      <w:marTop w:val="0"/>
      <w:marBottom w:val="0"/>
      <w:divBdr>
        <w:top w:val="none" w:sz="0" w:space="0" w:color="auto"/>
        <w:left w:val="none" w:sz="0" w:space="0" w:color="auto"/>
        <w:bottom w:val="none" w:sz="0" w:space="0" w:color="auto"/>
        <w:right w:val="none" w:sz="0" w:space="0" w:color="auto"/>
      </w:divBdr>
    </w:div>
    <w:div w:id="1534733074">
      <w:bodyDiv w:val="1"/>
      <w:marLeft w:val="0"/>
      <w:marRight w:val="0"/>
      <w:marTop w:val="0"/>
      <w:marBottom w:val="0"/>
      <w:divBdr>
        <w:top w:val="none" w:sz="0" w:space="0" w:color="auto"/>
        <w:left w:val="none" w:sz="0" w:space="0" w:color="auto"/>
        <w:bottom w:val="none" w:sz="0" w:space="0" w:color="auto"/>
        <w:right w:val="none" w:sz="0" w:space="0" w:color="auto"/>
      </w:divBdr>
    </w:div>
    <w:div w:id="1534927334">
      <w:bodyDiv w:val="1"/>
      <w:marLeft w:val="0"/>
      <w:marRight w:val="0"/>
      <w:marTop w:val="0"/>
      <w:marBottom w:val="0"/>
      <w:divBdr>
        <w:top w:val="none" w:sz="0" w:space="0" w:color="auto"/>
        <w:left w:val="none" w:sz="0" w:space="0" w:color="auto"/>
        <w:bottom w:val="none" w:sz="0" w:space="0" w:color="auto"/>
        <w:right w:val="none" w:sz="0" w:space="0" w:color="auto"/>
      </w:divBdr>
    </w:div>
    <w:div w:id="1535343667">
      <w:bodyDiv w:val="1"/>
      <w:marLeft w:val="0"/>
      <w:marRight w:val="0"/>
      <w:marTop w:val="0"/>
      <w:marBottom w:val="0"/>
      <w:divBdr>
        <w:top w:val="none" w:sz="0" w:space="0" w:color="auto"/>
        <w:left w:val="none" w:sz="0" w:space="0" w:color="auto"/>
        <w:bottom w:val="none" w:sz="0" w:space="0" w:color="auto"/>
        <w:right w:val="none" w:sz="0" w:space="0" w:color="auto"/>
      </w:divBdr>
    </w:div>
    <w:div w:id="1536238629">
      <w:bodyDiv w:val="1"/>
      <w:marLeft w:val="0"/>
      <w:marRight w:val="0"/>
      <w:marTop w:val="0"/>
      <w:marBottom w:val="0"/>
      <w:divBdr>
        <w:top w:val="none" w:sz="0" w:space="0" w:color="auto"/>
        <w:left w:val="none" w:sz="0" w:space="0" w:color="auto"/>
        <w:bottom w:val="none" w:sz="0" w:space="0" w:color="auto"/>
        <w:right w:val="none" w:sz="0" w:space="0" w:color="auto"/>
      </w:divBdr>
    </w:div>
    <w:div w:id="1536575656">
      <w:bodyDiv w:val="1"/>
      <w:marLeft w:val="0"/>
      <w:marRight w:val="0"/>
      <w:marTop w:val="0"/>
      <w:marBottom w:val="0"/>
      <w:divBdr>
        <w:top w:val="none" w:sz="0" w:space="0" w:color="auto"/>
        <w:left w:val="none" w:sz="0" w:space="0" w:color="auto"/>
        <w:bottom w:val="none" w:sz="0" w:space="0" w:color="auto"/>
        <w:right w:val="none" w:sz="0" w:space="0" w:color="auto"/>
      </w:divBdr>
    </w:div>
    <w:div w:id="1536624011">
      <w:bodyDiv w:val="1"/>
      <w:marLeft w:val="0"/>
      <w:marRight w:val="0"/>
      <w:marTop w:val="0"/>
      <w:marBottom w:val="0"/>
      <w:divBdr>
        <w:top w:val="none" w:sz="0" w:space="0" w:color="auto"/>
        <w:left w:val="none" w:sz="0" w:space="0" w:color="auto"/>
        <w:bottom w:val="none" w:sz="0" w:space="0" w:color="auto"/>
        <w:right w:val="none" w:sz="0" w:space="0" w:color="auto"/>
      </w:divBdr>
    </w:div>
    <w:div w:id="1536844048">
      <w:bodyDiv w:val="1"/>
      <w:marLeft w:val="0"/>
      <w:marRight w:val="0"/>
      <w:marTop w:val="0"/>
      <w:marBottom w:val="0"/>
      <w:divBdr>
        <w:top w:val="none" w:sz="0" w:space="0" w:color="auto"/>
        <w:left w:val="none" w:sz="0" w:space="0" w:color="auto"/>
        <w:bottom w:val="none" w:sz="0" w:space="0" w:color="auto"/>
        <w:right w:val="none" w:sz="0" w:space="0" w:color="auto"/>
      </w:divBdr>
    </w:div>
    <w:div w:id="1537041570">
      <w:bodyDiv w:val="1"/>
      <w:marLeft w:val="0"/>
      <w:marRight w:val="0"/>
      <w:marTop w:val="0"/>
      <w:marBottom w:val="0"/>
      <w:divBdr>
        <w:top w:val="none" w:sz="0" w:space="0" w:color="auto"/>
        <w:left w:val="none" w:sz="0" w:space="0" w:color="auto"/>
        <w:bottom w:val="none" w:sz="0" w:space="0" w:color="auto"/>
        <w:right w:val="none" w:sz="0" w:space="0" w:color="auto"/>
      </w:divBdr>
    </w:div>
    <w:div w:id="1539394663">
      <w:bodyDiv w:val="1"/>
      <w:marLeft w:val="0"/>
      <w:marRight w:val="0"/>
      <w:marTop w:val="0"/>
      <w:marBottom w:val="0"/>
      <w:divBdr>
        <w:top w:val="none" w:sz="0" w:space="0" w:color="auto"/>
        <w:left w:val="none" w:sz="0" w:space="0" w:color="auto"/>
        <w:bottom w:val="none" w:sz="0" w:space="0" w:color="auto"/>
        <w:right w:val="none" w:sz="0" w:space="0" w:color="auto"/>
      </w:divBdr>
    </w:div>
    <w:div w:id="1540119825">
      <w:bodyDiv w:val="1"/>
      <w:marLeft w:val="0"/>
      <w:marRight w:val="0"/>
      <w:marTop w:val="0"/>
      <w:marBottom w:val="0"/>
      <w:divBdr>
        <w:top w:val="none" w:sz="0" w:space="0" w:color="auto"/>
        <w:left w:val="none" w:sz="0" w:space="0" w:color="auto"/>
        <w:bottom w:val="none" w:sz="0" w:space="0" w:color="auto"/>
        <w:right w:val="none" w:sz="0" w:space="0" w:color="auto"/>
      </w:divBdr>
    </w:div>
    <w:div w:id="1541436809">
      <w:bodyDiv w:val="1"/>
      <w:marLeft w:val="0"/>
      <w:marRight w:val="0"/>
      <w:marTop w:val="0"/>
      <w:marBottom w:val="0"/>
      <w:divBdr>
        <w:top w:val="none" w:sz="0" w:space="0" w:color="auto"/>
        <w:left w:val="none" w:sz="0" w:space="0" w:color="auto"/>
        <w:bottom w:val="none" w:sz="0" w:space="0" w:color="auto"/>
        <w:right w:val="none" w:sz="0" w:space="0" w:color="auto"/>
      </w:divBdr>
    </w:div>
    <w:div w:id="1542404125">
      <w:bodyDiv w:val="1"/>
      <w:marLeft w:val="0"/>
      <w:marRight w:val="0"/>
      <w:marTop w:val="0"/>
      <w:marBottom w:val="0"/>
      <w:divBdr>
        <w:top w:val="none" w:sz="0" w:space="0" w:color="auto"/>
        <w:left w:val="none" w:sz="0" w:space="0" w:color="auto"/>
        <w:bottom w:val="none" w:sz="0" w:space="0" w:color="auto"/>
        <w:right w:val="none" w:sz="0" w:space="0" w:color="auto"/>
      </w:divBdr>
    </w:div>
    <w:div w:id="1542866937">
      <w:bodyDiv w:val="1"/>
      <w:marLeft w:val="0"/>
      <w:marRight w:val="0"/>
      <w:marTop w:val="0"/>
      <w:marBottom w:val="0"/>
      <w:divBdr>
        <w:top w:val="none" w:sz="0" w:space="0" w:color="auto"/>
        <w:left w:val="none" w:sz="0" w:space="0" w:color="auto"/>
        <w:bottom w:val="none" w:sz="0" w:space="0" w:color="auto"/>
        <w:right w:val="none" w:sz="0" w:space="0" w:color="auto"/>
      </w:divBdr>
    </w:div>
    <w:div w:id="1544438152">
      <w:bodyDiv w:val="1"/>
      <w:marLeft w:val="0"/>
      <w:marRight w:val="0"/>
      <w:marTop w:val="0"/>
      <w:marBottom w:val="0"/>
      <w:divBdr>
        <w:top w:val="none" w:sz="0" w:space="0" w:color="auto"/>
        <w:left w:val="none" w:sz="0" w:space="0" w:color="auto"/>
        <w:bottom w:val="none" w:sz="0" w:space="0" w:color="auto"/>
        <w:right w:val="none" w:sz="0" w:space="0" w:color="auto"/>
      </w:divBdr>
    </w:div>
    <w:div w:id="1546215027">
      <w:bodyDiv w:val="1"/>
      <w:marLeft w:val="0"/>
      <w:marRight w:val="0"/>
      <w:marTop w:val="0"/>
      <w:marBottom w:val="0"/>
      <w:divBdr>
        <w:top w:val="none" w:sz="0" w:space="0" w:color="auto"/>
        <w:left w:val="none" w:sz="0" w:space="0" w:color="auto"/>
        <w:bottom w:val="none" w:sz="0" w:space="0" w:color="auto"/>
        <w:right w:val="none" w:sz="0" w:space="0" w:color="auto"/>
      </w:divBdr>
    </w:div>
    <w:div w:id="1546336788">
      <w:bodyDiv w:val="1"/>
      <w:marLeft w:val="0"/>
      <w:marRight w:val="0"/>
      <w:marTop w:val="0"/>
      <w:marBottom w:val="0"/>
      <w:divBdr>
        <w:top w:val="none" w:sz="0" w:space="0" w:color="auto"/>
        <w:left w:val="none" w:sz="0" w:space="0" w:color="auto"/>
        <w:bottom w:val="none" w:sz="0" w:space="0" w:color="auto"/>
        <w:right w:val="none" w:sz="0" w:space="0" w:color="auto"/>
      </w:divBdr>
    </w:div>
    <w:div w:id="1546600494">
      <w:bodyDiv w:val="1"/>
      <w:marLeft w:val="0"/>
      <w:marRight w:val="0"/>
      <w:marTop w:val="0"/>
      <w:marBottom w:val="0"/>
      <w:divBdr>
        <w:top w:val="none" w:sz="0" w:space="0" w:color="auto"/>
        <w:left w:val="none" w:sz="0" w:space="0" w:color="auto"/>
        <w:bottom w:val="none" w:sz="0" w:space="0" w:color="auto"/>
        <w:right w:val="none" w:sz="0" w:space="0" w:color="auto"/>
      </w:divBdr>
    </w:div>
    <w:div w:id="1547598827">
      <w:bodyDiv w:val="1"/>
      <w:marLeft w:val="0"/>
      <w:marRight w:val="0"/>
      <w:marTop w:val="0"/>
      <w:marBottom w:val="0"/>
      <w:divBdr>
        <w:top w:val="none" w:sz="0" w:space="0" w:color="auto"/>
        <w:left w:val="none" w:sz="0" w:space="0" w:color="auto"/>
        <w:bottom w:val="none" w:sz="0" w:space="0" w:color="auto"/>
        <w:right w:val="none" w:sz="0" w:space="0" w:color="auto"/>
      </w:divBdr>
    </w:div>
    <w:div w:id="1547795587">
      <w:bodyDiv w:val="1"/>
      <w:marLeft w:val="0"/>
      <w:marRight w:val="0"/>
      <w:marTop w:val="0"/>
      <w:marBottom w:val="0"/>
      <w:divBdr>
        <w:top w:val="none" w:sz="0" w:space="0" w:color="auto"/>
        <w:left w:val="none" w:sz="0" w:space="0" w:color="auto"/>
        <w:bottom w:val="none" w:sz="0" w:space="0" w:color="auto"/>
        <w:right w:val="none" w:sz="0" w:space="0" w:color="auto"/>
      </w:divBdr>
    </w:div>
    <w:div w:id="1548446112">
      <w:bodyDiv w:val="1"/>
      <w:marLeft w:val="0"/>
      <w:marRight w:val="0"/>
      <w:marTop w:val="0"/>
      <w:marBottom w:val="0"/>
      <w:divBdr>
        <w:top w:val="none" w:sz="0" w:space="0" w:color="auto"/>
        <w:left w:val="none" w:sz="0" w:space="0" w:color="auto"/>
        <w:bottom w:val="none" w:sz="0" w:space="0" w:color="auto"/>
        <w:right w:val="none" w:sz="0" w:space="0" w:color="auto"/>
      </w:divBdr>
    </w:div>
    <w:div w:id="1548637933">
      <w:bodyDiv w:val="1"/>
      <w:marLeft w:val="0"/>
      <w:marRight w:val="0"/>
      <w:marTop w:val="0"/>
      <w:marBottom w:val="0"/>
      <w:divBdr>
        <w:top w:val="none" w:sz="0" w:space="0" w:color="auto"/>
        <w:left w:val="none" w:sz="0" w:space="0" w:color="auto"/>
        <w:bottom w:val="none" w:sz="0" w:space="0" w:color="auto"/>
        <w:right w:val="none" w:sz="0" w:space="0" w:color="auto"/>
      </w:divBdr>
    </w:div>
    <w:div w:id="1548879879">
      <w:bodyDiv w:val="1"/>
      <w:marLeft w:val="0"/>
      <w:marRight w:val="0"/>
      <w:marTop w:val="0"/>
      <w:marBottom w:val="0"/>
      <w:divBdr>
        <w:top w:val="none" w:sz="0" w:space="0" w:color="auto"/>
        <w:left w:val="none" w:sz="0" w:space="0" w:color="auto"/>
        <w:bottom w:val="none" w:sz="0" w:space="0" w:color="auto"/>
        <w:right w:val="none" w:sz="0" w:space="0" w:color="auto"/>
      </w:divBdr>
    </w:div>
    <w:div w:id="1550267959">
      <w:bodyDiv w:val="1"/>
      <w:marLeft w:val="0"/>
      <w:marRight w:val="0"/>
      <w:marTop w:val="0"/>
      <w:marBottom w:val="0"/>
      <w:divBdr>
        <w:top w:val="none" w:sz="0" w:space="0" w:color="auto"/>
        <w:left w:val="none" w:sz="0" w:space="0" w:color="auto"/>
        <w:bottom w:val="none" w:sz="0" w:space="0" w:color="auto"/>
        <w:right w:val="none" w:sz="0" w:space="0" w:color="auto"/>
      </w:divBdr>
    </w:div>
    <w:div w:id="1550529530">
      <w:bodyDiv w:val="1"/>
      <w:marLeft w:val="0"/>
      <w:marRight w:val="0"/>
      <w:marTop w:val="0"/>
      <w:marBottom w:val="0"/>
      <w:divBdr>
        <w:top w:val="none" w:sz="0" w:space="0" w:color="auto"/>
        <w:left w:val="none" w:sz="0" w:space="0" w:color="auto"/>
        <w:bottom w:val="none" w:sz="0" w:space="0" w:color="auto"/>
        <w:right w:val="none" w:sz="0" w:space="0" w:color="auto"/>
      </w:divBdr>
    </w:div>
    <w:div w:id="1552033723">
      <w:bodyDiv w:val="1"/>
      <w:marLeft w:val="0"/>
      <w:marRight w:val="0"/>
      <w:marTop w:val="0"/>
      <w:marBottom w:val="0"/>
      <w:divBdr>
        <w:top w:val="none" w:sz="0" w:space="0" w:color="auto"/>
        <w:left w:val="none" w:sz="0" w:space="0" w:color="auto"/>
        <w:bottom w:val="none" w:sz="0" w:space="0" w:color="auto"/>
        <w:right w:val="none" w:sz="0" w:space="0" w:color="auto"/>
      </w:divBdr>
    </w:div>
    <w:div w:id="1552228258">
      <w:bodyDiv w:val="1"/>
      <w:marLeft w:val="0"/>
      <w:marRight w:val="0"/>
      <w:marTop w:val="0"/>
      <w:marBottom w:val="0"/>
      <w:divBdr>
        <w:top w:val="none" w:sz="0" w:space="0" w:color="auto"/>
        <w:left w:val="none" w:sz="0" w:space="0" w:color="auto"/>
        <w:bottom w:val="none" w:sz="0" w:space="0" w:color="auto"/>
        <w:right w:val="none" w:sz="0" w:space="0" w:color="auto"/>
      </w:divBdr>
    </w:div>
    <w:div w:id="1552693638">
      <w:bodyDiv w:val="1"/>
      <w:marLeft w:val="0"/>
      <w:marRight w:val="0"/>
      <w:marTop w:val="0"/>
      <w:marBottom w:val="0"/>
      <w:divBdr>
        <w:top w:val="none" w:sz="0" w:space="0" w:color="auto"/>
        <w:left w:val="none" w:sz="0" w:space="0" w:color="auto"/>
        <w:bottom w:val="none" w:sz="0" w:space="0" w:color="auto"/>
        <w:right w:val="none" w:sz="0" w:space="0" w:color="auto"/>
      </w:divBdr>
    </w:div>
    <w:div w:id="1553662802">
      <w:bodyDiv w:val="1"/>
      <w:marLeft w:val="0"/>
      <w:marRight w:val="0"/>
      <w:marTop w:val="0"/>
      <w:marBottom w:val="0"/>
      <w:divBdr>
        <w:top w:val="none" w:sz="0" w:space="0" w:color="auto"/>
        <w:left w:val="none" w:sz="0" w:space="0" w:color="auto"/>
        <w:bottom w:val="none" w:sz="0" w:space="0" w:color="auto"/>
        <w:right w:val="none" w:sz="0" w:space="0" w:color="auto"/>
      </w:divBdr>
    </w:div>
    <w:div w:id="1553928222">
      <w:bodyDiv w:val="1"/>
      <w:marLeft w:val="0"/>
      <w:marRight w:val="0"/>
      <w:marTop w:val="0"/>
      <w:marBottom w:val="0"/>
      <w:divBdr>
        <w:top w:val="none" w:sz="0" w:space="0" w:color="auto"/>
        <w:left w:val="none" w:sz="0" w:space="0" w:color="auto"/>
        <w:bottom w:val="none" w:sz="0" w:space="0" w:color="auto"/>
        <w:right w:val="none" w:sz="0" w:space="0" w:color="auto"/>
      </w:divBdr>
    </w:div>
    <w:div w:id="1554585300">
      <w:bodyDiv w:val="1"/>
      <w:marLeft w:val="0"/>
      <w:marRight w:val="0"/>
      <w:marTop w:val="0"/>
      <w:marBottom w:val="0"/>
      <w:divBdr>
        <w:top w:val="none" w:sz="0" w:space="0" w:color="auto"/>
        <w:left w:val="none" w:sz="0" w:space="0" w:color="auto"/>
        <w:bottom w:val="none" w:sz="0" w:space="0" w:color="auto"/>
        <w:right w:val="none" w:sz="0" w:space="0" w:color="auto"/>
      </w:divBdr>
    </w:div>
    <w:div w:id="1554733267">
      <w:bodyDiv w:val="1"/>
      <w:marLeft w:val="0"/>
      <w:marRight w:val="0"/>
      <w:marTop w:val="0"/>
      <w:marBottom w:val="0"/>
      <w:divBdr>
        <w:top w:val="none" w:sz="0" w:space="0" w:color="auto"/>
        <w:left w:val="none" w:sz="0" w:space="0" w:color="auto"/>
        <w:bottom w:val="none" w:sz="0" w:space="0" w:color="auto"/>
        <w:right w:val="none" w:sz="0" w:space="0" w:color="auto"/>
      </w:divBdr>
    </w:div>
    <w:div w:id="1555391159">
      <w:bodyDiv w:val="1"/>
      <w:marLeft w:val="0"/>
      <w:marRight w:val="0"/>
      <w:marTop w:val="0"/>
      <w:marBottom w:val="0"/>
      <w:divBdr>
        <w:top w:val="none" w:sz="0" w:space="0" w:color="auto"/>
        <w:left w:val="none" w:sz="0" w:space="0" w:color="auto"/>
        <w:bottom w:val="none" w:sz="0" w:space="0" w:color="auto"/>
        <w:right w:val="none" w:sz="0" w:space="0" w:color="auto"/>
      </w:divBdr>
    </w:div>
    <w:div w:id="1555508577">
      <w:bodyDiv w:val="1"/>
      <w:marLeft w:val="0"/>
      <w:marRight w:val="0"/>
      <w:marTop w:val="0"/>
      <w:marBottom w:val="0"/>
      <w:divBdr>
        <w:top w:val="none" w:sz="0" w:space="0" w:color="auto"/>
        <w:left w:val="none" w:sz="0" w:space="0" w:color="auto"/>
        <w:bottom w:val="none" w:sz="0" w:space="0" w:color="auto"/>
        <w:right w:val="none" w:sz="0" w:space="0" w:color="auto"/>
      </w:divBdr>
    </w:div>
    <w:div w:id="1555700797">
      <w:bodyDiv w:val="1"/>
      <w:marLeft w:val="0"/>
      <w:marRight w:val="0"/>
      <w:marTop w:val="0"/>
      <w:marBottom w:val="0"/>
      <w:divBdr>
        <w:top w:val="none" w:sz="0" w:space="0" w:color="auto"/>
        <w:left w:val="none" w:sz="0" w:space="0" w:color="auto"/>
        <w:bottom w:val="none" w:sz="0" w:space="0" w:color="auto"/>
        <w:right w:val="none" w:sz="0" w:space="0" w:color="auto"/>
      </w:divBdr>
    </w:div>
    <w:div w:id="1556817099">
      <w:bodyDiv w:val="1"/>
      <w:marLeft w:val="0"/>
      <w:marRight w:val="0"/>
      <w:marTop w:val="0"/>
      <w:marBottom w:val="0"/>
      <w:divBdr>
        <w:top w:val="none" w:sz="0" w:space="0" w:color="auto"/>
        <w:left w:val="none" w:sz="0" w:space="0" w:color="auto"/>
        <w:bottom w:val="none" w:sz="0" w:space="0" w:color="auto"/>
        <w:right w:val="none" w:sz="0" w:space="0" w:color="auto"/>
      </w:divBdr>
    </w:div>
    <w:div w:id="1557355033">
      <w:bodyDiv w:val="1"/>
      <w:marLeft w:val="0"/>
      <w:marRight w:val="0"/>
      <w:marTop w:val="0"/>
      <w:marBottom w:val="0"/>
      <w:divBdr>
        <w:top w:val="none" w:sz="0" w:space="0" w:color="auto"/>
        <w:left w:val="none" w:sz="0" w:space="0" w:color="auto"/>
        <w:bottom w:val="none" w:sz="0" w:space="0" w:color="auto"/>
        <w:right w:val="none" w:sz="0" w:space="0" w:color="auto"/>
      </w:divBdr>
    </w:div>
    <w:div w:id="1557624527">
      <w:bodyDiv w:val="1"/>
      <w:marLeft w:val="0"/>
      <w:marRight w:val="0"/>
      <w:marTop w:val="0"/>
      <w:marBottom w:val="0"/>
      <w:divBdr>
        <w:top w:val="none" w:sz="0" w:space="0" w:color="auto"/>
        <w:left w:val="none" w:sz="0" w:space="0" w:color="auto"/>
        <w:bottom w:val="none" w:sz="0" w:space="0" w:color="auto"/>
        <w:right w:val="none" w:sz="0" w:space="0" w:color="auto"/>
      </w:divBdr>
    </w:div>
    <w:div w:id="1559245876">
      <w:bodyDiv w:val="1"/>
      <w:marLeft w:val="0"/>
      <w:marRight w:val="0"/>
      <w:marTop w:val="0"/>
      <w:marBottom w:val="0"/>
      <w:divBdr>
        <w:top w:val="none" w:sz="0" w:space="0" w:color="auto"/>
        <w:left w:val="none" w:sz="0" w:space="0" w:color="auto"/>
        <w:bottom w:val="none" w:sz="0" w:space="0" w:color="auto"/>
        <w:right w:val="none" w:sz="0" w:space="0" w:color="auto"/>
      </w:divBdr>
    </w:div>
    <w:div w:id="1560744453">
      <w:bodyDiv w:val="1"/>
      <w:marLeft w:val="0"/>
      <w:marRight w:val="0"/>
      <w:marTop w:val="0"/>
      <w:marBottom w:val="0"/>
      <w:divBdr>
        <w:top w:val="none" w:sz="0" w:space="0" w:color="auto"/>
        <w:left w:val="none" w:sz="0" w:space="0" w:color="auto"/>
        <w:bottom w:val="none" w:sz="0" w:space="0" w:color="auto"/>
        <w:right w:val="none" w:sz="0" w:space="0" w:color="auto"/>
      </w:divBdr>
    </w:div>
    <w:div w:id="1560745407">
      <w:bodyDiv w:val="1"/>
      <w:marLeft w:val="0"/>
      <w:marRight w:val="0"/>
      <w:marTop w:val="0"/>
      <w:marBottom w:val="0"/>
      <w:divBdr>
        <w:top w:val="none" w:sz="0" w:space="0" w:color="auto"/>
        <w:left w:val="none" w:sz="0" w:space="0" w:color="auto"/>
        <w:bottom w:val="none" w:sz="0" w:space="0" w:color="auto"/>
        <w:right w:val="none" w:sz="0" w:space="0" w:color="auto"/>
      </w:divBdr>
    </w:div>
    <w:div w:id="1560823842">
      <w:bodyDiv w:val="1"/>
      <w:marLeft w:val="0"/>
      <w:marRight w:val="0"/>
      <w:marTop w:val="0"/>
      <w:marBottom w:val="0"/>
      <w:divBdr>
        <w:top w:val="none" w:sz="0" w:space="0" w:color="auto"/>
        <w:left w:val="none" w:sz="0" w:space="0" w:color="auto"/>
        <w:bottom w:val="none" w:sz="0" w:space="0" w:color="auto"/>
        <w:right w:val="none" w:sz="0" w:space="0" w:color="auto"/>
      </w:divBdr>
    </w:div>
    <w:div w:id="1561280646">
      <w:bodyDiv w:val="1"/>
      <w:marLeft w:val="0"/>
      <w:marRight w:val="0"/>
      <w:marTop w:val="0"/>
      <w:marBottom w:val="0"/>
      <w:divBdr>
        <w:top w:val="none" w:sz="0" w:space="0" w:color="auto"/>
        <w:left w:val="none" w:sz="0" w:space="0" w:color="auto"/>
        <w:bottom w:val="none" w:sz="0" w:space="0" w:color="auto"/>
        <w:right w:val="none" w:sz="0" w:space="0" w:color="auto"/>
      </w:divBdr>
    </w:div>
    <w:div w:id="1561938485">
      <w:bodyDiv w:val="1"/>
      <w:marLeft w:val="0"/>
      <w:marRight w:val="0"/>
      <w:marTop w:val="0"/>
      <w:marBottom w:val="0"/>
      <w:divBdr>
        <w:top w:val="none" w:sz="0" w:space="0" w:color="auto"/>
        <w:left w:val="none" w:sz="0" w:space="0" w:color="auto"/>
        <w:bottom w:val="none" w:sz="0" w:space="0" w:color="auto"/>
        <w:right w:val="none" w:sz="0" w:space="0" w:color="auto"/>
      </w:divBdr>
    </w:div>
    <w:div w:id="1562712181">
      <w:bodyDiv w:val="1"/>
      <w:marLeft w:val="0"/>
      <w:marRight w:val="0"/>
      <w:marTop w:val="0"/>
      <w:marBottom w:val="0"/>
      <w:divBdr>
        <w:top w:val="none" w:sz="0" w:space="0" w:color="auto"/>
        <w:left w:val="none" w:sz="0" w:space="0" w:color="auto"/>
        <w:bottom w:val="none" w:sz="0" w:space="0" w:color="auto"/>
        <w:right w:val="none" w:sz="0" w:space="0" w:color="auto"/>
      </w:divBdr>
    </w:div>
    <w:div w:id="1563908747">
      <w:bodyDiv w:val="1"/>
      <w:marLeft w:val="0"/>
      <w:marRight w:val="0"/>
      <w:marTop w:val="0"/>
      <w:marBottom w:val="0"/>
      <w:divBdr>
        <w:top w:val="none" w:sz="0" w:space="0" w:color="auto"/>
        <w:left w:val="none" w:sz="0" w:space="0" w:color="auto"/>
        <w:bottom w:val="none" w:sz="0" w:space="0" w:color="auto"/>
        <w:right w:val="none" w:sz="0" w:space="0" w:color="auto"/>
      </w:divBdr>
    </w:div>
    <w:div w:id="1564439588">
      <w:bodyDiv w:val="1"/>
      <w:marLeft w:val="0"/>
      <w:marRight w:val="0"/>
      <w:marTop w:val="0"/>
      <w:marBottom w:val="0"/>
      <w:divBdr>
        <w:top w:val="none" w:sz="0" w:space="0" w:color="auto"/>
        <w:left w:val="none" w:sz="0" w:space="0" w:color="auto"/>
        <w:bottom w:val="none" w:sz="0" w:space="0" w:color="auto"/>
        <w:right w:val="none" w:sz="0" w:space="0" w:color="auto"/>
      </w:divBdr>
    </w:div>
    <w:div w:id="1565023477">
      <w:bodyDiv w:val="1"/>
      <w:marLeft w:val="0"/>
      <w:marRight w:val="0"/>
      <w:marTop w:val="0"/>
      <w:marBottom w:val="0"/>
      <w:divBdr>
        <w:top w:val="none" w:sz="0" w:space="0" w:color="auto"/>
        <w:left w:val="none" w:sz="0" w:space="0" w:color="auto"/>
        <w:bottom w:val="none" w:sz="0" w:space="0" w:color="auto"/>
        <w:right w:val="none" w:sz="0" w:space="0" w:color="auto"/>
      </w:divBdr>
    </w:div>
    <w:div w:id="1565874638">
      <w:bodyDiv w:val="1"/>
      <w:marLeft w:val="0"/>
      <w:marRight w:val="0"/>
      <w:marTop w:val="0"/>
      <w:marBottom w:val="0"/>
      <w:divBdr>
        <w:top w:val="none" w:sz="0" w:space="0" w:color="auto"/>
        <w:left w:val="none" w:sz="0" w:space="0" w:color="auto"/>
        <w:bottom w:val="none" w:sz="0" w:space="0" w:color="auto"/>
        <w:right w:val="none" w:sz="0" w:space="0" w:color="auto"/>
      </w:divBdr>
    </w:div>
    <w:div w:id="1566145484">
      <w:bodyDiv w:val="1"/>
      <w:marLeft w:val="0"/>
      <w:marRight w:val="0"/>
      <w:marTop w:val="0"/>
      <w:marBottom w:val="0"/>
      <w:divBdr>
        <w:top w:val="none" w:sz="0" w:space="0" w:color="auto"/>
        <w:left w:val="none" w:sz="0" w:space="0" w:color="auto"/>
        <w:bottom w:val="none" w:sz="0" w:space="0" w:color="auto"/>
        <w:right w:val="none" w:sz="0" w:space="0" w:color="auto"/>
      </w:divBdr>
    </w:div>
    <w:div w:id="1566837731">
      <w:bodyDiv w:val="1"/>
      <w:marLeft w:val="0"/>
      <w:marRight w:val="0"/>
      <w:marTop w:val="0"/>
      <w:marBottom w:val="0"/>
      <w:divBdr>
        <w:top w:val="none" w:sz="0" w:space="0" w:color="auto"/>
        <w:left w:val="none" w:sz="0" w:space="0" w:color="auto"/>
        <w:bottom w:val="none" w:sz="0" w:space="0" w:color="auto"/>
        <w:right w:val="none" w:sz="0" w:space="0" w:color="auto"/>
      </w:divBdr>
    </w:div>
    <w:div w:id="1567298188">
      <w:bodyDiv w:val="1"/>
      <w:marLeft w:val="0"/>
      <w:marRight w:val="0"/>
      <w:marTop w:val="0"/>
      <w:marBottom w:val="0"/>
      <w:divBdr>
        <w:top w:val="none" w:sz="0" w:space="0" w:color="auto"/>
        <w:left w:val="none" w:sz="0" w:space="0" w:color="auto"/>
        <w:bottom w:val="none" w:sz="0" w:space="0" w:color="auto"/>
        <w:right w:val="none" w:sz="0" w:space="0" w:color="auto"/>
      </w:divBdr>
    </w:div>
    <w:div w:id="1567304381">
      <w:bodyDiv w:val="1"/>
      <w:marLeft w:val="0"/>
      <w:marRight w:val="0"/>
      <w:marTop w:val="0"/>
      <w:marBottom w:val="0"/>
      <w:divBdr>
        <w:top w:val="none" w:sz="0" w:space="0" w:color="auto"/>
        <w:left w:val="none" w:sz="0" w:space="0" w:color="auto"/>
        <w:bottom w:val="none" w:sz="0" w:space="0" w:color="auto"/>
        <w:right w:val="none" w:sz="0" w:space="0" w:color="auto"/>
      </w:divBdr>
    </w:div>
    <w:div w:id="1568110098">
      <w:bodyDiv w:val="1"/>
      <w:marLeft w:val="0"/>
      <w:marRight w:val="0"/>
      <w:marTop w:val="0"/>
      <w:marBottom w:val="0"/>
      <w:divBdr>
        <w:top w:val="none" w:sz="0" w:space="0" w:color="auto"/>
        <w:left w:val="none" w:sz="0" w:space="0" w:color="auto"/>
        <w:bottom w:val="none" w:sz="0" w:space="0" w:color="auto"/>
        <w:right w:val="none" w:sz="0" w:space="0" w:color="auto"/>
      </w:divBdr>
    </w:div>
    <w:div w:id="1569152957">
      <w:bodyDiv w:val="1"/>
      <w:marLeft w:val="0"/>
      <w:marRight w:val="0"/>
      <w:marTop w:val="0"/>
      <w:marBottom w:val="0"/>
      <w:divBdr>
        <w:top w:val="none" w:sz="0" w:space="0" w:color="auto"/>
        <w:left w:val="none" w:sz="0" w:space="0" w:color="auto"/>
        <w:bottom w:val="none" w:sz="0" w:space="0" w:color="auto"/>
        <w:right w:val="none" w:sz="0" w:space="0" w:color="auto"/>
      </w:divBdr>
    </w:div>
    <w:div w:id="1569264772">
      <w:bodyDiv w:val="1"/>
      <w:marLeft w:val="0"/>
      <w:marRight w:val="0"/>
      <w:marTop w:val="0"/>
      <w:marBottom w:val="0"/>
      <w:divBdr>
        <w:top w:val="none" w:sz="0" w:space="0" w:color="auto"/>
        <w:left w:val="none" w:sz="0" w:space="0" w:color="auto"/>
        <w:bottom w:val="none" w:sz="0" w:space="0" w:color="auto"/>
        <w:right w:val="none" w:sz="0" w:space="0" w:color="auto"/>
      </w:divBdr>
    </w:div>
    <w:div w:id="1569346647">
      <w:bodyDiv w:val="1"/>
      <w:marLeft w:val="0"/>
      <w:marRight w:val="0"/>
      <w:marTop w:val="0"/>
      <w:marBottom w:val="0"/>
      <w:divBdr>
        <w:top w:val="none" w:sz="0" w:space="0" w:color="auto"/>
        <w:left w:val="none" w:sz="0" w:space="0" w:color="auto"/>
        <w:bottom w:val="none" w:sz="0" w:space="0" w:color="auto"/>
        <w:right w:val="none" w:sz="0" w:space="0" w:color="auto"/>
      </w:divBdr>
    </w:div>
    <w:div w:id="1569683057">
      <w:bodyDiv w:val="1"/>
      <w:marLeft w:val="0"/>
      <w:marRight w:val="0"/>
      <w:marTop w:val="0"/>
      <w:marBottom w:val="0"/>
      <w:divBdr>
        <w:top w:val="none" w:sz="0" w:space="0" w:color="auto"/>
        <w:left w:val="none" w:sz="0" w:space="0" w:color="auto"/>
        <w:bottom w:val="none" w:sz="0" w:space="0" w:color="auto"/>
        <w:right w:val="none" w:sz="0" w:space="0" w:color="auto"/>
      </w:divBdr>
    </w:div>
    <w:div w:id="1571041697">
      <w:bodyDiv w:val="1"/>
      <w:marLeft w:val="0"/>
      <w:marRight w:val="0"/>
      <w:marTop w:val="0"/>
      <w:marBottom w:val="0"/>
      <w:divBdr>
        <w:top w:val="none" w:sz="0" w:space="0" w:color="auto"/>
        <w:left w:val="none" w:sz="0" w:space="0" w:color="auto"/>
        <w:bottom w:val="none" w:sz="0" w:space="0" w:color="auto"/>
        <w:right w:val="none" w:sz="0" w:space="0" w:color="auto"/>
      </w:divBdr>
    </w:div>
    <w:div w:id="1571766956">
      <w:bodyDiv w:val="1"/>
      <w:marLeft w:val="0"/>
      <w:marRight w:val="0"/>
      <w:marTop w:val="0"/>
      <w:marBottom w:val="0"/>
      <w:divBdr>
        <w:top w:val="none" w:sz="0" w:space="0" w:color="auto"/>
        <w:left w:val="none" w:sz="0" w:space="0" w:color="auto"/>
        <w:bottom w:val="none" w:sz="0" w:space="0" w:color="auto"/>
        <w:right w:val="none" w:sz="0" w:space="0" w:color="auto"/>
      </w:divBdr>
    </w:div>
    <w:div w:id="1573389820">
      <w:bodyDiv w:val="1"/>
      <w:marLeft w:val="0"/>
      <w:marRight w:val="0"/>
      <w:marTop w:val="0"/>
      <w:marBottom w:val="0"/>
      <w:divBdr>
        <w:top w:val="none" w:sz="0" w:space="0" w:color="auto"/>
        <w:left w:val="none" w:sz="0" w:space="0" w:color="auto"/>
        <w:bottom w:val="none" w:sz="0" w:space="0" w:color="auto"/>
        <w:right w:val="none" w:sz="0" w:space="0" w:color="auto"/>
      </w:divBdr>
    </w:div>
    <w:div w:id="1573538464">
      <w:bodyDiv w:val="1"/>
      <w:marLeft w:val="0"/>
      <w:marRight w:val="0"/>
      <w:marTop w:val="0"/>
      <w:marBottom w:val="0"/>
      <w:divBdr>
        <w:top w:val="none" w:sz="0" w:space="0" w:color="auto"/>
        <w:left w:val="none" w:sz="0" w:space="0" w:color="auto"/>
        <w:bottom w:val="none" w:sz="0" w:space="0" w:color="auto"/>
        <w:right w:val="none" w:sz="0" w:space="0" w:color="auto"/>
      </w:divBdr>
    </w:div>
    <w:div w:id="1574778879">
      <w:bodyDiv w:val="1"/>
      <w:marLeft w:val="0"/>
      <w:marRight w:val="0"/>
      <w:marTop w:val="0"/>
      <w:marBottom w:val="0"/>
      <w:divBdr>
        <w:top w:val="none" w:sz="0" w:space="0" w:color="auto"/>
        <w:left w:val="none" w:sz="0" w:space="0" w:color="auto"/>
        <w:bottom w:val="none" w:sz="0" w:space="0" w:color="auto"/>
        <w:right w:val="none" w:sz="0" w:space="0" w:color="auto"/>
      </w:divBdr>
    </w:div>
    <w:div w:id="1575044021">
      <w:bodyDiv w:val="1"/>
      <w:marLeft w:val="0"/>
      <w:marRight w:val="0"/>
      <w:marTop w:val="0"/>
      <w:marBottom w:val="0"/>
      <w:divBdr>
        <w:top w:val="none" w:sz="0" w:space="0" w:color="auto"/>
        <w:left w:val="none" w:sz="0" w:space="0" w:color="auto"/>
        <w:bottom w:val="none" w:sz="0" w:space="0" w:color="auto"/>
        <w:right w:val="none" w:sz="0" w:space="0" w:color="auto"/>
      </w:divBdr>
    </w:div>
    <w:div w:id="1575092416">
      <w:bodyDiv w:val="1"/>
      <w:marLeft w:val="0"/>
      <w:marRight w:val="0"/>
      <w:marTop w:val="0"/>
      <w:marBottom w:val="0"/>
      <w:divBdr>
        <w:top w:val="none" w:sz="0" w:space="0" w:color="auto"/>
        <w:left w:val="none" w:sz="0" w:space="0" w:color="auto"/>
        <w:bottom w:val="none" w:sz="0" w:space="0" w:color="auto"/>
        <w:right w:val="none" w:sz="0" w:space="0" w:color="auto"/>
      </w:divBdr>
    </w:div>
    <w:div w:id="1575121014">
      <w:bodyDiv w:val="1"/>
      <w:marLeft w:val="0"/>
      <w:marRight w:val="0"/>
      <w:marTop w:val="0"/>
      <w:marBottom w:val="0"/>
      <w:divBdr>
        <w:top w:val="none" w:sz="0" w:space="0" w:color="auto"/>
        <w:left w:val="none" w:sz="0" w:space="0" w:color="auto"/>
        <w:bottom w:val="none" w:sz="0" w:space="0" w:color="auto"/>
        <w:right w:val="none" w:sz="0" w:space="0" w:color="auto"/>
      </w:divBdr>
    </w:div>
    <w:div w:id="1576209373">
      <w:bodyDiv w:val="1"/>
      <w:marLeft w:val="0"/>
      <w:marRight w:val="0"/>
      <w:marTop w:val="0"/>
      <w:marBottom w:val="0"/>
      <w:divBdr>
        <w:top w:val="none" w:sz="0" w:space="0" w:color="auto"/>
        <w:left w:val="none" w:sz="0" w:space="0" w:color="auto"/>
        <w:bottom w:val="none" w:sz="0" w:space="0" w:color="auto"/>
        <w:right w:val="none" w:sz="0" w:space="0" w:color="auto"/>
      </w:divBdr>
    </w:div>
    <w:div w:id="1578319637">
      <w:bodyDiv w:val="1"/>
      <w:marLeft w:val="0"/>
      <w:marRight w:val="0"/>
      <w:marTop w:val="0"/>
      <w:marBottom w:val="0"/>
      <w:divBdr>
        <w:top w:val="none" w:sz="0" w:space="0" w:color="auto"/>
        <w:left w:val="none" w:sz="0" w:space="0" w:color="auto"/>
        <w:bottom w:val="none" w:sz="0" w:space="0" w:color="auto"/>
        <w:right w:val="none" w:sz="0" w:space="0" w:color="auto"/>
      </w:divBdr>
    </w:div>
    <w:div w:id="1578855405">
      <w:bodyDiv w:val="1"/>
      <w:marLeft w:val="0"/>
      <w:marRight w:val="0"/>
      <w:marTop w:val="0"/>
      <w:marBottom w:val="0"/>
      <w:divBdr>
        <w:top w:val="none" w:sz="0" w:space="0" w:color="auto"/>
        <w:left w:val="none" w:sz="0" w:space="0" w:color="auto"/>
        <w:bottom w:val="none" w:sz="0" w:space="0" w:color="auto"/>
        <w:right w:val="none" w:sz="0" w:space="0" w:color="auto"/>
      </w:divBdr>
    </w:div>
    <w:div w:id="1579316662">
      <w:bodyDiv w:val="1"/>
      <w:marLeft w:val="0"/>
      <w:marRight w:val="0"/>
      <w:marTop w:val="0"/>
      <w:marBottom w:val="0"/>
      <w:divBdr>
        <w:top w:val="none" w:sz="0" w:space="0" w:color="auto"/>
        <w:left w:val="none" w:sz="0" w:space="0" w:color="auto"/>
        <w:bottom w:val="none" w:sz="0" w:space="0" w:color="auto"/>
        <w:right w:val="none" w:sz="0" w:space="0" w:color="auto"/>
      </w:divBdr>
    </w:div>
    <w:div w:id="1580170940">
      <w:bodyDiv w:val="1"/>
      <w:marLeft w:val="0"/>
      <w:marRight w:val="0"/>
      <w:marTop w:val="0"/>
      <w:marBottom w:val="0"/>
      <w:divBdr>
        <w:top w:val="none" w:sz="0" w:space="0" w:color="auto"/>
        <w:left w:val="none" w:sz="0" w:space="0" w:color="auto"/>
        <w:bottom w:val="none" w:sz="0" w:space="0" w:color="auto"/>
        <w:right w:val="none" w:sz="0" w:space="0" w:color="auto"/>
      </w:divBdr>
    </w:div>
    <w:div w:id="1582519160">
      <w:bodyDiv w:val="1"/>
      <w:marLeft w:val="0"/>
      <w:marRight w:val="0"/>
      <w:marTop w:val="0"/>
      <w:marBottom w:val="0"/>
      <w:divBdr>
        <w:top w:val="none" w:sz="0" w:space="0" w:color="auto"/>
        <w:left w:val="none" w:sz="0" w:space="0" w:color="auto"/>
        <w:bottom w:val="none" w:sz="0" w:space="0" w:color="auto"/>
        <w:right w:val="none" w:sz="0" w:space="0" w:color="auto"/>
      </w:divBdr>
    </w:div>
    <w:div w:id="1582716134">
      <w:bodyDiv w:val="1"/>
      <w:marLeft w:val="0"/>
      <w:marRight w:val="0"/>
      <w:marTop w:val="0"/>
      <w:marBottom w:val="0"/>
      <w:divBdr>
        <w:top w:val="none" w:sz="0" w:space="0" w:color="auto"/>
        <w:left w:val="none" w:sz="0" w:space="0" w:color="auto"/>
        <w:bottom w:val="none" w:sz="0" w:space="0" w:color="auto"/>
        <w:right w:val="none" w:sz="0" w:space="0" w:color="auto"/>
      </w:divBdr>
    </w:div>
    <w:div w:id="1583292930">
      <w:bodyDiv w:val="1"/>
      <w:marLeft w:val="0"/>
      <w:marRight w:val="0"/>
      <w:marTop w:val="0"/>
      <w:marBottom w:val="0"/>
      <w:divBdr>
        <w:top w:val="none" w:sz="0" w:space="0" w:color="auto"/>
        <w:left w:val="none" w:sz="0" w:space="0" w:color="auto"/>
        <w:bottom w:val="none" w:sz="0" w:space="0" w:color="auto"/>
        <w:right w:val="none" w:sz="0" w:space="0" w:color="auto"/>
      </w:divBdr>
    </w:div>
    <w:div w:id="1583300127">
      <w:bodyDiv w:val="1"/>
      <w:marLeft w:val="0"/>
      <w:marRight w:val="0"/>
      <w:marTop w:val="0"/>
      <w:marBottom w:val="0"/>
      <w:divBdr>
        <w:top w:val="none" w:sz="0" w:space="0" w:color="auto"/>
        <w:left w:val="none" w:sz="0" w:space="0" w:color="auto"/>
        <w:bottom w:val="none" w:sz="0" w:space="0" w:color="auto"/>
        <w:right w:val="none" w:sz="0" w:space="0" w:color="auto"/>
      </w:divBdr>
    </w:div>
    <w:div w:id="1584950122">
      <w:bodyDiv w:val="1"/>
      <w:marLeft w:val="0"/>
      <w:marRight w:val="0"/>
      <w:marTop w:val="0"/>
      <w:marBottom w:val="0"/>
      <w:divBdr>
        <w:top w:val="none" w:sz="0" w:space="0" w:color="auto"/>
        <w:left w:val="none" w:sz="0" w:space="0" w:color="auto"/>
        <w:bottom w:val="none" w:sz="0" w:space="0" w:color="auto"/>
        <w:right w:val="none" w:sz="0" w:space="0" w:color="auto"/>
      </w:divBdr>
    </w:div>
    <w:div w:id="1585140504">
      <w:bodyDiv w:val="1"/>
      <w:marLeft w:val="0"/>
      <w:marRight w:val="0"/>
      <w:marTop w:val="0"/>
      <w:marBottom w:val="0"/>
      <w:divBdr>
        <w:top w:val="none" w:sz="0" w:space="0" w:color="auto"/>
        <w:left w:val="none" w:sz="0" w:space="0" w:color="auto"/>
        <w:bottom w:val="none" w:sz="0" w:space="0" w:color="auto"/>
        <w:right w:val="none" w:sz="0" w:space="0" w:color="auto"/>
      </w:divBdr>
    </w:div>
    <w:div w:id="1585190294">
      <w:bodyDiv w:val="1"/>
      <w:marLeft w:val="0"/>
      <w:marRight w:val="0"/>
      <w:marTop w:val="0"/>
      <w:marBottom w:val="0"/>
      <w:divBdr>
        <w:top w:val="none" w:sz="0" w:space="0" w:color="auto"/>
        <w:left w:val="none" w:sz="0" w:space="0" w:color="auto"/>
        <w:bottom w:val="none" w:sz="0" w:space="0" w:color="auto"/>
        <w:right w:val="none" w:sz="0" w:space="0" w:color="auto"/>
      </w:divBdr>
    </w:div>
    <w:div w:id="1585916128">
      <w:bodyDiv w:val="1"/>
      <w:marLeft w:val="0"/>
      <w:marRight w:val="0"/>
      <w:marTop w:val="0"/>
      <w:marBottom w:val="0"/>
      <w:divBdr>
        <w:top w:val="none" w:sz="0" w:space="0" w:color="auto"/>
        <w:left w:val="none" w:sz="0" w:space="0" w:color="auto"/>
        <w:bottom w:val="none" w:sz="0" w:space="0" w:color="auto"/>
        <w:right w:val="none" w:sz="0" w:space="0" w:color="auto"/>
      </w:divBdr>
    </w:div>
    <w:div w:id="1586256884">
      <w:bodyDiv w:val="1"/>
      <w:marLeft w:val="0"/>
      <w:marRight w:val="0"/>
      <w:marTop w:val="0"/>
      <w:marBottom w:val="0"/>
      <w:divBdr>
        <w:top w:val="none" w:sz="0" w:space="0" w:color="auto"/>
        <w:left w:val="none" w:sz="0" w:space="0" w:color="auto"/>
        <w:bottom w:val="none" w:sz="0" w:space="0" w:color="auto"/>
        <w:right w:val="none" w:sz="0" w:space="0" w:color="auto"/>
      </w:divBdr>
    </w:div>
    <w:div w:id="1586526159">
      <w:bodyDiv w:val="1"/>
      <w:marLeft w:val="0"/>
      <w:marRight w:val="0"/>
      <w:marTop w:val="0"/>
      <w:marBottom w:val="0"/>
      <w:divBdr>
        <w:top w:val="none" w:sz="0" w:space="0" w:color="auto"/>
        <w:left w:val="none" w:sz="0" w:space="0" w:color="auto"/>
        <w:bottom w:val="none" w:sz="0" w:space="0" w:color="auto"/>
        <w:right w:val="none" w:sz="0" w:space="0" w:color="auto"/>
      </w:divBdr>
    </w:div>
    <w:div w:id="1586571282">
      <w:bodyDiv w:val="1"/>
      <w:marLeft w:val="0"/>
      <w:marRight w:val="0"/>
      <w:marTop w:val="0"/>
      <w:marBottom w:val="0"/>
      <w:divBdr>
        <w:top w:val="none" w:sz="0" w:space="0" w:color="auto"/>
        <w:left w:val="none" w:sz="0" w:space="0" w:color="auto"/>
        <w:bottom w:val="none" w:sz="0" w:space="0" w:color="auto"/>
        <w:right w:val="none" w:sz="0" w:space="0" w:color="auto"/>
      </w:divBdr>
    </w:div>
    <w:div w:id="1587303657">
      <w:bodyDiv w:val="1"/>
      <w:marLeft w:val="0"/>
      <w:marRight w:val="0"/>
      <w:marTop w:val="0"/>
      <w:marBottom w:val="0"/>
      <w:divBdr>
        <w:top w:val="none" w:sz="0" w:space="0" w:color="auto"/>
        <w:left w:val="none" w:sz="0" w:space="0" w:color="auto"/>
        <w:bottom w:val="none" w:sz="0" w:space="0" w:color="auto"/>
        <w:right w:val="none" w:sz="0" w:space="0" w:color="auto"/>
      </w:divBdr>
    </w:div>
    <w:div w:id="1587881321">
      <w:bodyDiv w:val="1"/>
      <w:marLeft w:val="0"/>
      <w:marRight w:val="0"/>
      <w:marTop w:val="0"/>
      <w:marBottom w:val="0"/>
      <w:divBdr>
        <w:top w:val="none" w:sz="0" w:space="0" w:color="auto"/>
        <w:left w:val="none" w:sz="0" w:space="0" w:color="auto"/>
        <w:bottom w:val="none" w:sz="0" w:space="0" w:color="auto"/>
        <w:right w:val="none" w:sz="0" w:space="0" w:color="auto"/>
      </w:divBdr>
    </w:div>
    <w:div w:id="1588928752">
      <w:bodyDiv w:val="1"/>
      <w:marLeft w:val="0"/>
      <w:marRight w:val="0"/>
      <w:marTop w:val="0"/>
      <w:marBottom w:val="0"/>
      <w:divBdr>
        <w:top w:val="none" w:sz="0" w:space="0" w:color="auto"/>
        <w:left w:val="none" w:sz="0" w:space="0" w:color="auto"/>
        <w:bottom w:val="none" w:sz="0" w:space="0" w:color="auto"/>
        <w:right w:val="none" w:sz="0" w:space="0" w:color="auto"/>
      </w:divBdr>
    </w:div>
    <w:div w:id="1590042496">
      <w:bodyDiv w:val="1"/>
      <w:marLeft w:val="0"/>
      <w:marRight w:val="0"/>
      <w:marTop w:val="0"/>
      <w:marBottom w:val="0"/>
      <w:divBdr>
        <w:top w:val="none" w:sz="0" w:space="0" w:color="auto"/>
        <w:left w:val="none" w:sz="0" w:space="0" w:color="auto"/>
        <w:bottom w:val="none" w:sz="0" w:space="0" w:color="auto"/>
        <w:right w:val="none" w:sz="0" w:space="0" w:color="auto"/>
      </w:divBdr>
    </w:div>
    <w:div w:id="1590190634">
      <w:bodyDiv w:val="1"/>
      <w:marLeft w:val="0"/>
      <w:marRight w:val="0"/>
      <w:marTop w:val="0"/>
      <w:marBottom w:val="0"/>
      <w:divBdr>
        <w:top w:val="none" w:sz="0" w:space="0" w:color="auto"/>
        <w:left w:val="none" w:sz="0" w:space="0" w:color="auto"/>
        <w:bottom w:val="none" w:sz="0" w:space="0" w:color="auto"/>
        <w:right w:val="none" w:sz="0" w:space="0" w:color="auto"/>
      </w:divBdr>
    </w:div>
    <w:div w:id="1590192621">
      <w:bodyDiv w:val="1"/>
      <w:marLeft w:val="0"/>
      <w:marRight w:val="0"/>
      <w:marTop w:val="0"/>
      <w:marBottom w:val="0"/>
      <w:divBdr>
        <w:top w:val="none" w:sz="0" w:space="0" w:color="auto"/>
        <w:left w:val="none" w:sz="0" w:space="0" w:color="auto"/>
        <w:bottom w:val="none" w:sz="0" w:space="0" w:color="auto"/>
        <w:right w:val="none" w:sz="0" w:space="0" w:color="auto"/>
      </w:divBdr>
    </w:div>
    <w:div w:id="1590850050">
      <w:bodyDiv w:val="1"/>
      <w:marLeft w:val="0"/>
      <w:marRight w:val="0"/>
      <w:marTop w:val="0"/>
      <w:marBottom w:val="0"/>
      <w:divBdr>
        <w:top w:val="none" w:sz="0" w:space="0" w:color="auto"/>
        <w:left w:val="none" w:sz="0" w:space="0" w:color="auto"/>
        <w:bottom w:val="none" w:sz="0" w:space="0" w:color="auto"/>
        <w:right w:val="none" w:sz="0" w:space="0" w:color="auto"/>
      </w:divBdr>
    </w:div>
    <w:div w:id="1591154098">
      <w:bodyDiv w:val="1"/>
      <w:marLeft w:val="0"/>
      <w:marRight w:val="0"/>
      <w:marTop w:val="0"/>
      <w:marBottom w:val="0"/>
      <w:divBdr>
        <w:top w:val="none" w:sz="0" w:space="0" w:color="auto"/>
        <w:left w:val="none" w:sz="0" w:space="0" w:color="auto"/>
        <w:bottom w:val="none" w:sz="0" w:space="0" w:color="auto"/>
        <w:right w:val="none" w:sz="0" w:space="0" w:color="auto"/>
      </w:divBdr>
    </w:div>
    <w:div w:id="1591696412">
      <w:bodyDiv w:val="1"/>
      <w:marLeft w:val="0"/>
      <w:marRight w:val="0"/>
      <w:marTop w:val="0"/>
      <w:marBottom w:val="0"/>
      <w:divBdr>
        <w:top w:val="none" w:sz="0" w:space="0" w:color="auto"/>
        <w:left w:val="none" w:sz="0" w:space="0" w:color="auto"/>
        <w:bottom w:val="none" w:sz="0" w:space="0" w:color="auto"/>
        <w:right w:val="none" w:sz="0" w:space="0" w:color="auto"/>
      </w:divBdr>
    </w:div>
    <w:div w:id="1591769574">
      <w:bodyDiv w:val="1"/>
      <w:marLeft w:val="0"/>
      <w:marRight w:val="0"/>
      <w:marTop w:val="0"/>
      <w:marBottom w:val="0"/>
      <w:divBdr>
        <w:top w:val="none" w:sz="0" w:space="0" w:color="auto"/>
        <w:left w:val="none" w:sz="0" w:space="0" w:color="auto"/>
        <w:bottom w:val="none" w:sz="0" w:space="0" w:color="auto"/>
        <w:right w:val="none" w:sz="0" w:space="0" w:color="auto"/>
      </w:divBdr>
    </w:div>
    <w:div w:id="1592086054">
      <w:bodyDiv w:val="1"/>
      <w:marLeft w:val="0"/>
      <w:marRight w:val="0"/>
      <w:marTop w:val="0"/>
      <w:marBottom w:val="0"/>
      <w:divBdr>
        <w:top w:val="none" w:sz="0" w:space="0" w:color="auto"/>
        <w:left w:val="none" w:sz="0" w:space="0" w:color="auto"/>
        <w:bottom w:val="none" w:sz="0" w:space="0" w:color="auto"/>
        <w:right w:val="none" w:sz="0" w:space="0" w:color="auto"/>
      </w:divBdr>
    </w:div>
    <w:div w:id="1594431715">
      <w:bodyDiv w:val="1"/>
      <w:marLeft w:val="0"/>
      <w:marRight w:val="0"/>
      <w:marTop w:val="0"/>
      <w:marBottom w:val="0"/>
      <w:divBdr>
        <w:top w:val="none" w:sz="0" w:space="0" w:color="auto"/>
        <w:left w:val="none" w:sz="0" w:space="0" w:color="auto"/>
        <w:bottom w:val="none" w:sz="0" w:space="0" w:color="auto"/>
        <w:right w:val="none" w:sz="0" w:space="0" w:color="auto"/>
      </w:divBdr>
    </w:div>
    <w:div w:id="1595939870">
      <w:bodyDiv w:val="1"/>
      <w:marLeft w:val="0"/>
      <w:marRight w:val="0"/>
      <w:marTop w:val="0"/>
      <w:marBottom w:val="0"/>
      <w:divBdr>
        <w:top w:val="none" w:sz="0" w:space="0" w:color="auto"/>
        <w:left w:val="none" w:sz="0" w:space="0" w:color="auto"/>
        <w:bottom w:val="none" w:sz="0" w:space="0" w:color="auto"/>
        <w:right w:val="none" w:sz="0" w:space="0" w:color="auto"/>
      </w:divBdr>
    </w:div>
    <w:div w:id="1596398455">
      <w:bodyDiv w:val="1"/>
      <w:marLeft w:val="0"/>
      <w:marRight w:val="0"/>
      <w:marTop w:val="0"/>
      <w:marBottom w:val="0"/>
      <w:divBdr>
        <w:top w:val="none" w:sz="0" w:space="0" w:color="auto"/>
        <w:left w:val="none" w:sz="0" w:space="0" w:color="auto"/>
        <w:bottom w:val="none" w:sz="0" w:space="0" w:color="auto"/>
        <w:right w:val="none" w:sz="0" w:space="0" w:color="auto"/>
      </w:divBdr>
    </w:div>
    <w:div w:id="1596749648">
      <w:bodyDiv w:val="1"/>
      <w:marLeft w:val="0"/>
      <w:marRight w:val="0"/>
      <w:marTop w:val="0"/>
      <w:marBottom w:val="0"/>
      <w:divBdr>
        <w:top w:val="none" w:sz="0" w:space="0" w:color="auto"/>
        <w:left w:val="none" w:sz="0" w:space="0" w:color="auto"/>
        <w:bottom w:val="none" w:sz="0" w:space="0" w:color="auto"/>
        <w:right w:val="none" w:sz="0" w:space="0" w:color="auto"/>
      </w:divBdr>
    </w:div>
    <w:div w:id="1600525514">
      <w:bodyDiv w:val="1"/>
      <w:marLeft w:val="0"/>
      <w:marRight w:val="0"/>
      <w:marTop w:val="0"/>
      <w:marBottom w:val="0"/>
      <w:divBdr>
        <w:top w:val="none" w:sz="0" w:space="0" w:color="auto"/>
        <w:left w:val="none" w:sz="0" w:space="0" w:color="auto"/>
        <w:bottom w:val="none" w:sz="0" w:space="0" w:color="auto"/>
        <w:right w:val="none" w:sz="0" w:space="0" w:color="auto"/>
      </w:divBdr>
    </w:div>
    <w:div w:id="1600794953">
      <w:bodyDiv w:val="1"/>
      <w:marLeft w:val="0"/>
      <w:marRight w:val="0"/>
      <w:marTop w:val="0"/>
      <w:marBottom w:val="0"/>
      <w:divBdr>
        <w:top w:val="none" w:sz="0" w:space="0" w:color="auto"/>
        <w:left w:val="none" w:sz="0" w:space="0" w:color="auto"/>
        <w:bottom w:val="none" w:sz="0" w:space="0" w:color="auto"/>
        <w:right w:val="none" w:sz="0" w:space="0" w:color="auto"/>
      </w:divBdr>
    </w:div>
    <w:div w:id="1600867061">
      <w:bodyDiv w:val="1"/>
      <w:marLeft w:val="0"/>
      <w:marRight w:val="0"/>
      <w:marTop w:val="0"/>
      <w:marBottom w:val="0"/>
      <w:divBdr>
        <w:top w:val="none" w:sz="0" w:space="0" w:color="auto"/>
        <w:left w:val="none" w:sz="0" w:space="0" w:color="auto"/>
        <w:bottom w:val="none" w:sz="0" w:space="0" w:color="auto"/>
        <w:right w:val="none" w:sz="0" w:space="0" w:color="auto"/>
      </w:divBdr>
    </w:div>
    <w:div w:id="1601066421">
      <w:bodyDiv w:val="1"/>
      <w:marLeft w:val="0"/>
      <w:marRight w:val="0"/>
      <w:marTop w:val="0"/>
      <w:marBottom w:val="0"/>
      <w:divBdr>
        <w:top w:val="none" w:sz="0" w:space="0" w:color="auto"/>
        <w:left w:val="none" w:sz="0" w:space="0" w:color="auto"/>
        <w:bottom w:val="none" w:sz="0" w:space="0" w:color="auto"/>
        <w:right w:val="none" w:sz="0" w:space="0" w:color="auto"/>
      </w:divBdr>
    </w:div>
    <w:div w:id="1603876126">
      <w:bodyDiv w:val="1"/>
      <w:marLeft w:val="0"/>
      <w:marRight w:val="0"/>
      <w:marTop w:val="0"/>
      <w:marBottom w:val="0"/>
      <w:divBdr>
        <w:top w:val="none" w:sz="0" w:space="0" w:color="auto"/>
        <w:left w:val="none" w:sz="0" w:space="0" w:color="auto"/>
        <w:bottom w:val="none" w:sz="0" w:space="0" w:color="auto"/>
        <w:right w:val="none" w:sz="0" w:space="0" w:color="auto"/>
      </w:divBdr>
    </w:div>
    <w:div w:id="1604680750">
      <w:bodyDiv w:val="1"/>
      <w:marLeft w:val="0"/>
      <w:marRight w:val="0"/>
      <w:marTop w:val="0"/>
      <w:marBottom w:val="0"/>
      <w:divBdr>
        <w:top w:val="none" w:sz="0" w:space="0" w:color="auto"/>
        <w:left w:val="none" w:sz="0" w:space="0" w:color="auto"/>
        <w:bottom w:val="none" w:sz="0" w:space="0" w:color="auto"/>
        <w:right w:val="none" w:sz="0" w:space="0" w:color="auto"/>
      </w:divBdr>
    </w:div>
    <w:div w:id="1605310884">
      <w:bodyDiv w:val="1"/>
      <w:marLeft w:val="0"/>
      <w:marRight w:val="0"/>
      <w:marTop w:val="0"/>
      <w:marBottom w:val="0"/>
      <w:divBdr>
        <w:top w:val="none" w:sz="0" w:space="0" w:color="auto"/>
        <w:left w:val="none" w:sz="0" w:space="0" w:color="auto"/>
        <w:bottom w:val="none" w:sz="0" w:space="0" w:color="auto"/>
        <w:right w:val="none" w:sz="0" w:space="0" w:color="auto"/>
      </w:divBdr>
    </w:div>
    <w:div w:id="1605380317">
      <w:bodyDiv w:val="1"/>
      <w:marLeft w:val="0"/>
      <w:marRight w:val="0"/>
      <w:marTop w:val="0"/>
      <w:marBottom w:val="0"/>
      <w:divBdr>
        <w:top w:val="none" w:sz="0" w:space="0" w:color="auto"/>
        <w:left w:val="none" w:sz="0" w:space="0" w:color="auto"/>
        <w:bottom w:val="none" w:sz="0" w:space="0" w:color="auto"/>
        <w:right w:val="none" w:sz="0" w:space="0" w:color="auto"/>
      </w:divBdr>
    </w:div>
    <w:div w:id="1605650353">
      <w:bodyDiv w:val="1"/>
      <w:marLeft w:val="0"/>
      <w:marRight w:val="0"/>
      <w:marTop w:val="0"/>
      <w:marBottom w:val="0"/>
      <w:divBdr>
        <w:top w:val="none" w:sz="0" w:space="0" w:color="auto"/>
        <w:left w:val="none" w:sz="0" w:space="0" w:color="auto"/>
        <w:bottom w:val="none" w:sz="0" w:space="0" w:color="auto"/>
        <w:right w:val="none" w:sz="0" w:space="0" w:color="auto"/>
      </w:divBdr>
    </w:div>
    <w:div w:id="1606228180">
      <w:bodyDiv w:val="1"/>
      <w:marLeft w:val="0"/>
      <w:marRight w:val="0"/>
      <w:marTop w:val="0"/>
      <w:marBottom w:val="0"/>
      <w:divBdr>
        <w:top w:val="none" w:sz="0" w:space="0" w:color="auto"/>
        <w:left w:val="none" w:sz="0" w:space="0" w:color="auto"/>
        <w:bottom w:val="none" w:sz="0" w:space="0" w:color="auto"/>
        <w:right w:val="none" w:sz="0" w:space="0" w:color="auto"/>
      </w:divBdr>
    </w:div>
    <w:div w:id="1607153679">
      <w:bodyDiv w:val="1"/>
      <w:marLeft w:val="0"/>
      <w:marRight w:val="0"/>
      <w:marTop w:val="0"/>
      <w:marBottom w:val="0"/>
      <w:divBdr>
        <w:top w:val="none" w:sz="0" w:space="0" w:color="auto"/>
        <w:left w:val="none" w:sz="0" w:space="0" w:color="auto"/>
        <w:bottom w:val="none" w:sz="0" w:space="0" w:color="auto"/>
        <w:right w:val="none" w:sz="0" w:space="0" w:color="auto"/>
      </w:divBdr>
    </w:div>
    <w:div w:id="1607425893">
      <w:bodyDiv w:val="1"/>
      <w:marLeft w:val="0"/>
      <w:marRight w:val="0"/>
      <w:marTop w:val="0"/>
      <w:marBottom w:val="0"/>
      <w:divBdr>
        <w:top w:val="none" w:sz="0" w:space="0" w:color="auto"/>
        <w:left w:val="none" w:sz="0" w:space="0" w:color="auto"/>
        <w:bottom w:val="none" w:sz="0" w:space="0" w:color="auto"/>
        <w:right w:val="none" w:sz="0" w:space="0" w:color="auto"/>
      </w:divBdr>
    </w:div>
    <w:div w:id="1607693754">
      <w:bodyDiv w:val="1"/>
      <w:marLeft w:val="0"/>
      <w:marRight w:val="0"/>
      <w:marTop w:val="0"/>
      <w:marBottom w:val="0"/>
      <w:divBdr>
        <w:top w:val="none" w:sz="0" w:space="0" w:color="auto"/>
        <w:left w:val="none" w:sz="0" w:space="0" w:color="auto"/>
        <w:bottom w:val="none" w:sz="0" w:space="0" w:color="auto"/>
        <w:right w:val="none" w:sz="0" w:space="0" w:color="auto"/>
      </w:divBdr>
    </w:div>
    <w:div w:id="1608124071">
      <w:bodyDiv w:val="1"/>
      <w:marLeft w:val="0"/>
      <w:marRight w:val="0"/>
      <w:marTop w:val="0"/>
      <w:marBottom w:val="0"/>
      <w:divBdr>
        <w:top w:val="none" w:sz="0" w:space="0" w:color="auto"/>
        <w:left w:val="none" w:sz="0" w:space="0" w:color="auto"/>
        <w:bottom w:val="none" w:sz="0" w:space="0" w:color="auto"/>
        <w:right w:val="none" w:sz="0" w:space="0" w:color="auto"/>
      </w:divBdr>
    </w:div>
    <w:div w:id="1609047320">
      <w:bodyDiv w:val="1"/>
      <w:marLeft w:val="0"/>
      <w:marRight w:val="0"/>
      <w:marTop w:val="0"/>
      <w:marBottom w:val="0"/>
      <w:divBdr>
        <w:top w:val="none" w:sz="0" w:space="0" w:color="auto"/>
        <w:left w:val="none" w:sz="0" w:space="0" w:color="auto"/>
        <w:bottom w:val="none" w:sz="0" w:space="0" w:color="auto"/>
        <w:right w:val="none" w:sz="0" w:space="0" w:color="auto"/>
      </w:divBdr>
    </w:div>
    <w:div w:id="1609965783">
      <w:bodyDiv w:val="1"/>
      <w:marLeft w:val="0"/>
      <w:marRight w:val="0"/>
      <w:marTop w:val="0"/>
      <w:marBottom w:val="0"/>
      <w:divBdr>
        <w:top w:val="none" w:sz="0" w:space="0" w:color="auto"/>
        <w:left w:val="none" w:sz="0" w:space="0" w:color="auto"/>
        <w:bottom w:val="none" w:sz="0" w:space="0" w:color="auto"/>
        <w:right w:val="none" w:sz="0" w:space="0" w:color="auto"/>
      </w:divBdr>
    </w:div>
    <w:div w:id="1610160996">
      <w:bodyDiv w:val="1"/>
      <w:marLeft w:val="0"/>
      <w:marRight w:val="0"/>
      <w:marTop w:val="0"/>
      <w:marBottom w:val="0"/>
      <w:divBdr>
        <w:top w:val="none" w:sz="0" w:space="0" w:color="auto"/>
        <w:left w:val="none" w:sz="0" w:space="0" w:color="auto"/>
        <w:bottom w:val="none" w:sz="0" w:space="0" w:color="auto"/>
        <w:right w:val="none" w:sz="0" w:space="0" w:color="auto"/>
      </w:divBdr>
    </w:div>
    <w:div w:id="1610351125">
      <w:bodyDiv w:val="1"/>
      <w:marLeft w:val="0"/>
      <w:marRight w:val="0"/>
      <w:marTop w:val="0"/>
      <w:marBottom w:val="0"/>
      <w:divBdr>
        <w:top w:val="none" w:sz="0" w:space="0" w:color="auto"/>
        <w:left w:val="none" w:sz="0" w:space="0" w:color="auto"/>
        <w:bottom w:val="none" w:sz="0" w:space="0" w:color="auto"/>
        <w:right w:val="none" w:sz="0" w:space="0" w:color="auto"/>
      </w:divBdr>
    </w:div>
    <w:div w:id="1610382979">
      <w:bodyDiv w:val="1"/>
      <w:marLeft w:val="0"/>
      <w:marRight w:val="0"/>
      <w:marTop w:val="0"/>
      <w:marBottom w:val="0"/>
      <w:divBdr>
        <w:top w:val="none" w:sz="0" w:space="0" w:color="auto"/>
        <w:left w:val="none" w:sz="0" w:space="0" w:color="auto"/>
        <w:bottom w:val="none" w:sz="0" w:space="0" w:color="auto"/>
        <w:right w:val="none" w:sz="0" w:space="0" w:color="auto"/>
      </w:divBdr>
    </w:div>
    <w:div w:id="1611550071">
      <w:bodyDiv w:val="1"/>
      <w:marLeft w:val="0"/>
      <w:marRight w:val="0"/>
      <w:marTop w:val="0"/>
      <w:marBottom w:val="0"/>
      <w:divBdr>
        <w:top w:val="none" w:sz="0" w:space="0" w:color="auto"/>
        <w:left w:val="none" w:sz="0" w:space="0" w:color="auto"/>
        <w:bottom w:val="none" w:sz="0" w:space="0" w:color="auto"/>
        <w:right w:val="none" w:sz="0" w:space="0" w:color="auto"/>
      </w:divBdr>
    </w:div>
    <w:div w:id="1611861470">
      <w:bodyDiv w:val="1"/>
      <w:marLeft w:val="0"/>
      <w:marRight w:val="0"/>
      <w:marTop w:val="0"/>
      <w:marBottom w:val="0"/>
      <w:divBdr>
        <w:top w:val="none" w:sz="0" w:space="0" w:color="auto"/>
        <w:left w:val="none" w:sz="0" w:space="0" w:color="auto"/>
        <w:bottom w:val="none" w:sz="0" w:space="0" w:color="auto"/>
        <w:right w:val="none" w:sz="0" w:space="0" w:color="auto"/>
      </w:divBdr>
    </w:div>
    <w:div w:id="1612587587">
      <w:bodyDiv w:val="1"/>
      <w:marLeft w:val="0"/>
      <w:marRight w:val="0"/>
      <w:marTop w:val="0"/>
      <w:marBottom w:val="0"/>
      <w:divBdr>
        <w:top w:val="none" w:sz="0" w:space="0" w:color="auto"/>
        <w:left w:val="none" w:sz="0" w:space="0" w:color="auto"/>
        <w:bottom w:val="none" w:sz="0" w:space="0" w:color="auto"/>
        <w:right w:val="none" w:sz="0" w:space="0" w:color="auto"/>
      </w:divBdr>
    </w:div>
    <w:div w:id="1613510423">
      <w:bodyDiv w:val="1"/>
      <w:marLeft w:val="0"/>
      <w:marRight w:val="0"/>
      <w:marTop w:val="0"/>
      <w:marBottom w:val="0"/>
      <w:divBdr>
        <w:top w:val="none" w:sz="0" w:space="0" w:color="auto"/>
        <w:left w:val="none" w:sz="0" w:space="0" w:color="auto"/>
        <w:bottom w:val="none" w:sz="0" w:space="0" w:color="auto"/>
        <w:right w:val="none" w:sz="0" w:space="0" w:color="auto"/>
      </w:divBdr>
    </w:div>
    <w:div w:id="1613784486">
      <w:bodyDiv w:val="1"/>
      <w:marLeft w:val="0"/>
      <w:marRight w:val="0"/>
      <w:marTop w:val="0"/>
      <w:marBottom w:val="0"/>
      <w:divBdr>
        <w:top w:val="none" w:sz="0" w:space="0" w:color="auto"/>
        <w:left w:val="none" w:sz="0" w:space="0" w:color="auto"/>
        <w:bottom w:val="none" w:sz="0" w:space="0" w:color="auto"/>
        <w:right w:val="none" w:sz="0" w:space="0" w:color="auto"/>
      </w:divBdr>
    </w:div>
    <w:div w:id="1615862621">
      <w:bodyDiv w:val="1"/>
      <w:marLeft w:val="0"/>
      <w:marRight w:val="0"/>
      <w:marTop w:val="0"/>
      <w:marBottom w:val="0"/>
      <w:divBdr>
        <w:top w:val="none" w:sz="0" w:space="0" w:color="auto"/>
        <w:left w:val="none" w:sz="0" w:space="0" w:color="auto"/>
        <w:bottom w:val="none" w:sz="0" w:space="0" w:color="auto"/>
        <w:right w:val="none" w:sz="0" w:space="0" w:color="auto"/>
      </w:divBdr>
    </w:div>
    <w:div w:id="1615863123">
      <w:bodyDiv w:val="1"/>
      <w:marLeft w:val="0"/>
      <w:marRight w:val="0"/>
      <w:marTop w:val="0"/>
      <w:marBottom w:val="0"/>
      <w:divBdr>
        <w:top w:val="none" w:sz="0" w:space="0" w:color="auto"/>
        <w:left w:val="none" w:sz="0" w:space="0" w:color="auto"/>
        <w:bottom w:val="none" w:sz="0" w:space="0" w:color="auto"/>
        <w:right w:val="none" w:sz="0" w:space="0" w:color="auto"/>
      </w:divBdr>
    </w:div>
    <w:div w:id="1617055148">
      <w:bodyDiv w:val="1"/>
      <w:marLeft w:val="0"/>
      <w:marRight w:val="0"/>
      <w:marTop w:val="0"/>
      <w:marBottom w:val="0"/>
      <w:divBdr>
        <w:top w:val="none" w:sz="0" w:space="0" w:color="auto"/>
        <w:left w:val="none" w:sz="0" w:space="0" w:color="auto"/>
        <w:bottom w:val="none" w:sz="0" w:space="0" w:color="auto"/>
        <w:right w:val="none" w:sz="0" w:space="0" w:color="auto"/>
      </w:divBdr>
    </w:div>
    <w:div w:id="1617562746">
      <w:bodyDiv w:val="1"/>
      <w:marLeft w:val="0"/>
      <w:marRight w:val="0"/>
      <w:marTop w:val="0"/>
      <w:marBottom w:val="0"/>
      <w:divBdr>
        <w:top w:val="none" w:sz="0" w:space="0" w:color="auto"/>
        <w:left w:val="none" w:sz="0" w:space="0" w:color="auto"/>
        <w:bottom w:val="none" w:sz="0" w:space="0" w:color="auto"/>
        <w:right w:val="none" w:sz="0" w:space="0" w:color="auto"/>
      </w:divBdr>
    </w:div>
    <w:div w:id="1617984102">
      <w:bodyDiv w:val="1"/>
      <w:marLeft w:val="0"/>
      <w:marRight w:val="0"/>
      <w:marTop w:val="0"/>
      <w:marBottom w:val="0"/>
      <w:divBdr>
        <w:top w:val="none" w:sz="0" w:space="0" w:color="auto"/>
        <w:left w:val="none" w:sz="0" w:space="0" w:color="auto"/>
        <w:bottom w:val="none" w:sz="0" w:space="0" w:color="auto"/>
        <w:right w:val="none" w:sz="0" w:space="0" w:color="auto"/>
      </w:divBdr>
    </w:div>
    <w:div w:id="1620138174">
      <w:bodyDiv w:val="1"/>
      <w:marLeft w:val="0"/>
      <w:marRight w:val="0"/>
      <w:marTop w:val="0"/>
      <w:marBottom w:val="0"/>
      <w:divBdr>
        <w:top w:val="none" w:sz="0" w:space="0" w:color="auto"/>
        <w:left w:val="none" w:sz="0" w:space="0" w:color="auto"/>
        <w:bottom w:val="none" w:sz="0" w:space="0" w:color="auto"/>
        <w:right w:val="none" w:sz="0" w:space="0" w:color="auto"/>
      </w:divBdr>
    </w:div>
    <w:div w:id="1621112595">
      <w:bodyDiv w:val="1"/>
      <w:marLeft w:val="0"/>
      <w:marRight w:val="0"/>
      <w:marTop w:val="0"/>
      <w:marBottom w:val="0"/>
      <w:divBdr>
        <w:top w:val="none" w:sz="0" w:space="0" w:color="auto"/>
        <w:left w:val="none" w:sz="0" w:space="0" w:color="auto"/>
        <w:bottom w:val="none" w:sz="0" w:space="0" w:color="auto"/>
        <w:right w:val="none" w:sz="0" w:space="0" w:color="auto"/>
      </w:divBdr>
    </w:div>
    <w:div w:id="1621763948">
      <w:bodyDiv w:val="1"/>
      <w:marLeft w:val="0"/>
      <w:marRight w:val="0"/>
      <w:marTop w:val="0"/>
      <w:marBottom w:val="0"/>
      <w:divBdr>
        <w:top w:val="none" w:sz="0" w:space="0" w:color="auto"/>
        <w:left w:val="none" w:sz="0" w:space="0" w:color="auto"/>
        <w:bottom w:val="none" w:sz="0" w:space="0" w:color="auto"/>
        <w:right w:val="none" w:sz="0" w:space="0" w:color="auto"/>
      </w:divBdr>
    </w:div>
    <w:div w:id="1621957101">
      <w:bodyDiv w:val="1"/>
      <w:marLeft w:val="0"/>
      <w:marRight w:val="0"/>
      <w:marTop w:val="0"/>
      <w:marBottom w:val="0"/>
      <w:divBdr>
        <w:top w:val="none" w:sz="0" w:space="0" w:color="auto"/>
        <w:left w:val="none" w:sz="0" w:space="0" w:color="auto"/>
        <w:bottom w:val="none" w:sz="0" w:space="0" w:color="auto"/>
        <w:right w:val="none" w:sz="0" w:space="0" w:color="auto"/>
      </w:divBdr>
    </w:div>
    <w:div w:id="1625693772">
      <w:bodyDiv w:val="1"/>
      <w:marLeft w:val="0"/>
      <w:marRight w:val="0"/>
      <w:marTop w:val="0"/>
      <w:marBottom w:val="0"/>
      <w:divBdr>
        <w:top w:val="none" w:sz="0" w:space="0" w:color="auto"/>
        <w:left w:val="none" w:sz="0" w:space="0" w:color="auto"/>
        <w:bottom w:val="none" w:sz="0" w:space="0" w:color="auto"/>
        <w:right w:val="none" w:sz="0" w:space="0" w:color="auto"/>
      </w:divBdr>
    </w:div>
    <w:div w:id="1626813096">
      <w:bodyDiv w:val="1"/>
      <w:marLeft w:val="0"/>
      <w:marRight w:val="0"/>
      <w:marTop w:val="0"/>
      <w:marBottom w:val="0"/>
      <w:divBdr>
        <w:top w:val="none" w:sz="0" w:space="0" w:color="auto"/>
        <w:left w:val="none" w:sz="0" w:space="0" w:color="auto"/>
        <w:bottom w:val="none" w:sz="0" w:space="0" w:color="auto"/>
        <w:right w:val="none" w:sz="0" w:space="0" w:color="auto"/>
      </w:divBdr>
    </w:div>
    <w:div w:id="1627925309">
      <w:bodyDiv w:val="1"/>
      <w:marLeft w:val="0"/>
      <w:marRight w:val="0"/>
      <w:marTop w:val="0"/>
      <w:marBottom w:val="0"/>
      <w:divBdr>
        <w:top w:val="none" w:sz="0" w:space="0" w:color="auto"/>
        <w:left w:val="none" w:sz="0" w:space="0" w:color="auto"/>
        <w:bottom w:val="none" w:sz="0" w:space="0" w:color="auto"/>
        <w:right w:val="none" w:sz="0" w:space="0" w:color="auto"/>
      </w:divBdr>
    </w:div>
    <w:div w:id="1628587990">
      <w:bodyDiv w:val="1"/>
      <w:marLeft w:val="0"/>
      <w:marRight w:val="0"/>
      <w:marTop w:val="0"/>
      <w:marBottom w:val="0"/>
      <w:divBdr>
        <w:top w:val="none" w:sz="0" w:space="0" w:color="auto"/>
        <w:left w:val="none" w:sz="0" w:space="0" w:color="auto"/>
        <w:bottom w:val="none" w:sz="0" w:space="0" w:color="auto"/>
        <w:right w:val="none" w:sz="0" w:space="0" w:color="auto"/>
      </w:divBdr>
    </w:div>
    <w:div w:id="1631545692">
      <w:bodyDiv w:val="1"/>
      <w:marLeft w:val="0"/>
      <w:marRight w:val="0"/>
      <w:marTop w:val="0"/>
      <w:marBottom w:val="0"/>
      <w:divBdr>
        <w:top w:val="none" w:sz="0" w:space="0" w:color="auto"/>
        <w:left w:val="none" w:sz="0" w:space="0" w:color="auto"/>
        <w:bottom w:val="none" w:sz="0" w:space="0" w:color="auto"/>
        <w:right w:val="none" w:sz="0" w:space="0" w:color="auto"/>
      </w:divBdr>
    </w:div>
    <w:div w:id="1633055964">
      <w:bodyDiv w:val="1"/>
      <w:marLeft w:val="0"/>
      <w:marRight w:val="0"/>
      <w:marTop w:val="0"/>
      <w:marBottom w:val="0"/>
      <w:divBdr>
        <w:top w:val="none" w:sz="0" w:space="0" w:color="auto"/>
        <w:left w:val="none" w:sz="0" w:space="0" w:color="auto"/>
        <w:bottom w:val="none" w:sz="0" w:space="0" w:color="auto"/>
        <w:right w:val="none" w:sz="0" w:space="0" w:color="auto"/>
      </w:divBdr>
    </w:div>
    <w:div w:id="1633317914">
      <w:bodyDiv w:val="1"/>
      <w:marLeft w:val="0"/>
      <w:marRight w:val="0"/>
      <w:marTop w:val="0"/>
      <w:marBottom w:val="0"/>
      <w:divBdr>
        <w:top w:val="none" w:sz="0" w:space="0" w:color="auto"/>
        <w:left w:val="none" w:sz="0" w:space="0" w:color="auto"/>
        <w:bottom w:val="none" w:sz="0" w:space="0" w:color="auto"/>
        <w:right w:val="none" w:sz="0" w:space="0" w:color="auto"/>
      </w:divBdr>
    </w:div>
    <w:div w:id="1633636845">
      <w:bodyDiv w:val="1"/>
      <w:marLeft w:val="0"/>
      <w:marRight w:val="0"/>
      <w:marTop w:val="0"/>
      <w:marBottom w:val="0"/>
      <w:divBdr>
        <w:top w:val="none" w:sz="0" w:space="0" w:color="auto"/>
        <w:left w:val="none" w:sz="0" w:space="0" w:color="auto"/>
        <w:bottom w:val="none" w:sz="0" w:space="0" w:color="auto"/>
        <w:right w:val="none" w:sz="0" w:space="0" w:color="auto"/>
      </w:divBdr>
    </w:div>
    <w:div w:id="1633752034">
      <w:bodyDiv w:val="1"/>
      <w:marLeft w:val="0"/>
      <w:marRight w:val="0"/>
      <w:marTop w:val="0"/>
      <w:marBottom w:val="0"/>
      <w:divBdr>
        <w:top w:val="none" w:sz="0" w:space="0" w:color="auto"/>
        <w:left w:val="none" w:sz="0" w:space="0" w:color="auto"/>
        <w:bottom w:val="none" w:sz="0" w:space="0" w:color="auto"/>
        <w:right w:val="none" w:sz="0" w:space="0" w:color="auto"/>
      </w:divBdr>
    </w:div>
    <w:div w:id="1635713664">
      <w:bodyDiv w:val="1"/>
      <w:marLeft w:val="0"/>
      <w:marRight w:val="0"/>
      <w:marTop w:val="0"/>
      <w:marBottom w:val="0"/>
      <w:divBdr>
        <w:top w:val="none" w:sz="0" w:space="0" w:color="auto"/>
        <w:left w:val="none" w:sz="0" w:space="0" w:color="auto"/>
        <w:bottom w:val="none" w:sz="0" w:space="0" w:color="auto"/>
        <w:right w:val="none" w:sz="0" w:space="0" w:color="auto"/>
      </w:divBdr>
    </w:div>
    <w:div w:id="1635864347">
      <w:bodyDiv w:val="1"/>
      <w:marLeft w:val="0"/>
      <w:marRight w:val="0"/>
      <w:marTop w:val="0"/>
      <w:marBottom w:val="0"/>
      <w:divBdr>
        <w:top w:val="none" w:sz="0" w:space="0" w:color="auto"/>
        <w:left w:val="none" w:sz="0" w:space="0" w:color="auto"/>
        <w:bottom w:val="none" w:sz="0" w:space="0" w:color="auto"/>
        <w:right w:val="none" w:sz="0" w:space="0" w:color="auto"/>
      </w:divBdr>
    </w:div>
    <w:div w:id="1636376351">
      <w:bodyDiv w:val="1"/>
      <w:marLeft w:val="0"/>
      <w:marRight w:val="0"/>
      <w:marTop w:val="0"/>
      <w:marBottom w:val="0"/>
      <w:divBdr>
        <w:top w:val="none" w:sz="0" w:space="0" w:color="auto"/>
        <w:left w:val="none" w:sz="0" w:space="0" w:color="auto"/>
        <w:bottom w:val="none" w:sz="0" w:space="0" w:color="auto"/>
        <w:right w:val="none" w:sz="0" w:space="0" w:color="auto"/>
      </w:divBdr>
    </w:div>
    <w:div w:id="1638948862">
      <w:bodyDiv w:val="1"/>
      <w:marLeft w:val="0"/>
      <w:marRight w:val="0"/>
      <w:marTop w:val="0"/>
      <w:marBottom w:val="0"/>
      <w:divBdr>
        <w:top w:val="none" w:sz="0" w:space="0" w:color="auto"/>
        <w:left w:val="none" w:sz="0" w:space="0" w:color="auto"/>
        <w:bottom w:val="none" w:sz="0" w:space="0" w:color="auto"/>
        <w:right w:val="none" w:sz="0" w:space="0" w:color="auto"/>
      </w:divBdr>
    </w:div>
    <w:div w:id="1639602224">
      <w:bodyDiv w:val="1"/>
      <w:marLeft w:val="0"/>
      <w:marRight w:val="0"/>
      <w:marTop w:val="0"/>
      <w:marBottom w:val="0"/>
      <w:divBdr>
        <w:top w:val="none" w:sz="0" w:space="0" w:color="auto"/>
        <w:left w:val="none" w:sz="0" w:space="0" w:color="auto"/>
        <w:bottom w:val="none" w:sz="0" w:space="0" w:color="auto"/>
        <w:right w:val="none" w:sz="0" w:space="0" w:color="auto"/>
      </w:divBdr>
    </w:div>
    <w:div w:id="1639799473">
      <w:bodyDiv w:val="1"/>
      <w:marLeft w:val="0"/>
      <w:marRight w:val="0"/>
      <w:marTop w:val="0"/>
      <w:marBottom w:val="0"/>
      <w:divBdr>
        <w:top w:val="none" w:sz="0" w:space="0" w:color="auto"/>
        <w:left w:val="none" w:sz="0" w:space="0" w:color="auto"/>
        <w:bottom w:val="none" w:sz="0" w:space="0" w:color="auto"/>
        <w:right w:val="none" w:sz="0" w:space="0" w:color="auto"/>
      </w:divBdr>
    </w:div>
    <w:div w:id="1640452859">
      <w:bodyDiv w:val="1"/>
      <w:marLeft w:val="0"/>
      <w:marRight w:val="0"/>
      <w:marTop w:val="0"/>
      <w:marBottom w:val="0"/>
      <w:divBdr>
        <w:top w:val="none" w:sz="0" w:space="0" w:color="auto"/>
        <w:left w:val="none" w:sz="0" w:space="0" w:color="auto"/>
        <w:bottom w:val="none" w:sz="0" w:space="0" w:color="auto"/>
        <w:right w:val="none" w:sz="0" w:space="0" w:color="auto"/>
      </w:divBdr>
    </w:div>
    <w:div w:id="1640762680">
      <w:bodyDiv w:val="1"/>
      <w:marLeft w:val="0"/>
      <w:marRight w:val="0"/>
      <w:marTop w:val="0"/>
      <w:marBottom w:val="0"/>
      <w:divBdr>
        <w:top w:val="none" w:sz="0" w:space="0" w:color="auto"/>
        <w:left w:val="none" w:sz="0" w:space="0" w:color="auto"/>
        <w:bottom w:val="none" w:sz="0" w:space="0" w:color="auto"/>
        <w:right w:val="none" w:sz="0" w:space="0" w:color="auto"/>
      </w:divBdr>
    </w:div>
    <w:div w:id="1640845609">
      <w:bodyDiv w:val="1"/>
      <w:marLeft w:val="0"/>
      <w:marRight w:val="0"/>
      <w:marTop w:val="0"/>
      <w:marBottom w:val="0"/>
      <w:divBdr>
        <w:top w:val="none" w:sz="0" w:space="0" w:color="auto"/>
        <w:left w:val="none" w:sz="0" w:space="0" w:color="auto"/>
        <w:bottom w:val="none" w:sz="0" w:space="0" w:color="auto"/>
        <w:right w:val="none" w:sz="0" w:space="0" w:color="auto"/>
      </w:divBdr>
    </w:div>
    <w:div w:id="1641029875">
      <w:bodyDiv w:val="1"/>
      <w:marLeft w:val="0"/>
      <w:marRight w:val="0"/>
      <w:marTop w:val="0"/>
      <w:marBottom w:val="0"/>
      <w:divBdr>
        <w:top w:val="none" w:sz="0" w:space="0" w:color="auto"/>
        <w:left w:val="none" w:sz="0" w:space="0" w:color="auto"/>
        <w:bottom w:val="none" w:sz="0" w:space="0" w:color="auto"/>
        <w:right w:val="none" w:sz="0" w:space="0" w:color="auto"/>
      </w:divBdr>
    </w:div>
    <w:div w:id="1641422536">
      <w:bodyDiv w:val="1"/>
      <w:marLeft w:val="0"/>
      <w:marRight w:val="0"/>
      <w:marTop w:val="0"/>
      <w:marBottom w:val="0"/>
      <w:divBdr>
        <w:top w:val="none" w:sz="0" w:space="0" w:color="auto"/>
        <w:left w:val="none" w:sz="0" w:space="0" w:color="auto"/>
        <w:bottom w:val="none" w:sz="0" w:space="0" w:color="auto"/>
        <w:right w:val="none" w:sz="0" w:space="0" w:color="auto"/>
      </w:divBdr>
    </w:div>
    <w:div w:id="1642224193">
      <w:bodyDiv w:val="1"/>
      <w:marLeft w:val="0"/>
      <w:marRight w:val="0"/>
      <w:marTop w:val="0"/>
      <w:marBottom w:val="0"/>
      <w:divBdr>
        <w:top w:val="none" w:sz="0" w:space="0" w:color="auto"/>
        <w:left w:val="none" w:sz="0" w:space="0" w:color="auto"/>
        <w:bottom w:val="none" w:sz="0" w:space="0" w:color="auto"/>
        <w:right w:val="none" w:sz="0" w:space="0" w:color="auto"/>
      </w:divBdr>
    </w:div>
    <w:div w:id="1642541137">
      <w:bodyDiv w:val="1"/>
      <w:marLeft w:val="0"/>
      <w:marRight w:val="0"/>
      <w:marTop w:val="0"/>
      <w:marBottom w:val="0"/>
      <w:divBdr>
        <w:top w:val="none" w:sz="0" w:space="0" w:color="auto"/>
        <w:left w:val="none" w:sz="0" w:space="0" w:color="auto"/>
        <w:bottom w:val="none" w:sz="0" w:space="0" w:color="auto"/>
        <w:right w:val="none" w:sz="0" w:space="0" w:color="auto"/>
      </w:divBdr>
    </w:div>
    <w:div w:id="1643654924">
      <w:bodyDiv w:val="1"/>
      <w:marLeft w:val="0"/>
      <w:marRight w:val="0"/>
      <w:marTop w:val="0"/>
      <w:marBottom w:val="0"/>
      <w:divBdr>
        <w:top w:val="none" w:sz="0" w:space="0" w:color="auto"/>
        <w:left w:val="none" w:sz="0" w:space="0" w:color="auto"/>
        <w:bottom w:val="none" w:sz="0" w:space="0" w:color="auto"/>
        <w:right w:val="none" w:sz="0" w:space="0" w:color="auto"/>
      </w:divBdr>
    </w:div>
    <w:div w:id="1643733223">
      <w:bodyDiv w:val="1"/>
      <w:marLeft w:val="0"/>
      <w:marRight w:val="0"/>
      <w:marTop w:val="0"/>
      <w:marBottom w:val="0"/>
      <w:divBdr>
        <w:top w:val="none" w:sz="0" w:space="0" w:color="auto"/>
        <w:left w:val="none" w:sz="0" w:space="0" w:color="auto"/>
        <w:bottom w:val="none" w:sz="0" w:space="0" w:color="auto"/>
        <w:right w:val="none" w:sz="0" w:space="0" w:color="auto"/>
      </w:divBdr>
    </w:div>
    <w:div w:id="1643999076">
      <w:bodyDiv w:val="1"/>
      <w:marLeft w:val="0"/>
      <w:marRight w:val="0"/>
      <w:marTop w:val="0"/>
      <w:marBottom w:val="0"/>
      <w:divBdr>
        <w:top w:val="none" w:sz="0" w:space="0" w:color="auto"/>
        <w:left w:val="none" w:sz="0" w:space="0" w:color="auto"/>
        <w:bottom w:val="none" w:sz="0" w:space="0" w:color="auto"/>
        <w:right w:val="none" w:sz="0" w:space="0" w:color="auto"/>
      </w:divBdr>
    </w:div>
    <w:div w:id="1645087400">
      <w:bodyDiv w:val="1"/>
      <w:marLeft w:val="0"/>
      <w:marRight w:val="0"/>
      <w:marTop w:val="0"/>
      <w:marBottom w:val="0"/>
      <w:divBdr>
        <w:top w:val="none" w:sz="0" w:space="0" w:color="auto"/>
        <w:left w:val="none" w:sz="0" w:space="0" w:color="auto"/>
        <w:bottom w:val="none" w:sz="0" w:space="0" w:color="auto"/>
        <w:right w:val="none" w:sz="0" w:space="0" w:color="auto"/>
      </w:divBdr>
    </w:div>
    <w:div w:id="1646159872">
      <w:bodyDiv w:val="1"/>
      <w:marLeft w:val="0"/>
      <w:marRight w:val="0"/>
      <w:marTop w:val="0"/>
      <w:marBottom w:val="0"/>
      <w:divBdr>
        <w:top w:val="none" w:sz="0" w:space="0" w:color="auto"/>
        <w:left w:val="none" w:sz="0" w:space="0" w:color="auto"/>
        <w:bottom w:val="none" w:sz="0" w:space="0" w:color="auto"/>
        <w:right w:val="none" w:sz="0" w:space="0" w:color="auto"/>
      </w:divBdr>
    </w:div>
    <w:div w:id="1647079961">
      <w:bodyDiv w:val="1"/>
      <w:marLeft w:val="0"/>
      <w:marRight w:val="0"/>
      <w:marTop w:val="0"/>
      <w:marBottom w:val="0"/>
      <w:divBdr>
        <w:top w:val="none" w:sz="0" w:space="0" w:color="auto"/>
        <w:left w:val="none" w:sz="0" w:space="0" w:color="auto"/>
        <w:bottom w:val="none" w:sz="0" w:space="0" w:color="auto"/>
        <w:right w:val="none" w:sz="0" w:space="0" w:color="auto"/>
      </w:divBdr>
    </w:div>
    <w:div w:id="1647394942">
      <w:bodyDiv w:val="1"/>
      <w:marLeft w:val="0"/>
      <w:marRight w:val="0"/>
      <w:marTop w:val="0"/>
      <w:marBottom w:val="0"/>
      <w:divBdr>
        <w:top w:val="none" w:sz="0" w:space="0" w:color="auto"/>
        <w:left w:val="none" w:sz="0" w:space="0" w:color="auto"/>
        <w:bottom w:val="none" w:sz="0" w:space="0" w:color="auto"/>
        <w:right w:val="none" w:sz="0" w:space="0" w:color="auto"/>
      </w:divBdr>
    </w:div>
    <w:div w:id="1648784454">
      <w:bodyDiv w:val="1"/>
      <w:marLeft w:val="0"/>
      <w:marRight w:val="0"/>
      <w:marTop w:val="0"/>
      <w:marBottom w:val="0"/>
      <w:divBdr>
        <w:top w:val="none" w:sz="0" w:space="0" w:color="auto"/>
        <w:left w:val="none" w:sz="0" w:space="0" w:color="auto"/>
        <w:bottom w:val="none" w:sz="0" w:space="0" w:color="auto"/>
        <w:right w:val="none" w:sz="0" w:space="0" w:color="auto"/>
      </w:divBdr>
    </w:div>
    <w:div w:id="1650598916">
      <w:bodyDiv w:val="1"/>
      <w:marLeft w:val="0"/>
      <w:marRight w:val="0"/>
      <w:marTop w:val="0"/>
      <w:marBottom w:val="0"/>
      <w:divBdr>
        <w:top w:val="none" w:sz="0" w:space="0" w:color="auto"/>
        <w:left w:val="none" w:sz="0" w:space="0" w:color="auto"/>
        <w:bottom w:val="none" w:sz="0" w:space="0" w:color="auto"/>
        <w:right w:val="none" w:sz="0" w:space="0" w:color="auto"/>
      </w:divBdr>
    </w:div>
    <w:div w:id="1651129068">
      <w:bodyDiv w:val="1"/>
      <w:marLeft w:val="0"/>
      <w:marRight w:val="0"/>
      <w:marTop w:val="0"/>
      <w:marBottom w:val="0"/>
      <w:divBdr>
        <w:top w:val="none" w:sz="0" w:space="0" w:color="auto"/>
        <w:left w:val="none" w:sz="0" w:space="0" w:color="auto"/>
        <w:bottom w:val="none" w:sz="0" w:space="0" w:color="auto"/>
        <w:right w:val="none" w:sz="0" w:space="0" w:color="auto"/>
      </w:divBdr>
    </w:div>
    <w:div w:id="1651859539">
      <w:bodyDiv w:val="1"/>
      <w:marLeft w:val="0"/>
      <w:marRight w:val="0"/>
      <w:marTop w:val="0"/>
      <w:marBottom w:val="0"/>
      <w:divBdr>
        <w:top w:val="none" w:sz="0" w:space="0" w:color="auto"/>
        <w:left w:val="none" w:sz="0" w:space="0" w:color="auto"/>
        <w:bottom w:val="none" w:sz="0" w:space="0" w:color="auto"/>
        <w:right w:val="none" w:sz="0" w:space="0" w:color="auto"/>
      </w:divBdr>
    </w:div>
    <w:div w:id="1652171280">
      <w:bodyDiv w:val="1"/>
      <w:marLeft w:val="0"/>
      <w:marRight w:val="0"/>
      <w:marTop w:val="0"/>
      <w:marBottom w:val="0"/>
      <w:divBdr>
        <w:top w:val="none" w:sz="0" w:space="0" w:color="auto"/>
        <w:left w:val="none" w:sz="0" w:space="0" w:color="auto"/>
        <w:bottom w:val="none" w:sz="0" w:space="0" w:color="auto"/>
        <w:right w:val="none" w:sz="0" w:space="0" w:color="auto"/>
      </w:divBdr>
    </w:div>
    <w:div w:id="1652753736">
      <w:bodyDiv w:val="1"/>
      <w:marLeft w:val="0"/>
      <w:marRight w:val="0"/>
      <w:marTop w:val="0"/>
      <w:marBottom w:val="0"/>
      <w:divBdr>
        <w:top w:val="none" w:sz="0" w:space="0" w:color="auto"/>
        <w:left w:val="none" w:sz="0" w:space="0" w:color="auto"/>
        <w:bottom w:val="none" w:sz="0" w:space="0" w:color="auto"/>
        <w:right w:val="none" w:sz="0" w:space="0" w:color="auto"/>
      </w:divBdr>
    </w:div>
    <w:div w:id="1653557413">
      <w:bodyDiv w:val="1"/>
      <w:marLeft w:val="0"/>
      <w:marRight w:val="0"/>
      <w:marTop w:val="0"/>
      <w:marBottom w:val="0"/>
      <w:divBdr>
        <w:top w:val="none" w:sz="0" w:space="0" w:color="auto"/>
        <w:left w:val="none" w:sz="0" w:space="0" w:color="auto"/>
        <w:bottom w:val="none" w:sz="0" w:space="0" w:color="auto"/>
        <w:right w:val="none" w:sz="0" w:space="0" w:color="auto"/>
      </w:divBdr>
    </w:div>
    <w:div w:id="1654211190">
      <w:bodyDiv w:val="1"/>
      <w:marLeft w:val="0"/>
      <w:marRight w:val="0"/>
      <w:marTop w:val="0"/>
      <w:marBottom w:val="0"/>
      <w:divBdr>
        <w:top w:val="none" w:sz="0" w:space="0" w:color="auto"/>
        <w:left w:val="none" w:sz="0" w:space="0" w:color="auto"/>
        <w:bottom w:val="none" w:sz="0" w:space="0" w:color="auto"/>
        <w:right w:val="none" w:sz="0" w:space="0" w:color="auto"/>
      </w:divBdr>
    </w:div>
    <w:div w:id="1654721420">
      <w:bodyDiv w:val="1"/>
      <w:marLeft w:val="0"/>
      <w:marRight w:val="0"/>
      <w:marTop w:val="0"/>
      <w:marBottom w:val="0"/>
      <w:divBdr>
        <w:top w:val="none" w:sz="0" w:space="0" w:color="auto"/>
        <w:left w:val="none" w:sz="0" w:space="0" w:color="auto"/>
        <w:bottom w:val="none" w:sz="0" w:space="0" w:color="auto"/>
        <w:right w:val="none" w:sz="0" w:space="0" w:color="auto"/>
      </w:divBdr>
    </w:div>
    <w:div w:id="1655791704">
      <w:bodyDiv w:val="1"/>
      <w:marLeft w:val="0"/>
      <w:marRight w:val="0"/>
      <w:marTop w:val="0"/>
      <w:marBottom w:val="0"/>
      <w:divBdr>
        <w:top w:val="none" w:sz="0" w:space="0" w:color="auto"/>
        <w:left w:val="none" w:sz="0" w:space="0" w:color="auto"/>
        <w:bottom w:val="none" w:sz="0" w:space="0" w:color="auto"/>
        <w:right w:val="none" w:sz="0" w:space="0" w:color="auto"/>
      </w:divBdr>
    </w:div>
    <w:div w:id="1656181391">
      <w:bodyDiv w:val="1"/>
      <w:marLeft w:val="0"/>
      <w:marRight w:val="0"/>
      <w:marTop w:val="0"/>
      <w:marBottom w:val="0"/>
      <w:divBdr>
        <w:top w:val="none" w:sz="0" w:space="0" w:color="auto"/>
        <w:left w:val="none" w:sz="0" w:space="0" w:color="auto"/>
        <w:bottom w:val="none" w:sz="0" w:space="0" w:color="auto"/>
        <w:right w:val="none" w:sz="0" w:space="0" w:color="auto"/>
      </w:divBdr>
    </w:div>
    <w:div w:id="1656378646">
      <w:bodyDiv w:val="1"/>
      <w:marLeft w:val="0"/>
      <w:marRight w:val="0"/>
      <w:marTop w:val="0"/>
      <w:marBottom w:val="0"/>
      <w:divBdr>
        <w:top w:val="none" w:sz="0" w:space="0" w:color="auto"/>
        <w:left w:val="none" w:sz="0" w:space="0" w:color="auto"/>
        <w:bottom w:val="none" w:sz="0" w:space="0" w:color="auto"/>
        <w:right w:val="none" w:sz="0" w:space="0" w:color="auto"/>
      </w:divBdr>
    </w:div>
    <w:div w:id="1656913136">
      <w:bodyDiv w:val="1"/>
      <w:marLeft w:val="0"/>
      <w:marRight w:val="0"/>
      <w:marTop w:val="0"/>
      <w:marBottom w:val="0"/>
      <w:divBdr>
        <w:top w:val="none" w:sz="0" w:space="0" w:color="auto"/>
        <w:left w:val="none" w:sz="0" w:space="0" w:color="auto"/>
        <w:bottom w:val="none" w:sz="0" w:space="0" w:color="auto"/>
        <w:right w:val="none" w:sz="0" w:space="0" w:color="auto"/>
      </w:divBdr>
    </w:div>
    <w:div w:id="1658075494">
      <w:bodyDiv w:val="1"/>
      <w:marLeft w:val="0"/>
      <w:marRight w:val="0"/>
      <w:marTop w:val="0"/>
      <w:marBottom w:val="0"/>
      <w:divBdr>
        <w:top w:val="none" w:sz="0" w:space="0" w:color="auto"/>
        <w:left w:val="none" w:sz="0" w:space="0" w:color="auto"/>
        <w:bottom w:val="none" w:sz="0" w:space="0" w:color="auto"/>
        <w:right w:val="none" w:sz="0" w:space="0" w:color="auto"/>
      </w:divBdr>
    </w:div>
    <w:div w:id="1658413402">
      <w:bodyDiv w:val="1"/>
      <w:marLeft w:val="0"/>
      <w:marRight w:val="0"/>
      <w:marTop w:val="0"/>
      <w:marBottom w:val="0"/>
      <w:divBdr>
        <w:top w:val="none" w:sz="0" w:space="0" w:color="auto"/>
        <w:left w:val="none" w:sz="0" w:space="0" w:color="auto"/>
        <w:bottom w:val="none" w:sz="0" w:space="0" w:color="auto"/>
        <w:right w:val="none" w:sz="0" w:space="0" w:color="auto"/>
      </w:divBdr>
    </w:div>
    <w:div w:id="1659504962">
      <w:bodyDiv w:val="1"/>
      <w:marLeft w:val="0"/>
      <w:marRight w:val="0"/>
      <w:marTop w:val="0"/>
      <w:marBottom w:val="0"/>
      <w:divBdr>
        <w:top w:val="none" w:sz="0" w:space="0" w:color="auto"/>
        <w:left w:val="none" w:sz="0" w:space="0" w:color="auto"/>
        <w:bottom w:val="none" w:sz="0" w:space="0" w:color="auto"/>
        <w:right w:val="none" w:sz="0" w:space="0" w:color="auto"/>
      </w:divBdr>
    </w:div>
    <w:div w:id="1660888442">
      <w:bodyDiv w:val="1"/>
      <w:marLeft w:val="0"/>
      <w:marRight w:val="0"/>
      <w:marTop w:val="0"/>
      <w:marBottom w:val="0"/>
      <w:divBdr>
        <w:top w:val="none" w:sz="0" w:space="0" w:color="auto"/>
        <w:left w:val="none" w:sz="0" w:space="0" w:color="auto"/>
        <w:bottom w:val="none" w:sz="0" w:space="0" w:color="auto"/>
        <w:right w:val="none" w:sz="0" w:space="0" w:color="auto"/>
      </w:divBdr>
    </w:div>
    <w:div w:id="1661158704">
      <w:bodyDiv w:val="1"/>
      <w:marLeft w:val="0"/>
      <w:marRight w:val="0"/>
      <w:marTop w:val="0"/>
      <w:marBottom w:val="0"/>
      <w:divBdr>
        <w:top w:val="none" w:sz="0" w:space="0" w:color="auto"/>
        <w:left w:val="none" w:sz="0" w:space="0" w:color="auto"/>
        <w:bottom w:val="none" w:sz="0" w:space="0" w:color="auto"/>
        <w:right w:val="none" w:sz="0" w:space="0" w:color="auto"/>
      </w:divBdr>
    </w:div>
    <w:div w:id="1661806805">
      <w:bodyDiv w:val="1"/>
      <w:marLeft w:val="0"/>
      <w:marRight w:val="0"/>
      <w:marTop w:val="0"/>
      <w:marBottom w:val="0"/>
      <w:divBdr>
        <w:top w:val="none" w:sz="0" w:space="0" w:color="auto"/>
        <w:left w:val="none" w:sz="0" w:space="0" w:color="auto"/>
        <w:bottom w:val="none" w:sz="0" w:space="0" w:color="auto"/>
        <w:right w:val="none" w:sz="0" w:space="0" w:color="auto"/>
      </w:divBdr>
    </w:div>
    <w:div w:id="1663583835">
      <w:bodyDiv w:val="1"/>
      <w:marLeft w:val="0"/>
      <w:marRight w:val="0"/>
      <w:marTop w:val="0"/>
      <w:marBottom w:val="0"/>
      <w:divBdr>
        <w:top w:val="none" w:sz="0" w:space="0" w:color="auto"/>
        <w:left w:val="none" w:sz="0" w:space="0" w:color="auto"/>
        <w:bottom w:val="none" w:sz="0" w:space="0" w:color="auto"/>
        <w:right w:val="none" w:sz="0" w:space="0" w:color="auto"/>
      </w:divBdr>
    </w:div>
    <w:div w:id="1664700420">
      <w:bodyDiv w:val="1"/>
      <w:marLeft w:val="0"/>
      <w:marRight w:val="0"/>
      <w:marTop w:val="0"/>
      <w:marBottom w:val="0"/>
      <w:divBdr>
        <w:top w:val="none" w:sz="0" w:space="0" w:color="auto"/>
        <w:left w:val="none" w:sz="0" w:space="0" w:color="auto"/>
        <w:bottom w:val="none" w:sz="0" w:space="0" w:color="auto"/>
        <w:right w:val="none" w:sz="0" w:space="0" w:color="auto"/>
      </w:divBdr>
    </w:div>
    <w:div w:id="1664970269">
      <w:bodyDiv w:val="1"/>
      <w:marLeft w:val="0"/>
      <w:marRight w:val="0"/>
      <w:marTop w:val="0"/>
      <w:marBottom w:val="0"/>
      <w:divBdr>
        <w:top w:val="none" w:sz="0" w:space="0" w:color="auto"/>
        <w:left w:val="none" w:sz="0" w:space="0" w:color="auto"/>
        <w:bottom w:val="none" w:sz="0" w:space="0" w:color="auto"/>
        <w:right w:val="none" w:sz="0" w:space="0" w:color="auto"/>
      </w:divBdr>
    </w:div>
    <w:div w:id="1665164522">
      <w:bodyDiv w:val="1"/>
      <w:marLeft w:val="0"/>
      <w:marRight w:val="0"/>
      <w:marTop w:val="0"/>
      <w:marBottom w:val="0"/>
      <w:divBdr>
        <w:top w:val="none" w:sz="0" w:space="0" w:color="auto"/>
        <w:left w:val="none" w:sz="0" w:space="0" w:color="auto"/>
        <w:bottom w:val="none" w:sz="0" w:space="0" w:color="auto"/>
        <w:right w:val="none" w:sz="0" w:space="0" w:color="auto"/>
      </w:divBdr>
    </w:div>
    <w:div w:id="1666785659">
      <w:bodyDiv w:val="1"/>
      <w:marLeft w:val="0"/>
      <w:marRight w:val="0"/>
      <w:marTop w:val="0"/>
      <w:marBottom w:val="0"/>
      <w:divBdr>
        <w:top w:val="none" w:sz="0" w:space="0" w:color="auto"/>
        <w:left w:val="none" w:sz="0" w:space="0" w:color="auto"/>
        <w:bottom w:val="none" w:sz="0" w:space="0" w:color="auto"/>
        <w:right w:val="none" w:sz="0" w:space="0" w:color="auto"/>
      </w:divBdr>
    </w:div>
    <w:div w:id="1666857889">
      <w:bodyDiv w:val="1"/>
      <w:marLeft w:val="0"/>
      <w:marRight w:val="0"/>
      <w:marTop w:val="0"/>
      <w:marBottom w:val="0"/>
      <w:divBdr>
        <w:top w:val="none" w:sz="0" w:space="0" w:color="auto"/>
        <w:left w:val="none" w:sz="0" w:space="0" w:color="auto"/>
        <w:bottom w:val="none" w:sz="0" w:space="0" w:color="auto"/>
        <w:right w:val="none" w:sz="0" w:space="0" w:color="auto"/>
      </w:divBdr>
    </w:div>
    <w:div w:id="1667660766">
      <w:bodyDiv w:val="1"/>
      <w:marLeft w:val="0"/>
      <w:marRight w:val="0"/>
      <w:marTop w:val="0"/>
      <w:marBottom w:val="0"/>
      <w:divBdr>
        <w:top w:val="none" w:sz="0" w:space="0" w:color="auto"/>
        <w:left w:val="none" w:sz="0" w:space="0" w:color="auto"/>
        <w:bottom w:val="none" w:sz="0" w:space="0" w:color="auto"/>
        <w:right w:val="none" w:sz="0" w:space="0" w:color="auto"/>
      </w:divBdr>
    </w:div>
    <w:div w:id="1669137511">
      <w:bodyDiv w:val="1"/>
      <w:marLeft w:val="0"/>
      <w:marRight w:val="0"/>
      <w:marTop w:val="0"/>
      <w:marBottom w:val="0"/>
      <w:divBdr>
        <w:top w:val="none" w:sz="0" w:space="0" w:color="auto"/>
        <w:left w:val="none" w:sz="0" w:space="0" w:color="auto"/>
        <w:bottom w:val="none" w:sz="0" w:space="0" w:color="auto"/>
        <w:right w:val="none" w:sz="0" w:space="0" w:color="auto"/>
      </w:divBdr>
    </w:div>
    <w:div w:id="1670331861">
      <w:bodyDiv w:val="1"/>
      <w:marLeft w:val="0"/>
      <w:marRight w:val="0"/>
      <w:marTop w:val="0"/>
      <w:marBottom w:val="0"/>
      <w:divBdr>
        <w:top w:val="none" w:sz="0" w:space="0" w:color="auto"/>
        <w:left w:val="none" w:sz="0" w:space="0" w:color="auto"/>
        <w:bottom w:val="none" w:sz="0" w:space="0" w:color="auto"/>
        <w:right w:val="none" w:sz="0" w:space="0" w:color="auto"/>
      </w:divBdr>
    </w:div>
    <w:div w:id="1672835102">
      <w:bodyDiv w:val="1"/>
      <w:marLeft w:val="0"/>
      <w:marRight w:val="0"/>
      <w:marTop w:val="0"/>
      <w:marBottom w:val="0"/>
      <w:divBdr>
        <w:top w:val="none" w:sz="0" w:space="0" w:color="auto"/>
        <w:left w:val="none" w:sz="0" w:space="0" w:color="auto"/>
        <w:bottom w:val="none" w:sz="0" w:space="0" w:color="auto"/>
        <w:right w:val="none" w:sz="0" w:space="0" w:color="auto"/>
      </w:divBdr>
    </w:div>
    <w:div w:id="1674188720">
      <w:bodyDiv w:val="1"/>
      <w:marLeft w:val="0"/>
      <w:marRight w:val="0"/>
      <w:marTop w:val="0"/>
      <w:marBottom w:val="0"/>
      <w:divBdr>
        <w:top w:val="none" w:sz="0" w:space="0" w:color="auto"/>
        <w:left w:val="none" w:sz="0" w:space="0" w:color="auto"/>
        <w:bottom w:val="none" w:sz="0" w:space="0" w:color="auto"/>
        <w:right w:val="none" w:sz="0" w:space="0" w:color="auto"/>
      </w:divBdr>
    </w:div>
    <w:div w:id="1674839516">
      <w:bodyDiv w:val="1"/>
      <w:marLeft w:val="0"/>
      <w:marRight w:val="0"/>
      <w:marTop w:val="0"/>
      <w:marBottom w:val="0"/>
      <w:divBdr>
        <w:top w:val="none" w:sz="0" w:space="0" w:color="auto"/>
        <w:left w:val="none" w:sz="0" w:space="0" w:color="auto"/>
        <w:bottom w:val="none" w:sz="0" w:space="0" w:color="auto"/>
        <w:right w:val="none" w:sz="0" w:space="0" w:color="auto"/>
      </w:divBdr>
    </w:div>
    <w:div w:id="1675641277">
      <w:bodyDiv w:val="1"/>
      <w:marLeft w:val="0"/>
      <w:marRight w:val="0"/>
      <w:marTop w:val="0"/>
      <w:marBottom w:val="0"/>
      <w:divBdr>
        <w:top w:val="none" w:sz="0" w:space="0" w:color="auto"/>
        <w:left w:val="none" w:sz="0" w:space="0" w:color="auto"/>
        <w:bottom w:val="none" w:sz="0" w:space="0" w:color="auto"/>
        <w:right w:val="none" w:sz="0" w:space="0" w:color="auto"/>
      </w:divBdr>
    </w:div>
    <w:div w:id="1676149510">
      <w:bodyDiv w:val="1"/>
      <w:marLeft w:val="0"/>
      <w:marRight w:val="0"/>
      <w:marTop w:val="0"/>
      <w:marBottom w:val="0"/>
      <w:divBdr>
        <w:top w:val="none" w:sz="0" w:space="0" w:color="auto"/>
        <w:left w:val="none" w:sz="0" w:space="0" w:color="auto"/>
        <w:bottom w:val="none" w:sz="0" w:space="0" w:color="auto"/>
        <w:right w:val="none" w:sz="0" w:space="0" w:color="auto"/>
      </w:divBdr>
    </w:div>
    <w:div w:id="1678337974">
      <w:bodyDiv w:val="1"/>
      <w:marLeft w:val="0"/>
      <w:marRight w:val="0"/>
      <w:marTop w:val="0"/>
      <w:marBottom w:val="0"/>
      <w:divBdr>
        <w:top w:val="none" w:sz="0" w:space="0" w:color="auto"/>
        <w:left w:val="none" w:sz="0" w:space="0" w:color="auto"/>
        <w:bottom w:val="none" w:sz="0" w:space="0" w:color="auto"/>
        <w:right w:val="none" w:sz="0" w:space="0" w:color="auto"/>
      </w:divBdr>
    </w:div>
    <w:div w:id="1679111692">
      <w:bodyDiv w:val="1"/>
      <w:marLeft w:val="0"/>
      <w:marRight w:val="0"/>
      <w:marTop w:val="0"/>
      <w:marBottom w:val="0"/>
      <w:divBdr>
        <w:top w:val="none" w:sz="0" w:space="0" w:color="auto"/>
        <w:left w:val="none" w:sz="0" w:space="0" w:color="auto"/>
        <w:bottom w:val="none" w:sz="0" w:space="0" w:color="auto"/>
        <w:right w:val="none" w:sz="0" w:space="0" w:color="auto"/>
      </w:divBdr>
    </w:div>
    <w:div w:id="1679498104">
      <w:bodyDiv w:val="1"/>
      <w:marLeft w:val="0"/>
      <w:marRight w:val="0"/>
      <w:marTop w:val="0"/>
      <w:marBottom w:val="0"/>
      <w:divBdr>
        <w:top w:val="none" w:sz="0" w:space="0" w:color="auto"/>
        <w:left w:val="none" w:sz="0" w:space="0" w:color="auto"/>
        <w:bottom w:val="none" w:sz="0" w:space="0" w:color="auto"/>
        <w:right w:val="none" w:sz="0" w:space="0" w:color="auto"/>
      </w:divBdr>
    </w:div>
    <w:div w:id="1679887188">
      <w:bodyDiv w:val="1"/>
      <w:marLeft w:val="0"/>
      <w:marRight w:val="0"/>
      <w:marTop w:val="0"/>
      <w:marBottom w:val="0"/>
      <w:divBdr>
        <w:top w:val="none" w:sz="0" w:space="0" w:color="auto"/>
        <w:left w:val="none" w:sz="0" w:space="0" w:color="auto"/>
        <w:bottom w:val="none" w:sz="0" w:space="0" w:color="auto"/>
        <w:right w:val="none" w:sz="0" w:space="0" w:color="auto"/>
      </w:divBdr>
    </w:div>
    <w:div w:id="1680083997">
      <w:bodyDiv w:val="1"/>
      <w:marLeft w:val="0"/>
      <w:marRight w:val="0"/>
      <w:marTop w:val="0"/>
      <w:marBottom w:val="0"/>
      <w:divBdr>
        <w:top w:val="none" w:sz="0" w:space="0" w:color="auto"/>
        <w:left w:val="none" w:sz="0" w:space="0" w:color="auto"/>
        <w:bottom w:val="none" w:sz="0" w:space="0" w:color="auto"/>
        <w:right w:val="none" w:sz="0" w:space="0" w:color="auto"/>
      </w:divBdr>
    </w:div>
    <w:div w:id="1682393190">
      <w:bodyDiv w:val="1"/>
      <w:marLeft w:val="0"/>
      <w:marRight w:val="0"/>
      <w:marTop w:val="0"/>
      <w:marBottom w:val="0"/>
      <w:divBdr>
        <w:top w:val="none" w:sz="0" w:space="0" w:color="auto"/>
        <w:left w:val="none" w:sz="0" w:space="0" w:color="auto"/>
        <w:bottom w:val="none" w:sz="0" w:space="0" w:color="auto"/>
        <w:right w:val="none" w:sz="0" w:space="0" w:color="auto"/>
      </w:divBdr>
    </w:div>
    <w:div w:id="1683388988">
      <w:bodyDiv w:val="1"/>
      <w:marLeft w:val="0"/>
      <w:marRight w:val="0"/>
      <w:marTop w:val="0"/>
      <w:marBottom w:val="0"/>
      <w:divBdr>
        <w:top w:val="none" w:sz="0" w:space="0" w:color="auto"/>
        <w:left w:val="none" w:sz="0" w:space="0" w:color="auto"/>
        <w:bottom w:val="none" w:sz="0" w:space="0" w:color="auto"/>
        <w:right w:val="none" w:sz="0" w:space="0" w:color="auto"/>
      </w:divBdr>
    </w:div>
    <w:div w:id="1684280951">
      <w:bodyDiv w:val="1"/>
      <w:marLeft w:val="0"/>
      <w:marRight w:val="0"/>
      <w:marTop w:val="0"/>
      <w:marBottom w:val="0"/>
      <w:divBdr>
        <w:top w:val="none" w:sz="0" w:space="0" w:color="auto"/>
        <w:left w:val="none" w:sz="0" w:space="0" w:color="auto"/>
        <w:bottom w:val="none" w:sz="0" w:space="0" w:color="auto"/>
        <w:right w:val="none" w:sz="0" w:space="0" w:color="auto"/>
      </w:divBdr>
    </w:div>
    <w:div w:id="1684355926">
      <w:bodyDiv w:val="1"/>
      <w:marLeft w:val="0"/>
      <w:marRight w:val="0"/>
      <w:marTop w:val="0"/>
      <w:marBottom w:val="0"/>
      <w:divBdr>
        <w:top w:val="none" w:sz="0" w:space="0" w:color="auto"/>
        <w:left w:val="none" w:sz="0" w:space="0" w:color="auto"/>
        <w:bottom w:val="none" w:sz="0" w:space="0" w:color="auto"/>
        <w:right w:val="none" w:sz="0" w:space="0" w:color="auto"/>
      </w:divBdr>
    </w:div>
    <w:div w:id="1687170496">
      <w:bodyDiv w:val="1"/>
      <w:marLeft w:val="0"/>
      <w:marRight w:val="0"/>
      <w:marTop w:val="0"/>
      <w:marBottom w:val="0"/>
      <w:divBdr>
        <w:top w:val="none" w:sz="0" w:space="0" w:color="auto"/>
        <w:left w:val="none" w:sz="0" w:space="0" w:color="auto"/>
        <w:bottom w:val="none" w:sz="0" w:space="0" w:color="auto"/>
        <w:right w:val="none" w:sz="0" w:space="0" w:color="auto"/>
      </w:divBdr>
    </w:div>
    <w:div w:id="1687251217">
      <w:bodyDiv w:val="1"/>
      <w:marLeft w:val="0"/>
      <w:marRight w:val="0"/>
      <w:marTop w:val="0"/>
      <w:marBottom w:val="0"/>
      <w:divBdr>
        <w:top w:val="none" w:sz="0" w:space="0" w:color="auto"/>
        <w:left w:val="none" w:sz="0" w:space="0" w:color="auto"/>
        <w:bottom w:val="none" w:sz="0" w:space="0" w:color="auto"/>
        <w:right w:val="none" w:sz="0" w:space="0" w:color="auto"/>
      </w:divBdr>
    </w:div>
    <w:div w:id="1687320145">
      <w:bodyDiv w:val="1"/>
      <w:marLeft w:val="0"/>
      <w:marRight w:val="0"/>
      <w:marTop w:val="0"/>
      <w:marBottom w:val="0"/>
      <w:divBdr>
        <w:top w:val="none" w:sz="0" w:space="0" w:color="auto"/>
        <w:left w:val="none" w:sz="0" w:space="0" w:color="auto"/>
        <w:bottom w:val="none" w:sz="0" w:space="0" w:color="auto"/>
        <w:right w:val="none" w:sz="0" w:space="0" w:color="auto"/>
      </w:divBdr>
    </w:div>
    <w:div w:id="1687367452">
      <w:bodyDiv w:val="1"/>
      <w:marLeft w:val="0"/>
      <w:marRight w:val="0"/>
      <w:marTop w:val="0"/>
      <w:marBottom w:val="0"/>
      <w:divBdr>
        <w:top w:val="none" w:sz="0" w:space="0" w:color="auto"/>
        <w:left w:val="none" w:sz="0" w:space="0" w:color="auto"/>
        <w:bottom w:val="none" w:sz="0" w:space="0" w:color="auto"/>
        <w:right w:val="none" w:sz="0" w:space="0" w:color="auto"/>
      </w:divBdr>
    </w:div>
    <w:div w:id="1688410864">
      <w:bodyDiv w:val="1"/>
      <w:marLeft w:val="0"/>
      <w:marRight w:val="0"/>
      <w:marTop w:val="0"/>
      <w:marBottom w:val="0"/>
      <w:divBdr>
        <w:top w:val="none" w:sz="0" w:space="0" w:color="auto"/>
        <w:left w:val="none" w:sz="0" w:space="0" w:color="auto"/>
        <w:bottom w:val="none" w:sz="0" w:space="0" w:color="auto"/>
        <w:right w:val="none" w:sz="0" w:space="0" w:color="auto"/>
      </w:divBdr>
    </w:div>
    <w:div w:id="1688483084">
      <w:bodyDiv w:val="1"/>
      <w:marLeft w:val="0"/>
      <w:marRight w:val="0"/>
      <w:marTop w:val="0"/>
      <w:marBottom w:val="0"/>
      <w:divBdr>
        <w:top w:val="none" w:sz="0" w:space="0" w:color="auto"/>
        <w:left w:val="none" w:sz="0" w:space="0" w:color="auto"/>
        <w:bottom w:val="none" w:sz="0" w:space="0" w:color="auto"/>
        <w:right w:val="none" w:sz="0" w:space="0" w:color="auto"/>
      </w:divBdr>
    </w:div>
    <w:div w:id="1689023445">
      <w:bodyDiv w:val="1"/>
      <w:marLeft w:val="0"/>
      <w:marRight w:val="0"/>
      <w:marTop w:val="0"/>
      <w:marBottom w:val="0"/>
      <w:divBdr>
        <w:top w:val="none" w:sz="0" w:space="0" w:color="auto"/>
        <w:left w:val="none" w:sz="0" w:space="0" w:color="auto"/>
        <w:bottom w:val="none" w:sz="0" w:space="0" w:color="auto"/>
        <w:right w:val="none" w:sz="0" w:space="0" w:color="auto"/>
      </w:divBdr>
    </w:div>
    <w:div w:id="1692753926">
      <w:bodyDiv w:val="1"/>
      <w:marLeft w:val="0"/>
      <w:marRight w:val="0"/>
      <w:marTop w:val="0"/>
      <w:marBottom w:val="0"/>
      <w:divBdr>
        <w:top w:val="none" w:sz="0" w:space="0" w:color="auto"/>
        <w:left w:val="none" w:sz="0" w:space="0" w:color="auto"/>
        <w:bottom w:val="none" w:sz="0" w:space="0" w:color="auto"/>
        <w:right w:val="none" w:sz="0" w:space="0" w:color="auto"/>
      </w:divBdr>
    </w:div>
    <w:div w:id="1694457838">
      <w:bodyDiv w:val="1"/>
      <w:marLeft w:val="0"/>
      <w:marRight w:val="0"/>
      <w:marTop w:val="0"/>
      <w:marBottom w:val="0"/>
      <w:divBdr>
        <w:top w:val="none" w:sz="0" w:space="0" w:color="auto"/>
        <w:left w:val="none" w:sz="0" w:space="0" w:color="auto"/>
        <w:bottom w:val="none" w:sz="0" w:space="0" w:color="auto"/>
        <w:right w:val="none" w:sz="0" w:space="0" w:color="auto"/>
      </w:divBdr>
    </w:div>
    <w:div w:id="1695417944">
      <w:bodyDiv w:val="1"/>
      <w:marLeft w:val="0"/>
      <w:marRight w:val="0"/>
      <w:marTop w:val="0"/>
      <w:marBottom w:val="0"/>
      <w:divBdr>
        <w:top w:val="none" w:sz="0" w:space="0" w:color="auto"/>
        <w:left w:val="none" w:sz="0" w:space="0" w:color="auto"/>
        <w:bottom w:val="none" w:sz="0" w:space="0" w:color="auto"/>
        <w:right w:val="none" w:sz="0" w:space="0" w:color="auto"/>
      </w:divBdr>
    </w:div>
    <w:div w:id="1696230918">
      <w:bodyDiv w:val="1"/>
      <w:marLeft w:val="0"/>
      <w:marRight w:val="0"/>
      <w:marTop w:val="0"/>
      <w:marBottom w:val="0"/>
      <w:divBdr>
        <w:top w:val="none" w:sz="0" w:space="0" w:color="auto"/>
        <w:left w:val="none" w:sz="0" w:space="0" w:color="auto"/>
        <w:bottom w:val="none" w:sz="0" w:space="0" w:color="auto"/>
        <w:right w:val="none" w:sz="0" w:space="0" w:color="auto"/>
      </w:divBdr>
    </w:div>
    <w:div w:id="1696536014">
      <w:bodyDiv w:val="1"/>
      <w:marLeft w:val="0"/>
      <w:marRight w:val="0"/>
      <w:marTop w:val="0"/>
      <w:marBottom w:val="0"/>
      <w:divBdr>
        <w:top w:val="none" w:sz="0" w:space="0" w:color="auto"/>
        <w:left w:val="none" w:sz="0" w:space="0" w:color="auto"/>
        <w:bottom w:val="none" w:sz="0" w:space="0" w:color="auto"/>
        <w:right w:val="none" w:sz="0" w:space="0" w:color="auto"/>
      </w:divBdr>
    </w:div>
    <w:div w:id="1696999676">
      <w:bodyDiv w:val="1"/>
      <w:marLeft w:val="0"/>
      <w:marRight w:val="0"/>
      <w:marTop w:val="0"/>
      <w:marBottom w:val="0"/>
      <w:divBdr>
        <w:top w:val="none" w:sz="0" w:space="0" w:color="auto"/>
        <w:left w:val="none" w:sz="0" w:space="0" w:color="auto"/>
        <w:bottom w:val="none" w:sz="0" w:space="0" w:color="auto"/>
        <w:right w:val="none" w:sz="0" w:space="0" w:color="auto"/>
      </w:divBdr>
    </w:div>
    <w:div w:id="1697269864">
      <w:bodyDiv w:val="1"/>
      <w:marLeft w:val="0"/>
      <w:marRight w:val="0"/>
      <w:marTop w:val="0"/>
      <w:marBottom w:val="0"/>
      <w:divBdr>
        <w:top w:val="none" w:sz="0" w:space="0" w:color="auto"/>
        <w:left w:val="none" w:sz="0" w:space="0" w:color="auto"/>
        <w:bottom w:val="none" w:sz="0" w:space="0" w:color="auto"/>
        <w:right w:val="none" w:sz="0" w:space="0" w:color="auto"/>
      </w:divBdr>
    </w:div>
    <w:div w:id="1698769312">
      <w:bodyDiv w:val="1"/>
      <w:marLeft w:val="0"/>
      <w:marRight w:val="0"/>
      <w:marTop w:val="0"/>
      <w:marBottom w:val="0"/>
      <w:divBdr>
        <w:top w:val="none" w:sz="0" w:space="0" w:color="auto"/>
        <w:left w:val="none" w:sz="0" w:space="0" w:color="auto"/>
        <w:bottom w:val="none" w:sz="0" w:space="0" w:color="auto"/>
        <w:right w:val="none" w:sz="0" w:space="0" w:color="auto"/>
      </w:divBdr>
    </w:div>
    <w:div w:id="1699576837">
      <w:bodyDiv w:val="1"/>
      <w:marLeft w:val="0"/>
      <w:marRight w:val="0"/>
      <w:marTop w:val="0"/>
      <w:marBottom w:val="0"/>
      <w:divBdr>
        <w:top w:val="none" w:sz="0" w:space="0" w:color="auto"/>
        <w:left w:val="none" w:sz="0" w:space="0" w:color="auto"/>
        <w:bottom w:val="none" w:sz="0" w:space="0" w:color="auto"/>
        <w:right w:val="none" w:sz="0" w:space="0" w:color="auto"/>
      </w:divBdr>
    </w:div>
    <w:div w:id="1700013150">
      <w:bodyDiv w:val="1"/>
      <w:marLeft w:val="0"/>
      <w:marRight w:val="0"/>
      <w:marTop w:val="0"/>
      <w:marBottom w:val="0"/>
      <w:divBdr>
        <w:top w:val="none" w:sz="0" w:space="0" w:color="auto"/>
        <w:left w:val="none" w:sz="0" w:space="0" w:color="auto"/>
        <w:bottom w:val="none" w:sz="0" w:space="0" w:color="auto"/>
        <w:right w:val="none" w:sz="0" w:space="0" w:color="auto"/>
      </w:divBdr>
    </w:div>
    <w:div w:id="1700470522">
      <w:bodyDiv w:val="1"/>
      <w:marLeft w:val="0"/>
      <w:marRight w:val="0"/>
      <w:marTop w:val="0"/>
      <w:marBottom w:val="0"/>
      <w:divBdr>
        <w:top w:val="none" w:sz="0" w:space="0" w:color="auto"/>
        <w:left w:val="none" w:sz="0" w:space="0" w:color="auto"/>
        <w:bottom w:val="none" w:sz="0" w:space="0" w:color="auto"/>
        <w:right w:val="none" w:sz="0" w:space="0" w:color="auto"/>
      </w:divBdr>
    </w:div>
    <w:div w:id="1700887324">
      <w:bodyDiv w:val="1"/>
      <w:marLeft w:val="0"/>
      <w:marRight w:val="0"/>
      <w:marTop w:val="0"/>
      <w:marBottom w:val="0"/>
      <w:divBdr>
        <w:top w:val="none" w:sz="0" w:space="0" w:color="auto"/>
        <w:left w:val="none" w:sz="0" w:space="0" w:color="auto"/>
        <w:bottom w:val="none" w:sz="0" w:space="0" w:color="auto"/>
        <w:right w:val="none" w:sz="0" w:space="0" w:color="auto"/>
      </w:divBdr>
    </w:div>
    <w:div w:id="1700936458">
      <w:bodyDiv w:val="1"/>
      <w:marLeft w:val="0"/>
      <w:marRight w:val="0"/>
      <w:marTop w:val="0"/>
      <w:marBottom w:val="0"/>
      <w:divBdr>
        <w:top w:val="none" w:sz="0" w:space="0" w:color="auto"/>
        <w:left w:val="none" w:sz="0" w:space="0" w:color="auto"/>
        <w:bottom w:val="none" w:sz="0" w:space="0" w:color="auto"/>
        <w:right w:val="none" w:sz="0" w:space="0" w:color="auto"/>
      </w:divBdr>
    </w:div>
    <w:div w:id="1701322619">
      <w:bodyDiv w:val="1"/>
      <w:marLeft w:val="0"/>
      <w:marRight w:val="0"/>
      <w:marTop w:val="0"/>
      <w:marBottom w:val="0"/>
      <w:divBdr>
        <w:top w:val="none" w:sz="0" w:space="0" w:color="auto"/>
        <w:left w:val="none" w:sz="0" w:space="0" w:color="auto"/>
        <w:bottom w:val="none" w:sz="0" w:space="0" w:color="auto"/>
        <w:right w:val="none" w:sz="0" w:space="0" w:color="auto"/>
      </w:divBdr>
    </w:div>
    <w:div w:id="1701659143">
      <w:bodyDiv w:val="1"/>
      <w:marLeft w:val="0"/>
      <w:marRight w:val="0"/>
      <w:marTop w:val="0"/>
      <w:marBottom w:val="0"/>
      <w:divBdr>
        <w:top w:val="none" w:sz="0" w:space="0" w:color="auto"/>
        <w:left w:val="none" w:sz="0" w:space="0" w:color="auto"/>
        <w:bottom w:val="none" w:sz="0" w:space="0" w:color="auto"/>
        <w:right w:val="none" w:sz="0" w:space="0" w:color="auto"/>
      </w:divBdr>
    </w:div>
    <w:div w:id="1702049722">
      <w:bodyDiv w:val="1"/>
      <w:marLeft w:val="0"/>
      <w:marRight w:val="0"/>
      <w:marTop w:val="0"/>
      <w:marBottom w:val="0"/>
      <w:divBdr>
        <w:top w:val="none" w:sz="0" w:space="0" w:color="auto"/>
        <w:left w:val="none" w:sz="0" w:space="0" w:color="auto"/>
        <w:bottom w:val="none" w:sz="0" w:space="0" w:color="auto"/>
        <w:right w:val="none" w:sz="0" w:space="0" w:color="auto"/>
      </w:divBdr>
    </w:div>
    <w:div w:id="1702584838">
      <w:bodyDiv w:val="1"/>
      <w:marLeft w:val="0"/>
      <w:marRight w:val="0"/>
      <w:marTop w:val="0"/>
      <w:marBottom w:val="0"/>
      <w:divBdr>
        <w:top w:val="none" w:sz="0" w:space="0" w:color="auto"/>
        <w:left w:val="none" w:sz="0" w:space="0" w:color="auto"/>
        <w:bottom w:val="none" w:sz="0" w:space="0" w:color="auto"/>
        <w:right w:val="none" w:sz="0" w:space="0" w:color="auto"/>
      </w:divBdr>
    </w:div>
    <w:div w:id="1703050379">
      <w:bodyDiv w:val="1"/>
      <w:marLeft w:val="0"/>
      <w:marRight w:val="0"/>
      <w:marTop w:val="0"/>
      <w:marBottom w:val="0"/>
      <w:divBdr>
        <w:top w:val="none" w:sz="0" w:space="0" w:color="auto"/>
        <w:left w:val="none" w:sz="0" w:space="0" w:color="auto"/>
        <w:bottom w:val="none" w:sz="0" w:space="0" w:color="auto"/>
        <w:right w:val="none" w:sz="0" w:space="0" w:color="auto"/>
      </w:divBdr>
    </w:div>
    <w:div w:id="1703090306">
      <w:bodyDiv w:val="1"/>
      <w:marLeft w:val="0"/>
      <w:marRight w:val="0"/>
      <w:marTop w:val="0"/>
      <w:marBottom w:val="0"/>
      <w:divBdr>
        <w:top w:val="none" w:sz="0" w:space="0" w:color="auto"/>
        <w:left w:val="none" w:sz="0" w:space="0" w:color="auto"/>
        <w:bottom w:val="none" w:sz="0" w:space="0" w:color="auto"/>
        <w:right w:val="none" w:sz="0" w:space="0" w:color="auto"/>
      </w:divBdr>
    </w:div>
    <w:div w:id="1704138195">
      <w:bodyDiv w:val="1"/>
      <w:marLeft w:val="0"/>
      <w:marRight w:val="0"/>
      <w:marTop w:val="0"/>
      <w:marBottom w:val="0"/>
      <w:divBdr>
        <w:top w:val="none" w:sz="0" w:space="0" w:color="auto"/>
        <w:left w:val="none" w:sz="0" w:space="0" w:color="auto"/>
        <w:bottom w:val="none" w:sz="0" w:space="0" w:color="auto"/>
        <w:right w:val="none" w:sz="0" w:space="0" w:color="auto"/>
      </w:divBdr>
    </w:div>
    <w:div w:id="1705136836">
      <w:bodyDiv w:val="1"/>
      <w:marLeft w:val="0"/>
      <w:marRight w:val="0"/>
      <w:marTop w:val="0"/>
      <w:marBottom w:val="0"/>
      <w:divBdr>
        <w:top w:val="none" w:sz="0" w:space="0" w:color="auto"/>
        <w:left w:val="none" w:sz="0" w:space="0" w:color="auto"/>
        <w:bottom w:val="none" w:sz="0" w:space="0" w:color="auto"/>
        <w:right w:val="none" w:sz="0" w:space="0" w:color="auto"/>
      </w:divBdr>
    </w:div>
    <w:div w:id="1705717361">
      <w:bodyDiv w:val="1"/>
      <w:marLeft w:val="0"/>
      <w:marRight w:val="0"/>
      <w:marTop w:val="0"/>
      <w:marBottom w:val="0"/>
      <w:divBdr>
        <w:top w:val="none" w:sz="0" w:space="0" w:color="auto"/>
        <w:left w:val="none" w:sz="0" w:space="0" w:color="auto"/>
        <w:bottom w:val="none" w:sz="0" w:space="0" w:color="auto"/>
        <w:right w:val="none" w:sz="0" w:space="0" w:color="auto"/>
      </w:divBdr>
    </w:div>
    <w:div w:id="1706058809">
      <w:bodyDiv w:val="1"/>
      <w:marLeft w:val="0"/>
      <w:marRight w:val="0"/>
      <w:marTop w:val="0"/>
      <w:marBottom w:val="0"/>
      <w:divBdr>
        <w:top w:val="none" w:sz="0" w:space="0" w:color="auto"/>
        <w:left w:val="none" w:sz="0" w:space="0" w:color="auto"/>
        <w:bottom w:val="none" w:sz="0" w:space="0" w:color="auto"/>
        <w:right w:val="none" w:sz="0" w:space="0" w:color="auto"/>
      </w:divBdr>
    </w:div>
    <w:div w:id="1707487909">
      <w:bodyDiv w:val="1"/>
      <w:marLeft w:val="0"/>
      <w:marRight w:val="0"/>
      <w:marTop w:val="0"/>
      <w:marBottom w:val="0"/>
      <w:divBdr>
        <w:top w:val="none" w:sz="0" w:space="0" w:color="auto"/>
        <w:left w:val="none" w:sz="0" w:space="0" w:color="auto"/>
        <w:bottom w:val="none" w:sz="0" w:space="0" w:color="auto"/>
        <w:right w:val="none" w:sz="0" w:space="0" w:color="auto"/>
      </w:divBdr>
    </w:div>
    <w:div w:id="1707751350">
      <w:bodyDiv w:val="1"/>
      <w:marLeft w:val="0"/>
      <w:marRight w:val="0"/>
      <w:marTop w:val="0"/>
      <w:marBottom w:val="0"/>
      <w:divBdr>
        <w:top w:val="none" w:sz="0" w:space="0" w:color="auto"/>
        <w:left w:val="none" w:sz="0" w:space="0" w:color="auto"/>
        <w:bottom w:val="none" w:sz="0" w:space="0" w:color="auto"/>
        <w:right w:val="none" w:sz="0" w:space="0" w:color="auto"/>
      </w:divBdr>
    </w:div>
    <w:div w:id="1708337155">
      <w:bodyDiv w:val="1"/>
      <w:marLeft w:val="0"/>
      <w:marRight w:val="0"/>
      <w:marTop w:val="0"/>
      <w:marBottom w:val="0"/>
      <w:divBdr>
        <w:top w:val="none" w:sz="0" w:space="0" w:color="auto"/>
        <w:left w:val="none" w:sz="0" w:space="0" w:color="auto"/>
        <w:bottom w:val="none" w:sz="0" w:space="0" w:color="auto"/>
        <w:right w:val="none" w:sz="0" w:space="0" w:color="auto"/>
      </w:divBdr>
    </w:div>
    <w:div w:id="1708337620">
      <w:bodyDiv w:val="1"/>
      <w:marLeft w:val="0"/>
      <w:marRight w:val="0"/>
      <w:marTop w:val="0"/>
      <w:marBottom w:val="0"/>
      <w:divBdr>
        <w:top w:val="none" w:sz="0" w:space="0" w:color="auto"/>
        <w:left w:val="none" w:sz="0" w:space="0" w:color="auto"/>
        <w:bottom w:val="none" w:sz="0" w:space="0" w:color="auto"/>
        <w:right w:val="none" w:sz="0" w:space="0" w:color="auto"/>
      </w:divBdr>
    </w:div>
    <w:div w:id="1708793766">
      <w:bodyDiv w:val="1"/>
      <w:marLeft w:val="0"/>
      <w:marRight w:val="0"/>
      <w:marTop w:val="0"/>
      <w:marBottom w:val="0"/>
      <w:divBdr>
        <w:top w:val="none" w:sz="0" w:space="0" w:color="auto"/>
        <w:left w:val="none" w:sz="0" w:space="0" w:color="auto"/>
        <w:bottom w:val="none" w:sz="0" w:space="0" w:color="auto"/>
        <w:right w:val="none" w:sz="0" w:space="0" w:color="auto"/>
      </w:divBdr>
    </w:div>
    <w:div w:id="1708870049">
      <w:bodyDiv w:val="1"/>
      <w:marLeft w:val="0"/>
      <w:marRight w:val="0"/>
      <w:marTop w:val="0"/>
      <w:marBottom w:val="0"/>
      <w:divBdr>
        <w:top w:val="none" w:sz="0" w:space="0" w:color="auto"/>
        <w:left w:val="none" w:sz="0" w:space="0" w:color="auto"/>
        <w:bottom w:val="none" w:sz="0" w:space="0" w:color="auto"/>
        <w:right w:val="none" w:sz="0" w:space="0" w:color="auto"/>
      </w:divBdr>
    </w:div>
    <w:div w:id="1709989658">
      <w:bodyDiv w:val="1"/>
      <w:marLeft w:val="0"/>
      <w:marRight w:val="0"/>
      <w:marTop w:val="0"/>
      <w:marBottom w:val="0"/>
      <w:divBdr>
        <w:top w:val="none" w:sz="0" w:space="0" w:color="auto"/>
        <w:left w:val="none" w:sz="0" w:space="0" w:color="auto"/>
        <w:bottom w:val="none" w:sz="0" w:space="0" w:color="auto"/>
        <w:right w:val="none" w:sz="0" w:space="0" w:color="auto"/>
      </w:divBdr>
    </w:div>
    <w:div w:id="1710109824">
      <w:bodyDiv w:val="1"/>
      <w:marLeft w:val="0"/>
      <w:marRight w:val="0"/>
      <w:marTop w:val="0"/>
      <w:marBottom w:val="0"/>
      <w:divBdr>
        <w:top w:val="none" w:sz="0" w:space="0" w:color="auto"/>
        <w:left w:val="none" w:sz="0" w:space="0" w:color="auto"/>
        <w:bottom w:val="none" w:sz="0" w:space="0" w:color="auto"/>
        <w:right w:val="none" w:sz="0" w:space="0" w:color="auto"/>
      </w:divBdr>
    </w:div>
    <w:div w:id="1711227459">
      <w:bodyDiv w:val="1"/>
      <w:marLeft w:val="0"/>
      <w:marRight w:val="0"/>
      <w:marTop w:val="0"/>
      <w:marBottom w:val="0"/>
      <w:divBdr>
        <w:top w:val="none" w:sz="0" w:space="0" w:color="auto"/>
        <w:left w:val="none" w:sz="0" w:space="0" w:color="auto"/>
        <w:bottom w:val="none" w:sz="0" w:space="0" w:color="auto"/>
        <w:right w:val="none" w:sz="0" w:space="0" w:color="auto"/>
      </w:divBdr>
    </w:div>
    <w:div w:id="1711762400">
      <w:bodyDiv w:val="1"/>
      <w:marLeft w:val="0"/>
      <w:marRight w:val="0"/>
      <w:marTop w:val="0"/>
      <w:marBottom w:val="0"/>
      <w:divBdr>
        <w:top w:val="none" w:sz="0" w:space="0" w:color="auto"/>
        <w:left w:val="none" w:sz="0" w:space="0" w:color="auto"/>
        <w:bottom w:val="none" w:sz="0" w:space="0" w:color="auto"/>
        <w:right w:val="none" w:sz="0" w:space="0" w:color="auto"/>
      </w:divBdr>
    </w:div>
    <w:div w:id="1711883807">
      <w:bodyDiv w:val="1"/>
      <w:marLeft w:val="0"/>
      <w:marRight w:val="0"/>
      <w:marTop w:val="0"/>
      <w:marBottom w:val="0"/>
      <w:divBdr>
        <w:top w:val="none" w:sz="0" w:space="0" w:color="auto"/>
        <w:left w:val="none" w:sz="0" w:space="0" w:color="auto"/>
        <w:bottom w:val="none" w:sz="0" w:space="0" w:color="auto"/>
        <w:right w:val="none" w:sz="0" w:space="0" w:color="auto"/>
      </w:divBdr>
    </w:div>
    <w:div w:id="1712219991">
      <w:bodyDiv w:val="1"/>
      <w:marLeft w:val="0"/>
      <w:marRight w:val="0"/>
      <w:marTop w:val="0"/>
      <w:marBottom w:val="0"/>
      <w:divBdr>
        <w:top w:val="none" w:sz="0" w:space="0" w:color="auto"/>
        <w:left w:val="none" w:sz="0" w:space="0" w:color="auto"/>
        <w:bottom w:val="none" w:sz="0" w:space="0" w:color="auto"/>
        <w:right w:val="none" w:sz="0" w:space="0" w:color="auto"/>
      </w:divBdr>
    </w:div>
    <w:div w:id="1712463577">
      <w:bodyDiv w:val="1"/>
      <w:marLeft w:val="0"/>
      <w:marRight w:val="0"/>
      <w:marTop w:val="0"/>
      <w:marBottom w:val="0"/>
      <w:divBdr>
        <w:top w:val="none" w:sz="0" w:space="0" w:color="auto"/>
        <w:left w:val="none" w:sz="0" w:space="0" w:color="auto"/>
        <w:bottom w:val="none" w:sz="0" w:space="0" w:color="auto"/>
        <w:right w:val="none" w:sz="0" w:space="0" w:color="auto"/>
      </w:divBdr>
    </w:div>
    <w:div w:id="1712803746">
      <w:bodyDiv w:val="1"/>
      <w:marLeft w:val="0"/>
      <w:marRight w:val="0"/>
      <w:marTop w:val="0"/>
      <w:marBottom w:val="0"/>
      <w:divBdr>
        <w:top w:val="none" w:sz="0" w:space="0" w:color="auto"/>
        <w:left w:val="none" w:sz="0" w:space="0" w:color="auto"/>
        <w:bottom w:val="none" w:sz="0" w:space="0" w:color="auto"/>
        <w:right w:val="none" w:sz="0" w:space="0" w:color="auto"/>
      </w:divBdr>
    </w:div>
    <w:div w:id="1715080929">
      <w:bodyDiv w:val="1"/>
      <w:marLeft w:val="0"/>
      <w:marRight w:val="0"/>
      <w:marTop w:val="0"/>
      <w:marBottom w:val="0"/>
      <w:divBdr>
        <w:top w:val="none" w:sz="0" w:space="0" w:color="auto"/>
        <w:left w:val="none" w:sz="0" w:space="0" w:color="auto"/>
        <w:bottom w:val="none" w:sz="0" w:space="0" w:color="auto"/>
        <w:right w:val="none" w:sz="0" w:space="0" w:color="auto"/>
      </w:divBdr>
    </w:div>
    <w:div w:id="1715083197">
      <w:bodyDiv w:val="1"/>
      <w:marLeft w:val="0"/>
      <w:marRight w:val="0"/>
      <w:marTop w:val="0"/>
      <w:marBottom w:val="0"/>
      <w:divBdr>
        <w:top w:val="none" w:sz="0" w:space="0" w:color="auto"/>
        <w:left w:val="none" w:sz="0" w:space="0" w:color="auto"/>
        <w:bottom w:val="none" w:sz="0" w:space="0" w:color="auto"/>
        <w:right w:val="none" w:sz="0" w:space="0" w:color="auto"/>
      </w:divBdr>
    </w:div>
    <w:div w:id="1715083941">
      <w:bodyDiv w:val="1"/>
      <w:marLeft w:val="0"/>
      <w:marRight w:val="0"/>
      <w:marTop w:val="0"/>
      <w:marBottom w:val="0"/>
      <w:divBdr>
        <w:top w:val="none" w:sz="0" w:space="0" w:color="auto"/>
        <w:left w:val="none" w:sz="0" w:space="0" w:color="auto"/>
        <w:bottom w:val="none" w:sz="0" w:space="0" w:color="auto"/>
        <w:right w:val="none" w:sz="0" w:space="0" w:color="auto"/>
      </w:divBdr>
    </w:div>
    <w:div w:id="1715883162">
      <w:bodyDiv w:val="1"/>
      <w:marLeft w:val="0"/>
      <w:marRight w:val="0"/>
      <w:marTop w:val="0"/>
      <w:marBottom w:val="0"/>
      <w:divBdr>
        <w:top w:val="none" w:sz="0" w:space="0" w:color="auto"/>
        <w:left w:val="none" w:sz="0" w:space="0" w:color="auto"/>
        <w:bottom w:val="none" w:sz="0" w:space="0" w:color="auto"/>
        <w:right w:val="none" w:sz="0" w:space="0" w:color="auto"/>
      </w:divBdr>
    </w:div>
    <w:div w:id="1716470237">
      <w:bodyDiv w:val="1"/>
      <w:marLeft w:val="0"/>
      <w:marRight w:val="0"/>
      <w:marTop w:val="0"/>
      <w:marBottom w:val="0"/>
      <w:divBdr>
        <w:top w:val="none" w:sz="0" w:space="0" w:color="auto"/>
        <w:left w:val="none" w:sz="0" w:space="0" w:color="auto"/>
        <w:bottom w:val="none" w:sz="0" w:space="0" w:color="auto"/>
        <w:right w:val="none" w:sz="0" w:space="0" w:color="auto"/>
      </w:divBdr>
    </w:div>
    <w:div w:id="1720088199">
      <w:bodyDiv w:val="1"/>
      <w:marLeft w:val="0"/>
      <w:marRight w:val="0"/>
      <w:marTop w:val="0"/>
      <w:marBottom w:val="0"/>
      <w:divBdr>
        <w:top w:val="none" w:sz="0" w:space="0" w:color="auto"/>
        <w:left w:val="none" w:sz="0" w:space="0" w:color="auto"/>
        <w:bottom w:val="none" w:sz="0" w:space="0" w:color="auto"/>
        <w:right w:val="none" w:sz="0" w:space="0" w:color="auto"/>
      </w:divBdr>
    </w:div>
    <w:div w:id="1720862993">
      <w:bodyDiv w:val="1"/>
      <w:marLeft w:val="0"/>
      <w:marRight w:val="0"/>
      <w:marTop w:val="0"/>
      <w:marBottom w:val="0"/>
      <w:divBdr>
        <w:top w:val="none" w:sz="0" w:space="0" w:color="auto"/>
        <w:left w:val="none" w:sz="0" w:space="0" w:color="auto"/>
        <w:bottom w:val="none" w:sz="0" w:space="0" w:color="auto"/>
        <w:right w:val="none" w:sz="0" w:space="0" w:color="auto"/>
      </w:divBdr>
    </w:div>
    <w:div w:id="1721321927">
      <w:bodyDiv w:val="1"/>
      <w:marLeft w:val="0"/>
      <w:marRight w:val="0"/>
      <w:marTop w:val="0"/>
      <w:marBottom w:val="0"/>
      <w:divBdr>
        <w:top w:val="none" w:sz="0" w:space="0" w:color="auto"/>
        <w:left w:val="none" w:sz="0" w:space="0" w:color="auto"/>
        <w:bottom w:val="none" w:sz="0" w:space="0" w:color="auto"/>
        <w:right w:val="none" w:sz="0" w:space="0" w:color="auto"/>
      </w:divBdr>
    </w:div>
    <w:div w:id="1722049151">
      <w:bodyDiv w:val="1"/>
      <w:marLeft w:val="0"/>
      <w:marRight w:val="0"/>
      <w:marTop w:val="0"/>
      <w:marBottom w:val="0"/>
      <w:divBdr>
        <w:top w:val="none" w:sz="0" w:space="0" w:color="auto"/>
        <w:left w:val="none" w:sz="0" w:space="0" w:color="auto"/>
        <w:bottom w:val="none" w:sz="0" w:space="0" w:color="auto"/>
        <w:right w:val="none" w:sz="0" w:space="0" w:color="auto"/>
      </w:divBdr>
    </w:div>
    <w:div w:id="1722513362">
      <w:bodyDiv w:val="1"/>
      <w:marLeft w:val="0"/>
      <w:marRight w:val="0"/>
      <w:marTop w:val="0"/>
      <w:marBottom w:val="0"/>
      <w:divBdr>
        <w:top w:val="none" w:sz="0" w:space="0" w:color="auto"/>
        <w:left w:val="none" w:sz="0" w:space="0" w:color="auto"/>
        <w:bottom w:val="none" w:sz="0" w:space="0" w:color="auto"/>
        <w:right w:val="none" w:sz="0" w:space="0" w:color="auto"/>
      </w:divBdr>
    </w:div>
    <w:div w:id="1724327479">
      <w:bodyDiv w:val="1"/>
      <w:marLeft w:val="0"/>
      <w:marRight w:val="0"/>
      <w:marTop w:val="0"/>
      <w:marBottom w:val="0"/>
      <w:divBdr>
        <w:top w:val="none" w:sz="0" w:space="0" w:color="auto"/>
        <w:left w:val="none" w:sz="0" w:space="0" w:color="auto"/>
        <w:bottom w:val="none" w:sz="0" w:space="0" w:color="auto"/>
        <w:right w:val="none" w:sz="0" w:space="0" w:color="auto"/>
      </w:divBdr>
    </w:div>
    <w:div w:id="1724523958">
      <w:bodyDiv w:val="1"/>
      <w:marLeft w:val="0"/>
      <w:marRight w:val="0"/>
      <w:marTop w:val="0"/>
      <w:marBottom w:val="0"/>
      <w:divBdr>
        <w:top w:val="none" w:sz="0" w:space="0" w:color="auto"/>
        <w:left w:val="none" w:sz="0" w:space="0" w:color="auto"/>
        <w:bottom w:val="none" w:sz="0" w:space="0" w:color="auto"/>
        <w:right w:val="none" w:sz="0" w:space="0" w:color="auto"/>
      </w:divBdr>
    </w:div>
    <w:div w:id="1724714381">
      <w:bodyDiv w:val="1"/>
      <w:marLeft w:val="0"/>
      <w:marRight w:val="0"/>
      <w:marTop w:val="0"/>
      <w:marBottom w:val="0"/>
      <w:divBdr>
        <w:top w:val="none" w:sz="0" w:space="0" w:color="auto"/>
        <w:left w:val="none" w:sz="0" w:space="0" w:color="auto"/>
        <w:bottom w:val="none" w:sz="0" w:space="0" w:color="auto"/>
        <w:right w:val="none" w:sz="0" w:space="0" w:color="auto"/>
      </w:divBdr>
    </w:div>
    <w:div w:id="1725521827">
      <w:bodyDiv w:val="1"/>
      <w:marLeft w:val="0"/>
      <w:marRight w:val="0"/>
      <w:marTop w:val="0"/>
      <w:marBottom w:val="0"/>
      <w:divBdr>
        <w:top w:val="none" w:sz="0" w:space="0" w:color="auto"/>
        <w:left w:val="none" w:sz="0" w:space="0" w:color="auto"/>
        <w:bottom w:val="none" w:sz="0" w:space="0" w:color="auto"/>
        <w:right w:val="none" w:sz="0" w:space="0" w:color="auto"/>
      </w:divBdr>
    </w:div>
    <w:div w:id="1725563104">
      <w:bodyDiv w:val="1"/>
      <w:marLeft w:val="0"/>
      <w:marRight w:val="0"/>
      <w:marTop w:val="0"/>
      <w:marBottom w:val="0"/>
      <w:divBdr>
        <w:top w:val="none" w:sz="0" w:space="0" w:color="auto"/>
        <w:left w:val="none" w:sz="0" w:space="0" w:color="auto"/>
        <w:bottom w:val="none" w:sz="0" w:space="0" w:color="auto"/>
        <w:right w:val="none" w:sz="0" w:space="0" w:color="auto"/>
      </w:divBdr>
    </w:div>
    <w:div w:id="1727029674">
      <w:bodyDiv w:val="1"/>
      <w:marLeft w:val="0"/>
      <w:marRight w:val="0"/>
      <w:marTop w:val="0"/>
      <w:marBottom w:val="0"/>
      <w:divBdr>
        <w:top w:val="none" w:sz="0" w:space="0" w:color="auto"/>
        <w:left w:val="none" w:sz="0" w:space="0" w:color="auto"/>
        <w:bottom w:val="none" w:sz="0" w:space="0" w:color="auto"/>
        <w:right w:val="none" w:sz="0" w:space="0" w:color="auto"/>
      </w:divBdr>
    </w:div>
    <w:div w:id="1727871200">
      <w:bodyDiv w:val="1"/>
      <w:marLeft w:val="0"/>
      <w:marRight w:val="0"/>
      <w:marTop w:val="0"/>
      <w:marBottom w:val="0"/>
      <w:divBdr>
        <w:top w:val="none" w:sz="0" w:space="0" w:color="auto"/>
        <w:left w:val="none" w:sz="0" w:space="0" w:color="auto"/>
        <w:bottom w:val="none" w:sz="0" w:space="0" w:color="auto"/>
        <w:right w:val="none" w:sz="0" w:space="0" w:color="auto"/>
      </w:divBdr>
    </w:div>
    <w:div w:id="1727994639">
      <w:bodyDiv w:val="1"/>
      <w:marLeft w:val="0"/>
      <w:marRight w:val="0"/>
      <w:marTop w:val="0"/>
      <w:marBottom w:val="0"/>
      <w:divBdr>
        <w:top w:val="none" w:sz="0" w:space="0" w:color="auto"/>
        <w:left w:val="none" w:sz="0" w:space="0" w:color="auto"/>
        <w:bottom w:val="none" w:sz="0" w:space="0" w:color="auto"/>
        <w:right w:val="none" w:sz="0" w:space="0" w:color="auto"/>
      </w:divBdr>
    </w:div>
    <w:div w:id="1728458050">
      <w:bodyDiv w:val="1"/>
      <w:marLeft w:val="0"/>
      <w:marRight w:val="0"/>
      <w:marTop w:val="0"/>
      <w:marBottom w:val="0"/>
      <w:divBdr>
        <w:top w:val="none" w:sz="0" w:space="0" w:color="auto"/>
        <w:left w:val="none" w:sz="0" w:space="0" w:color="auto"/>
        <w:bottom w:val="none" w:sz="0" w:space="0" w:color="auto"/>
        <w:right w:val="none" w:sz="0" w:space="0" w:color="auto"/>
      </w:divBdr>
    </w:div>
    <w:div w:id="1728524776">
      <w:bodyDiv w:val="1"/>
      <w:marLeft w:val="0"/>
      <w:marRight w:val="0"/>
      <w:marTop w:val="0"/>
      <w:marBottom w:val="0"/>
      <w:divBdr>
        <w:top w:val="none" w:sz="0" w:space="0" w:color="auto"/>
        <w:left w:val="none" w:sz="0" w:space="0" w:color="auto"/>
        <w:bottom w:val="none" w:sz="0" w:space="0" w:color="auto"/>
        <w:right w:val="none" w:sz="0" w:space="0" w:color="auto"/>
      </w:divBdr>
    </w:div>
    <w:div w:id="1728992885">
      <w:bodyDiv w:val="1"/>
      <w:marLeft w:val="0"/>
      <w:marRight w:val="0"/>
      <w:marTop w:val="0"/>
      <w:marBottom w:val="0"/>
      <w:divBdr>
        <w:top w:val="none" w:sz="0" w:space="0" w:color="auto"/>
        <w:left w:val="none" w:sz="0" w:space="0" w:color="auto"/>
        <w:bottom w:val="none" w:sz="0" w:space="0" w:color="auto"/>
        <w:right w:val="none" w:sz="0" w:space="0" w:color="auto"/>
      </w:divBdr>
    </w:div>
    <w:div w:id="1729649832">
      <w:bodyDiv w:val="1"/>
      <w:marLeft w:val="0"/>
      <w:marRight w:val="0"/>
      <w:marTop w:val="0"/>
      <w:marBottom w:val="0"/>
      <w:divBdr>
        <w:top w:val="none" w:sz="0" w:space="0" w:color="auto"/>
        <w:left w:val="none" w:sz="0" w:space="0" w:color="auto"/>
        <w:bottom w:val="none" w:sz="0" w:space="0" w:color="auto"/>
        <w:right w:val="none" w:sz="0" w:space="0" w:color="auto"/>
      </w:divBdr>
    </w:div>
    <w:div w:id="1730154013">
      <w:bodyDiv w:val="1"/>
      <w:marLeft w:val="0"/>
      <w:marRight w:val="0"/>
      <w:marTop w:val="0"/>
      <w:marBottom w:val="0"/>
      <w:divBdr>
        <w:top w:val="none" w:sz="0" w:space="0" w:color="auto"/>
        <w:left w:val="none" w:sz="0" w:space="0" w:color="auto"/>
        <w:bottom w:val="none" w:sz="0" w:space="0" w:color="auto"/>
        <w:right w:val="none" w:sz="0" w:space="0" w:color="auto"/>
      </w:divBdr>
    </w:div>
    <w:div w:id="1730497670">
      <w:bodyDiv w:val="1"/>
      <w:marLeft w:val="0"/>
      <w:marRight w:val="0"/>
      <w:marTop w:val="0"/>
      <w:marBottom w:val="0"/>
      <w:divBdr>
        <w:top w:val="none" w:sz="0" w:space="0" w:color="auto"/>
        <w:left w:val="none" w:sz="0" w:space="0" w:color="auto"/>
        <w:bottom w:val="none" w:sz="0" w:space="0" w:color="auto"/>
        <w:right w:val="none" w:sz="0" w:space="0" w:color="auto"/>
      </w:divBdr>
    </w:div>
    <w:div w:id="1731071321">
      <w:bodyDiv w:val="1"/>
      <w:marLeft w:val="0"/>
      <w:marRight w:val="0"/>
      <w:marTop w:val="0"/>
      <w:marBottom w:val="0"/>
      <w:divBdr>
        <w:top w:val="none" w:sz="0" w:space="0" w:color="auto"/>
        <w:left w:val="none" w:sz="0" w:space="0" w:color="auto"/>
        <w:bottom w:val="none" w:sz="0" w:space="0" w:color="auto"/>
        <w:right w:val="none" w:sz="0" w:space="0" w:color="auto"/>
      </w:divBdr>
    </w:div>
    <w:div w:id="1731733031">
      <w:bodyDiv w:val="1"/>
      <w:marLeft w:val="0"/>
      <w:marRight w:val="0"/>
      <w:marTop w:val="0"/>
      <w:marBottom w:val="0"/>
      <w:divBdr>
        <w:top w:val="none" w:sz="0" w:space="0" w:color="auto"/>
        <w:left w:val="none" w:sz="0" w:space="0" w:color="auto"/>
        <w:bottom w:val="none" w:sz="0" w:space="0" w:color="auto"/>
        <w:right w:val="none" w:sz="0" w:space="0" w:color="auto"/>
      </w:divBdr>
    </w:div>
    <w:div w:id="1732001581">
      <w:bodyDiv w:val="1"/>
      <w:marLeft w:val="0"/>
      <w:marRight w:val="0"/>
      <w:marTop w:val="0"/>
      <w:marBottom w:val="0"/>
      <w:divBdr>
        <w:top w:val="none" w:sz="0" w:space="0" w:color="auto"/>
        <w:left w:val="none" w:sz="0" w:space="0" w:color="auto"/>
        <w:bottom w:val="none" w:sz="0" w:space="0" w:color="auto"/>
        <w:right w:val="none" w:sz="0" w:space="0" w:color="auto"/>
      </w:divBdr>
    </w:div>
    <w:div w:id="1732263206">
      <w:bodyDiv w:val="1"/>
      <w:marLeft w:val="0"/>
      <w:marRight w:val="0"/>
      <w:marTop w:val="0"/>
      <w:marBottom w:val="0"/>
      <w:divBdr>
        <w:top w:val="none" w:sz="0" w:space="0" w:color="auto"/>
        <w:left w:val="none" w:sz="0" w:space="0" w:color="auto"/>
        <w:bottom w:val="none" w:sz="0" w:space="0" w:color="auto"/>
        <w:right w:val="none" w:sz="0" w:space="0" w:color="auto"/>
      </w:divBdr>
    </w:div>
    <w:div w:id="1735734746">
      <w:bodyDiv w:val="1"/>
      <w:marLeft w:val="0"/>
      <w:marRight w:val="0"/>
      <w:marTop w:val="0"/>
      <w:marBottom w:val="0"/>
      <w:divBdr>
        <w:top w:val="none" w:sz="0" w:space="0" w:color="auto"/>
        <w:left w:val="none" w:sz="0" w:space="0" w:color="auto"/>
        <w:bottom w:val="none" w:sz="0" w:space="0" w:color="auto"/>
        <w:right w:val="none" w:sz="0" w:space="0" w:color="auto"/>
      </w:divBdr>
    </w:div>
    <w:div w:id="1736124987">
      <w:bodyDiv w:val="1"/>
      <w:marLeft w:val="0"/>
      <w:marRight w:val="0"/>
      <w:marTop w:val="0"/>
      <w:marBottom w:val="0"/>
      <w:divBdr>
        <w:top w:val="none" w:sz="0" w:space="0" w:color="auto"/>
        <w:left w:val="none" w:sz="0" w:space="0" w:color="auto"/>
        <w:bottom w:val="none" w:sz="0" w:space="0" w:color="auto"/>
        <w:right w:val="none" w:sz="0" w:space="0" w:color="auto"/>
      </w:divBdr>
    </w:div>
    <w:div w:id="1737824817">
      <w:bodyDiv w:val="1"/>
      <w:marLeft w:val="0"/>
      <w:marRight w:val="0"/>
      <w:marTop w:val="0"/>
      <w:marBottom w:val="0"/>
      <w:divBdr>
        <w:top w:val="none" w:sz="0" w:space="0" w:color="auto"/>
        <w:left w:val="none" w:sz="0" w:space="0" w:color="auto"/>
        <w:bottom w:val="none" w:sz="0" w:space="0" w:color="auto"/>
        <w:right w:val="none" w:sz="0" w:space="0" w:color="auto"/>
      </w:divBdr>
    </w:div>
    <w:div w:id="1740860455">
      <w:bodyDiv w:val="1"/>
      <w:marLeft w:val="0"/>
      <w:marRight w:val="0"/>
      <w:marTop w:val="0"/>
      <w:marBottom w:val="0"/>
      <w:divBdr>
        <w:top w:val="none" w:sz="0" w:space="0" w:color="auto"/>
        <w:left w:val="none" w:sz="0" w:space="0" w:color="auto"/>
        <w:bottom w:val="none" w:sz="0" w:space="0" w:color="auto"/>
        <w:right w:val="none" w:sz="0" w:space="0" w:color="auto"/>
      </w:divBdr>
    </w:div>
    <w:div w:id="1741322915">
      <w:bodyDiv w:val="1"/>
      <w:marLeft w:val="0"/>
      <w:marRight w:val="0"/>
      <w:marTop w:val="0"/>
      <w:marBottom w:val="0"/>
      <w:divBdr>
        <w:top w:val="none" w:sz="0" w:space="0" w:color="auto"/>
        <w:left w:val="none" w:sz="0" w:space="0" w:color="auto"/>
        <w:bottom w:val="none" w:sz="0" w:space="0" w:color="auto"/>
        <w:right w:val="none" w:sz="0" w:space="0" w:color="auto"/>
      </w:divBdr>
    </w:div>
    <w:div w:id="1743600124">
      <w:bodyDiv w:val="1"/>
      <w:marLeft w:val="0"/>
      <w:marRight w:val="0"/>
      <w:marTop w:val="0"/>
      <w:marBottom w:val="0"/>
      <w:divBdr>
        <w:top w:val="none" w:sz="0" w:space="0" w:color="auto"/>
        <w:left w:val="none" w:sz="0" w:space="0" w:color="auto"/>
        <w:bottom w:val="none" w:sz="0" w:space="0" w:color="auto"/>
        <w:right w:val="none" w:sz="0" w:space="0" w:color="auto"/>
      </w:divBdr>
    </w:div>
    <w:div w:id="1743795060">
      <w:bodyDiv w:val="1"/>
      <w:marLeft w:val="0"/>
      <w:marRight w:val="0"/>
      <w:marTop w:val="0"/>
      <w:marBottom w:val="0"/>
      <w:divBdr>
        <w:top w:val="none" w:sz="0" w:space="0" w:color="auto"/>
        <w:left w:val="none" w:sz="0" w:space="0" w:color="auto"/>
        <w:bottom w:val="none" w:sz="0" w:space="0" w:color="auto"/>
        <w:right w:val="none" w:sz="0" w:space="0" w:color="auto"/>
      </w:divBdr>
    </w:div>
    <w:div w:id="1744446742">
      <w:bodyDiv w:val="1"/>
      <w:marLeft w:val="0"/>
      <w:marRight w:val="0"/>
      <w:marTop w:val="0"/>
      <w:marBottom w:val="0"/>
      <w:divBdr>
        <w:top w:val="none" w:sz="0" w:space="0" w:color="auto"/>
        <w:left w:val="none" w:sz="0" w:space="0" w:color="auto"/>
        <w:bottom w:val="none" w:sz="0" w:space="0" w:color="auto"/>
        <w:right w:val="none" w:sz="0" w:space="0" w:color="auto"/>
      </w:divBdr>
    </w:div>
    <w:div w:id="1744716142">
      <w:bodyDiv w:val="1"/>
      <w:marLeft w:val="0"/>
      <w:marRight w:val="0"/>
      <w:marTop w:val="0"/>
      <w:marBottom w:val="0"/>
      <w:divBdr>
        <w:top w:val="none" w:sz="0" w:space="0" w:color="auto"/>
        <w:left w:val="none" w:sz="0" w:space="0" w:color="auto"/>
        <w:bottom w:val="none" w:sz="0" w:space="0" w:color="auto"/>
        <w:right w:val="none" w:sz="0" w:space="0" w:color="auto"/>
      </w:divBdr>
    </w:div>
    <w:div w:id="1744716953">
      <w:bodyDiv w:val="1"/>
      <w:marLeft w:val="0"/>
      <w:marRight w:val="0"/>
      <w:marTop w:val="0"/>
      <w:marBottom w:val="0"/>
      <w:divBdr>
        <w:top w:val="none" w:sz="0" w:space="0" w:color="auto"/>
        <w:left w:val="none" w:sz="0" w:space="0" w:color="auto"/>
        <w:bottom w:val="none" w:sz="0" w:space="0" w:color="auto"/>
        <w:right w:val="none" w:sz="0" w:space="0" w:color="auto"/>
      </w:divBdr>
    </w:div>
    <w:div w:id="1744794643">
      <w:bodyDiv w:val="1"/>
      <w:marLeft w:val="0"/>
      <w:marRight w:val="0"/>
      <w:marTop w:val="0"/>
      <w:marBottom w:val="0"/>
      <w:divBdr>
        <w:top w:val="none" w:sz="0" w:space="0" w:color="auto"/>
        <w:left w:val="none" w:sz="0" w:space="0" w:color="auto"/>
        <w:bottom w:val="none" w:sz="0" w:space="0" w:color="auto"/>
        <w:right w:val="none" w:sz="0" w:space="0" w:color="auto"/>
      </w:divBdr>
    </w:div>
    <w:div w:id="1744986547">
      <w:bodyDiv w:val="1"/>
      <w:marLeft w:val="0"/>
      <w:marRight w:val="0"/>
      <w:marTop w:val="0"/>
      <w:marBottom w:val="0"/>
      <w:divBdr>
        <w:top w:val="none" w:sz="0" w:space="0" w:color="auto"/>
        <w:left w:val="none" w:sz="0" w:space="0" w:color="auto"/>
        <w:bottom w:val="none" w:sz="0" w:space="0" w:color="auto"/>
        <w:right w:val="none" w:sz="0" w:space="0" w:color="auto"/>
      </w:divBdr>
    </w:div>
    <w:div w:id="1745251463">
      <w:bodyDiv w:val="1"/>
      <w:marLeft w:val="0"/>
      <w:marRight w:val="0"/>
      <w:marTop w:val="0"/>
      <w:marBottom w:val="0"/>
      <w:divBdr>
        <w:top w:val="none" w:sz="0" w:space="0" w:color="auto"/>
        <w:left w:val="none" w:sz="0" w:space="0" w:color="auto"/>
        <w:bottom w:val="none" w:sz="0" w:space="0" w:color="auto"/>
        <w:right w:val="none" w:sz="0" w:space="0" w:color="auto"/>
      </w:divBdr>
    </w:div>
    <w:div w:id="1746486930">
      <w:bodyDiv w:val="1"/>
      <w:marLeft w:val="0"/>
      <w:marRight w:val="0"/>
      <w:marTop w:val="0"/>
      <w:marBottom w:val="0"/>
      <w:divBdr>
        <w:top w:val="none" w:sz="0" w:space="0" w:color="auto"/>
        <w:left w:val="none" w:sz="0" w:space="0" w:color="auto"/>
        <w:bottom w:val="none" w:sz="0" w:space="0" w:color="auto"/>
        <w:right w:val="none" w:sz="0" w:space="0" w:color="auto"/>
      </w:divBdr>
    </w:div>
    <w:div w:id="1746683957">
      <w:bodyDiv w:val="1"/>
      <w:marLeft w:val="0"/>
      <w:marRight w:val="0"/>
      <w:marTop w:val="0"/>
      <w:marBottom w:val="0"/>
      <w:divBdr>
        <w:top w:val="none" w:sz="0" w:space="0" w:color="auto"/>
        <w:left w:val="none" w:sz="0" w:space="0" w:color="auto"/>
        <w:bottom w:val="none" w:sz="0" w:space="0" w:color="auto"/>
        <w:right w:val="none" w:sz="0" w:space="0" w:color="auto"/>
      </w:divBdr>
    </w:div>
    <w:div w:id="1747192989">
      <w:bodyDiv w:val="1"/>
      <w:marLeft w:val="0"/>
      <w:marRight w:val="0"/>
      <w:marTop w:val="0"/>
      <w:marBottom w:val="0"/>
      <w:divBdr>
        <w:top w:val="none" w:sz="0" w:space="0" w:color="auto"/>
        <w:left w:val="none" w:sz="0" w:space="0" w:color="auto"/>
        <w:bottom w:val="none" w:sz="0" w:space="0" w:color="auto"/>
        <w:right w:val="none" w:sz="0" w:space="0" w:color="auto"/>
      </w:divBdr>
    </w:div>
    <w:div w:id="1747802288">
      <w:bodyDiv w:val="1"/>
      <w:marLeft w:val="0"/>
      <w:marRight w:val="0"/>
      <w:marTop w:val="0"/>
      <w:marBottom w:val="0"/>
      <w:divBdr>
        <w:top w:val="none" w:sz="0" w:space="0" w:color="auto"/>
        <w:left w:val="none" w:sz="0" w:space="0" w:color="auto"/>
        <w:bottom w:val="none" w:sz="0" w:space="0" w:color="auto"/>
        <w:right w:val="none" w:sz="0" w:space="0" w:color="auto"/>
      </w:divBdr>
    </w:div>
    <w:div w:id="1748072536">
      <w:bodyDiv w:val="1"/>
      <w:marLeft w:val="0"/>
      <w:marRight w:val="0"/>
      <w:marTop w:val="0"/>
      <w:marBottom w:val="0"/>
      <w:divBdr>
        <w:top w:val="none" w:sz="0" w:space="0" w:color="auto"/>
        <w:left w:val="none" w:sz="0" w:space="0" w:color="auto"/>
        <w:bottom w:val="none" w:sz="0" w:space="0" w:color="auto"/>
        <w:right w:val="none" w:sz="0" w:space="0" w:color="auto"/>
      </w:divBdr>
    </w:div>
    <w:div w:id="1748384555">
      <w:bodyDiv w:val="1"/>
      <w:marLeft w:val="0"/>
      <w:marRight w:val="0"/>
      <w:marTop w:val="0"/>
      <w:marBottom w:val="0"/>
      <w:divBdr>
        <w:top w:val="none" w:sz="0" w:space="0" w:color="auto"/>
        <w:left w:val="none" w:sz="0" w:space="0" w:color="auto"/>
        <w:bottom w:val="none" w:sz="0" w:space="0" w:color="auto"/>
        <w:right w:val="none" w:sz="0" w:space="0" w:color="auto"/>
      </w:divBdr>
    </w:div>
    <w:div w:id="1748921468">
      <w:bodyDiv w:val="1"/>
      <w:marLeft w:val="0"/>
      <w:marRight w:val="0"/>
      <w:marTop w:val="0"/>
      <w:marBottom w:val="0"/>
      <w:divBdr>
        <w:top w:val="none" w:sz="0" w:space="0" w:color="auto"/>
        <w:left w:val="none" w:sz="0" w:space="0" w:color="auto"/>
        <w:bottom w:val="none" w:sz="0" w:space="0" w:color="auto"/>
        <w:right w:val="none" w:sz="0" w:space="0" w:color="auto"/>
      </w:divBdr>
    </w:div>
    <w:div w:id="1749960420">
      <w:bodyDiv w:val="1"/>
      <w:marLeft w:val="0"/>
      <w:marRight w:val="0"/>
      <w:marTop w:val="0"/>
      <w:marBottom w:val="0"/>
      <w:divBdr>
        <w:top w:val="none" w:sz="0" w:space="0" w:color="auto"/>
        <w:left w:val="none" w:sz="0" w:space="0" w:color="auto"/>
        <w:bottom w:val="none" w:sz="0" w:space="0" w:color="auto"/>
        <w:right w:val="none" w:sz="0" w:space="0" w:color="auto"/>
      </w:divBdr>
    </w:div>
    <w:div w:id="1750813257">
      <w:bodyDiv w:val="1"/>
      <w:marLeft w:val="0"/>
      <w:marRight w:val="0"/>
      <w:marTop w:val="0"/>
      <w:marBottom w:val="0"/>
      <w:divBdr>
        <w:top w:val="none" w:sz="0" w:space="0" w:color="auto"/>
        <w:left w:val="none" w:sz="0" w:space="0" w:color="auto"/>
        <w:bottom w:val="none" w:sz="0" w:space="0" w:color="auto"/>
        <w:right w:val="none" w:sz="0" w:space="0" w:color="auto"/>
      </w:divBdr>
    </w:div>
    <w:div w:id="1751080062">
      <w:bodyDiv w:val="1"/>
      <w:marLeft w:val="0"/>
      <w:marRight w:val="0"/>
      <w:marTop w:val="0"/>
      <w:marBottom w:val="0"/>
      <w:divBdr>
        <w:top w:val="none" w:sz="0" w:space="0" w:color="auto"/>
        <w:left w:val="none" w:sz="0" w:space="0" w:color="auto"/>
        <w:bottom w:val="none" w:sz="0" w:space="0" w:color="auto"/>
        <w:right w:val="none" w:sz="0" w:space="0" w:color="auto"/>
      </w:divBdr>
    </w:div>
    <w:div w:id="1753770737">
      <w:bodyDiv w:val="1"/>
      <w:marLeft w:val="0"/>
      <w:marRight w:val="0"/>
      <w:marTop w:val="0"/>
      <w:marBottom w:val="0"/>
      <w:divBdr>
        <w:top w:val="none" w:sz="0" w:space="0" w:color="auto"/>
        <w:left w:val="none" w:sz="0" w:space="0" w:color="auto"/>
        <w:bottom w:val="none" w:sz="0" w:space="0" w:color="auto"/>
        <w:right w:val="none" w:sz="0" w:space="0" w:color="auto"/>
      </w:divBdr>
    </w:div>
    <w:div w:id="1756783870">
      <w:bodyDiv w:val="1"/>
      <w:marLeft w:val="0"/>
      <w:marRight w:val="0"/>
      <w:marTop w:val="0"/>
      <w:marBottom w:val="0"/>
      <w:divBdr>
        <w:top w:val="none" w:sz="0" w:space="0" w:color="auto"/>
        <w:left w:val="none" w:sz="0" w:space="0" w:color="auto"/>
        <w:bottom w:val="none" w:sz="0" w:space="0" w:color="auto"/>
        <w:right w:val="none" w:sz="0" w:space="0" w:color="auto"/>
      </w:divBdr>
    </w:div>
    <w:div w:id="1759137681">
      <w:bodyDiv w:val="1"/>
      <w:marLeft w:val="0"/>
      <w:marRight w:val="0"/>
      <w:marTop w:val="0"/>
      <w:marBottom w:val="0"/>
      <w:divBdr>
        <w:top w:val="none" w:sz="0" w:space="0" w:color="auto"/>
        <w:left w:val="none" w:sz="0" w:space="0" w:color="auto"/>
        <w:bottom w:val="none" w:sz="0" w:space="0" w:color="auto"/>
        <w:right w:val="none" w:sz="0" w:space="0" w:color="auto"/>
      </w:divBdr>
    </w:div>
    <w:div w:id="1760519303">
      <w:bodyDiv w:val="1"/>
      <w:marLeft w:val="0"/>
      <w:marRight w:val="0"/>
      <w:marTop w:val="0"/>
      <w:marBottom w:val="0"/>
      <w:divBdr>
        <w:top w:val="none" w:sz="0" w:space="0" w:color="auto"/>
        <w:left w:val="none" w:sz="0" w:space="0" w:color="auto"/>
        <w:bottom w:val="none" w:sz="0" w:space="0" w:color="auto"/>
        <w:right w:val="none" w:sz="0" w:space="0" w:color="auto"/>
      </w:divBdr>
    </w:div>
    <w:div w:id="1760826346">
      <w:bodyDiv w:val="1"/>
      <w:marLeft w:val="0"/>
      <w:marRight w:val="0"/>
      <w:marTop w:val="0"/>
      <w:marBottom w:val="0"/>
      <w:divBdr>
        <w:top w:val="none" w:sz="0" w:space="0" w:color="auto"/>
        <w:left w:val="none" w:sz="0" w:space="0" w:color="auto"/>
        <w:bottom w:val="none" w:sz="0" w:space="0" w:color="auto"/>
        <w:right w:val="none" w:sz="0" w:space="0" w:color="auto"/>
      </w:divBdr>
    </w:div>
    <w:div w:id="1761949585">
      <w:bodyDiv w:val="1"/>
      <w:marLeft w:val="0"/>
      <w:marRight w:val="0"/>
      <w:marTop w:val="0"/>
      <w:marBottom w:val="0"/>
      <w:divBdr>
        <w:top w:val="none" w:sz="0" w:space="0" w:color="auto"/>
        <w:left w:val="none" w:sz="0" w:space="0" w:color="auto"/>
        <w:bottom w:val="none" w:sz="0" w:space="0" w:color="auto"/>
        <w:right w:val="none" w:sz="0" w:space="0" w:color="auto"/>
      </w:divBdr>
    </w:div>
    <w:div w:id="1762530811">
      <w:bodyDiv w:val="1"/>
      <w:marLeft w:val="0"/>
      <w:marRight w:val="0"/>
      <w:marTop w:val="0"/>
      <w:marBottom w:val="0"/>
      <w:divBdr>
        <w:top w:val="none" w:sz="0" w:space="0" w:color="auto"/>
        <w:left w:val="none" w:sz="0" w:space="0" w:color="auto"/>
        <w:bottom w:val="none" w:sz="0" w:space="0" w:color="auto"/>
        <w:right w:val="none" w:sz="0" w:space="0" w:color="auto"/>
      </w:divBdr>
    </w:div>
    <w:div w:id="1762680094">
      <w:bodyDiv w:val="1"/>
      <w:marLeft w:val="0"/>
      <w:marRight w:val="0"/>
      <w:marTop w:val="0"/>
      <w:marBottom w:val="0"/>
      <w:divBdr>
        <w:top w:val="none" w:sz="0" w:space="0" w:color="auto"/>
        <w:left w:val="none" w:sz="0" w:space="0" w:color="auto"/>
        <w:bottom w:val="none" w:sz="0" w:space="0" w:color="auto"/>
        <w:right w:val="none" w:sz="0" w:space="0" w:color="auto"/>
      </w:divBdr>
    </w:div>
    <w:div w:id="1762751905">
      <w:bodyDiv w:val="1"/>
      <w:marLeft w:val="0"/>
      <w:marRight w:val="0"/>
      <w:marTop w:val="0"/>
      <w:marBottom w:val="0"/>
      <w:divBdr>
        <w:top w:val="none" w:sz="0" w:space="0" w:color="auto"/>
        <w:left w:val="none" w:sz="0" w:space="0" w:color="auto"/>
        <w:bottom w:val="none" w:sz="0" w:space="0" w:color="auto"/>
        <w:right w:val="none" w:sz="0" w:space="0" w:color="auto"/>
      </w:divBdr>
    </w:div>
    <w:div w:id="1764642057">
      <w:bodyDiv w:val="1"/>
      <w:marLeft w:val="0"/>
      <w:marRight w:val="0"/>
      <w:marTop w:val="0"/>
      <w:marBottom w:val="0"/>
      <w:divBdr>
        <w:top w:val="none" w:sz="0" w:space="0" w:color="auto"/>
        <w:left w:val="none" w:sz="0" w:space="0" w:color="auto"/>
        <w:bottom w:val="none" w:sz="0" w:space="0" w:color="auto"/>
        <w:right w:val="none" w:sz="0" w:space="0" w:color="auto"/>
      </w:divBdr>
    </w:div>
    <w:div w:id="1765221073">
      <w:bodyDiv w:val="1"/>
      <w:marLeft w:val="0"/>
      <w:marRight w:val="0"/>
      <w:marTop w:val="0"/>
      <w:marBottom w:val="0"/>
      <w:divBdr>
        <w:top w:val="none" w:sz="0" w:space="0" w:color="auto"/>
        <w:left w:val="none" w:sz="0" w:space="0" w:color="auto"/>
        <w:bottom w:val="none" w:sz="0" w:space="0" w:color="auto"/>
        <w:right w:val="none" w:sz="0" w:space="0" w:color="auto"/>
      </w:divBdr>
    </w:div>
    <w:div w:id="1765689926">
      <w:bodyDiv w:val="1"/>
      <w:marLeft w:val="0"/>
      <w:marRight w:val="0"/>
      <w:marTop w:val="0"/>
      <w:marBottom w:val="0"/>
      <w:divBdr>
        <w:top w:val="none" w:sz="0" w:space="0" w:color="auto"/>
        <w:left w:val="none" w:sz="0" w:space="0" w:color="auto"/>
        <w:bottom w:val="none" w:sz="0" w:space="0" w:color="auto"/>
        <w:right w:val="none" w:sz="0" w:space="0" w:color="auto"/>
      </w:divBdr>
    </w:div>
    <w:div w:id="1765879918">
      <w:bodyDiv w:val="1"/>
      <w:marLeft w:val="0"/>
      <w:marRight w:val="0"/>
      <w:marTop w:val="0"/>
      <w:marBottom w:val="0"/>
      <w:divBdr>
        <w:top w:val="none" w:sz="0" w:space="0" w:color="auto"/>
        <w:left w:val="none" w:sz="0" w:space="0" w:color="auto"/>
        <w:bottom w:val="none" w:sz="0" w:space="0" w:color="auto"/>
        <w:right w:val="none" w:sz="0" w:space="0" w:color="auto"/>
      </w:divBdr>
    </w:div>
    <w:div w:id="1766346061">
      <w:bodyDiv w:val="1"/>
      <w:marLeft w:val="0"/>
      <w:marRight w:val="0"/>
      <w:marTop w:val="0"/>
      <w:marBottom w:val="0"/>
      <w:divBdr>
        <w:top w:val="none" w:sz="0" w:space="0" w:color="auto"/>
        <w:left w:val="none" w:sz="0" w:space="0" w:color="auto"/>
        <w:bottom w:val="none" w:sz="0" w:space="0" w:color="auto"/>
        <w:right w:val="none" w:sz="0" w:space="0" w:color="auto"/>
      </w:divBdr>
    </w:div>
    <w:div w:id="1767459449">
      <w:bodyDiv w:val="1"/>
      <w:marLeft w:val="0"/>
      <w:marRight w:val="0"/>
      <w:marTop w:val="0"/>
      <w:marBottom w:val="0"/>
      <w:divBdr>
        <w:top w:val="none" w:sz="0" w:space="0" w:color="auto"/>
        <w:left w:val="none" w:sz="0" w:space="0" w:color="auto"/>
        <w:bottom w:val="none" w:sz="0" w:space="0" w:color="auto"/>
        <w:right w:val="none" w:sz="0" w:space="0" w:color="auto"/>
      </w:divBdr>
    </w:div>
    <w:div w:id="1768236730">
      <w:bodyDiv w:val="1"/>
      <w:marLeft w:val="0"/>
      <w:marRight w:val="0"/>
      <w:marTop w:val="0"/>
      <w:marBottom w:val="0"/>
      <w:divBdr>
        <w:top w:val="none" w:sz="0" w:space="0" w:color="auto"/>
        <w:left w:val="none" w:sz="0" w:space="0" w:color="auto"/>
        <w:bottom w:val="none" w:sz="0" w:space="0" w:color="auto"/>
        <w:right w:val="none" w:sz="0" w:space="0" w:color="auto"/>
      </w:divBdr>
    </w:div>
    <w:div w:id="1769615951">
      <w:bodyDiv w:val="1"/>
      <w:marLeft w:val="0"/>
      <w:marRight w:val="0"/>
      <w:marTop w:val="0"/>
      <w:marBottom w:val="0"/>
      <w:divBdr>
        <w:top w:val="none" w:sz="0" w:space="0" w:color="auto"/>
        <w:left w:val="none" w:sz="0" w:space="0" w:color="auto"/>
        <w:bottom w:val="none" w:sz="0" w:space="0" w:color="auto"/>
        <w:right w:val="none" w:sz="0" w:space="0" w:color="auto"/>
      </w:divBdr>
    </w:div>
    <w:div w:id="1769930938">
      <w:bodyDiv w:val="1"/>
      <w:marLeft w:val="0"/>
      <w:marRight w:val="0"/>
      <w:marTop w:val="0"/>
      <w:marBottom w:val="0"/>
      <w:divBdr>
        <w:top w:val="none" w:sz="0" w:space="0" w:color="auto"/>
        <w:left w:val="none" w:sz="0" w:space="0" w:color="auto"/>
        <w:bottom w:val="none" w:sz="0" w:space="0" w:color="auto"/>
        <w:right w:val="none" w:sz="0" w:space="0" w:color="auto"/>
      </w:divBdr>
    </w:div>
    <w:div w:id="1770394863">
      <w:bodyDiv w:val="1"/>
      <w:marLeft w:val="0"/>
      <w:marRight w:val="0"/>
      <w:marTop w:val="0"/>
      <w:marBottom w:val="0"/>
      <w:divBdr>
        <w:top w:val="none" w:sz="0" w:space="0" w:color="auto"/>
        <w:left w:val="none" w:sz="0" w:space="0" w:color="auto"/>
        <w:bottom w:val="none" w:sz="0" w:space="0" w:color="auto"/>
        <w:right w:val="none" w:sz="0" w:space="0" w:color="auto"/>
      </w:divBdr>
    </w:div>
    <w:div w:id="1771050529">
      <w:bodyDiv w:val="1"/>
      <w:marLeft w:val="0"/>
      <w:marRight w:val="0"/>
      <w:marTop w:val="0"/>
      <w:marBottom w:val="0"/>
      <w:divBdr>
        <w:top w:val="none" w:sz="0" w:space="0" w:color="auto"/>
        <w:left w:val="none" w:sz="0" w:space="0" w:color="auto"/>
        <w:bottom w:val="none" w:sz="0" w:space="0" w:color="auto"/>
        <w:right w:val="none" w:sz="0" w:space="0" w:color="auto"/>
      </w:divBdr>
    </w:div>
    <w:div w:id="1771076514">
      <w:bodyDiv w:val="1"/>
      <w:marLeft w:val="0"/>
      <w:marRight w:val="0"/>
      <w:marTop w:val="0"/>
      <w:marBottom w:val="0"/>
      <w:divBdr>
        <w:top w:val="none" w:sz="0" w:space="0" w:color="auto"/>
        <w:left w:val="none" w:sz="0" w:space="0" w:color="auto"/>
        <w:bottom w:val="none" w:sz="0" w:space="0" w:color="auto"/>
        <w:right w:val="none" w:sz="0" w:space="0" w:color="auto"/>
      </w:divBdr>
    </w:div>
    <w:div w:id="1771581574">
      <w:bodyDiv w:val="1"/>
      <w:marLeft w:val="0"/>
      <w:marRight w:val="0"/>
      <w:marTop w:val="0"/>
      <w:marBottom w:val="0"/>
      <w:divBdr>
        <w:top w:val="none" w:sz="0" w:space="0" w:color="auto"/>
        <w:left w:val="none" w:sz="0" w:space="0" w:color="auto"/>
        <w:bottom w:val="none" w:sz="0" w:space="0" w:color="auto"/>
        <w:right w:val="none" w:sz="0" w:space="0" w:color="auto"/>
      </w:divBdr>
    </w:div>
    <w:div w:id="1772124396">
      <w:bodyDiv w:val="1"/>
      <w:marLeft w:val="0"/>
      <w:marRight w:val="0"/>
      <w:marTop w:val="0"/>
      <w:marBottom w:val="0"/>
      <w:divBdr>
        <w:top w:val="none" w:sz="0" w:space="0" w:color="auto"/>
        <w:left w:val="none" w:sz="0" w:space="0" w:color="auto"/>
        <w:bottom w:val="none" w:sz="0" w:space="0" w:color="auto"/>
        <w:right w:val="none" w:sz="0" w:space="0" w:color="auto"/>
      </w:divBdr>
    </w:div>
    <w:div w:id="1772778182">
      <w:bodyDiv w:val="1"/>
      <w:marLeft w:val="0"/>
      <w:marRight w:val="0"/>
      <w:marTop w:val="0"/>
      <w:marBottom w:val="0"/>
      <w:divBdr>
        <w:top w:val="none" w:sz="0" w:space="0" w:color="auto"/>
        <w:left w:val="none" w:sz="0" w:space="0" w:color="auto"/>
        <w:bottom w:val="none" w:sz="0" w:space="0" w:color="auto"/>
        <w:right w:val="none" w:sz="0" w:space="0" w:color="auto"/>
      </w:divBdr>
    </w:div>
    <w:div w:id="1773356399">
      <w:bodyDiv w:val="1"/>
      <w:marLeft w:val="0"/>
      <w:marRight w:val="0"/>
      <w:marTop w:val="0"/>
      <w:marBottom w:val="0"/>
      <w:divBdr>
        <w:top w:val="none" w:sz="0" w:space="0" w:color="auto"/>
        <w:left w:val="none" w:sz="0" w:space="0" w:color="auto"/>
        <w:bottom w:val="none" w:sz="0" w:space="0" w:color="auto"/>
        <w:right w:val="none" w:sz="0" w:space="0" w:color="auto"/>
      </w:divBdr>
    </w:div>
    <w:div w:id="1773471669">
      <w:bodyDiv w:val="1"/>
      <w:marLeft w:val="0"/>
      <w:marRight w:val="0"/>
      <w:marTop w:val="0"/>
      <w:marBottom w:val="0"/>
      <w:divBdr>
        <w:top w:val="none" w:sz="0" w:space="0" w:color="auto"/>
        <w:left w:val="none" w:sz="0" w:space="0" w:color="auto"/>
        <w:bottom w:val="none" w:sz="0" w:space="0" w:color="auto"/>
        <w:right w:val="none" w:sz="0" w:space="0" w:color="auto"/>
      </w:divBdr>
    </w:div>
    <w:div w:id="1774780514">
      <w:bodyDiv w:val="1"/>
      <w:marLeft w:val="0"/>
      <w:marRight w:val="0"/>
      <w:marTop w:val="0"/>
      <w:marBottom w:val="0"/>
      <w:divBdr>
        <w:top w:val="none" w:sz="0" w:space="0" w:color="auto"/>
        <w:left w:val="none" w:sz="0" w:space="0" w:color="auto"/>
        <w:bottom w:val="none" w:sz="0" w:space="0" w:color="auto"/>
        <w:right w:val="none" w:sz="0" w:space="0" w:color="auto"/>
      </w:divBdr>
    </w:div>
    <w:div w:id="1775007462">
      <w:bodyDiv w:val="1"/>
      <w:marLeft w:val="0"/>
      <w:marRight w:val="0"/>
      <w:marTop w:val="0"/>
      <w:marBottom w:val="0"/>
      <w:divBdr>
        <w:top w:val="none" w:sz="0" w:space="0" w:color="auto"/>
        <w:left w:val="none" w:sz="0" w:space="0" w:color="auto"/>
        <w:bottom w:val="none" w:sz="0" w:space="0" w:color="auto"/>
        <w:right w:val="none" w:sz="0" w:space="0" w:color="auto"/>
      </w:divBdr>
    </w:div>
    <w:div w:id="1775058334">
      <w:bodyDiv w:val="1"/>
      <w:marLeft w:val="0"/>
      <w:marRight w:val="0"/>
      <w:marTop w:val="0"/>
      <w:marBottom w:val="0"/>
      <w:divBdr>
        <w:top w:val="none" w:sz="0" w:space="0" w:color="auto"/>
        <w:left w:val="none" w:sz="0" w:space="0" w:color="auto"/>
        <w:bottom w:val="none" w:sz="0" w:space="0" w:color="auto"/>
        <w:right w:val="none" w:sz="0" w:space="0" w:color="auto"/>
      </w:divBdr>
    </w:div>
    <w:div w:id="1775831017">
      <w:bodyDiv w:val="1"/>
      <w:marLeft w:val="0"/>
      <w:marRight w:val="0"/>
      <w:marTop w:val="0"/>
      <w:marBottom w:val="0"/>
      <w:divBdr>
        <w:top w:val="none" w:sz="0" w:space="0" w:color="auto"/>
        <w:left w:val="none" w:sz="0" w:space="0" w:color="auto"/>
        <w:bottom w:val="none" w:sz="0" w:space="0" w:color="auto"/>
        <w:right w:val="none" w:sz="0" w:space="0" w:color="auto"/>
      </w:divBdr>
    </w:div>
    <w:div w:id="1776052971">
      <w:bodyDiv w:val="1"/>
      <w:marLeft w:val="0"/>
      <w:marRight w:val="0"/>
      <w:marTop w:val="0"/>
      <w:marBottom w:val="0"/>
      <w:divBdr>
        <w:top w:val="none" w:sz="0" w:space="0" w:color="auto"/>
        <w:left w:val="none" w:sz="0" w:space="0" w:color="auto"/>
        <w:bottom w:val="none" w:sz="0" w:space="0" w:color="auto"/>
        <w:right w:val="none" w:sz="0" w:space="0" w:color="auto"/>
      </w:divBdr>
    </w:div>
    <w:div w:id="1779333274">
      <w:bodyDiv w:val="1"/>
      <w:marLeft w:val="0"/>
      <w:marRight w:val="0"/>
      <w:marTop w:val="0"/>
      <w:marBottom w:val="0"/>
      <w:divBdr>
        <w:top w:val="none" w:sz="0" w:space="0" w:color="auto"/>
        <w:left w:val="none" w:sz="0" w:space="0" w:color="auto"/>
        <w:bottom w:val="none" w:sz="0" w:space="0" w:color="auto"/>
        <w:right w:val="none" w:sz="0" w:space="0" w:color="auto"/>
      </w:divBdr>
    </w:div>
    <w:div w:id="1779371747">
      <w:bodyDiv w:val="1"/>
      <w:marLeft w:val="0"/>
      <w:marRight w:val="0"/>
      <w:marTop w:val="0"/>
      <w:marBottom w:val="0"/>
      <w:divBdr>
        <w:top w:val="none" w:sz="0" w:space="0" w:color="auto"/>
        <w:left w:val="none" w:sz="0" w:space="0" w:color="auto"/>
        <w:bottom w:val="none" w:sz="0" w:space="0" w:color="auto"/>
        <w:right w:val="none" w:sz="0" w:space="0" w:color="auto"/>
      </w:divBdr>
    </w:div>
    <w:div w:id="1779597205">
      <w:bodyDiv w:val="1"/>
      <w:marLeft w:val="0"/>
      <w:marRight w:val="0"/>
      <w:marTop w:val="0"/>
      <w:marBottom w:val="0"/>
      <w:divBdr>
        <w:top w:val="none" w:sz="0" w:space="0" w:color="auto"/>
        <w:left w:val="none" w:sz="0" w:space="0" w:color="auto"/>
        <w:bottom w:val="none" w:sz="0" w:space="0" w:color="auto"/>
        <w:right w:val="none" w:sz="0" w:space="0" w:color="auto"/>
      </w:divBdr>
    </w:div>
    <w:div w:id="1782333173">
      <w:bodyDiv w:val="1"/>
      <w:marLeft w:val="0"/>
      <w:marRight w:val="0"/>
      <w:marTop w:val="0"/>
      <w:marBottom w:val="0"/>
      <w:divBdr>
        <w:top w:val="none" w:sz="0" w:space="0" w:color="auto"/>
        <w:left w:val="none" w:sz="0" w:space="0" w:color="auto"/>
        <w:bottom w:val="none" w:sz="0" w:space="0" w:color="auto"/>
        <w:right w:val="none" w:sz="0" w:space="0" w:color="auto"/>
      </w:divBdr>
    </w:div>
    <w:div w:id="1782603347">
      <w:bodyDiv w:val="1"/>
      <w:marLeft w:val="0"/>
      <w:marRight w:val="0"/>
      <w:marTop w:val="0"/>
      <w:marBottom w:val="0"/>
      <w:divBdr>
        <w:top w:val="none" w:sz="0" w:space="0" w:color="auto"/>
        <w:left w:val="none" w:sz="0" w:space="0" w:color="auto"/>
        <w:bottom w:val="none" w:sz="0" w:space="0" w:color="auto"/>
        <w:right w:val="none" w:sz="0" w:space="0" w:color="auto"/>
      </w:divBdr>
    </w:div>
    <w:div w:id="1782871682">
      <w:bodyDiv w:val="1"/>
      <w:marLeft w:val="0"/>
      <w:marRight w:val="0"/>
      <w:marTop w:val="0"/>
      <w:marBottom w:val="0"/>
      <w:divBdr>
        <w:top w:val="none" w:sz="0" w:space="0" w:color="auto"/>
        <w:left w:val="none" w:sz="0" w:space="0" w:color="auto"/>
        <w:bottom w:val="none" w:sz="0" w:space="0" w:color="auto"/>
        <w:right w:val="none" w:sz="0" w:space="0" w:color="auto"/>
      </w:divBdr>
    </w:div>
    <w:div w:id="1783647588">
      <w:bodyDiv w:val="1"/>
      <w:marLeft w:val="0"/>
      <w:marRight w:val="0"/>
      <w:marTop w:val="0"/>
      <w:marBottom w:val="0"/>
      <w:divBdr>
        <w:top w:val="none" w:sz="0" w:space="0" w:color="auto"/>
        <w:left w:val="none" w:sz="0" w:space="0" w:color="auto"/>
        <w:bottom w:val="none" w:sz="0" w:space="0" w:color="auto"/>
        <w:right w:val="none" w:sz="0" w:space="0" w:color="auto"/>
      </w:divBdr>
    </w:div>
    <w:div w:id="1784231005">
      <w:bodyDiv w:val="1"/>
      <w:marLeft w:val="0"/>
      <w:marRight w:val="0"/>
      <w:marTop w:val="0"/>
      <w:marBottom w:val="0"/>
      <w:divBdr>
        <w:top w:val="none" w:sz="0" w:space="0" w:color="auto"/>
        <w:left w:val="none" w:sz="0" w:space="0" w:color="auto"/>
        <w:bottom w:val="none" w:sz="0" w:space="0" w:color="auto"/>
        <w:right w:val="none" w:sz="0" w:space="0" w:color="auto"/>
      </w:divBdr>
    </w:div>
    <w:div w:id="1785076129">
      <w:bodyDiv w:val="1"/>
      <w:marLeft w:val="0"/>
      <w:marRight w:val="0"/>
      <w:marTop w:val="0"/>
      <w:marBottom w:val="0"/>
      <w:divBdr>
        <w:top w:val="none" w:sz="0" w:space="0" w:color="auto"/>
        <w:left w:val="none" w:sz="0" w:space="0" w:color="auto"/>
        <w:bottom w:val="none" w:sz="0" w:space="0" w:color="auto"/>
        <w:right w:val="none" w:sz="0" w:space="0" w:color="auto"/>
      </w:divBdr>
    </w:div>
    <w:div w:id="1785270695">
      <w:bodyDiv w:val="1"/>
      <w:marLeft w:val="0"/>
      <w:marRight w:val="0"/>
      <w:marTop w:val="0"/>
      <w:marBottom w:val="0"/>
      <w:divBdr>
        <w:top w:val="none" w:sz="0" w:space="0" w:color="auto"/>
        <w:left w:val="none" w:sz="0" w:space="0" w:color="auto"/>
        <w:bottom w:val="none" w:sz="0" w:space="0" w:color="auto"/>
        <w:right w:val="none" w:sz="0" w:space="0" w:color="auto"/>
      </w:divBdr>
    </w:div>
    <w:div w:id="1785348807">
      <w:bodyDiv w:val="1"/>
      <w:marLeft w:val="0"/>
      <w:marRight w:val="0"/>
      <w:marTop w:val="0"/>
      <w:marBottom w:val="0"/>
      <w:divBdr>
        <w:top w:val="none" w:sz="0" w:space="0" w:color="auto"/>
        <w:left w:val="none" w:sz="0" w:space="0" w:color="auto"/>
        <w:bottom w:val="none" w:sz="0" w:space="0" w:color="auto"/>
        <w:right w:val="none" w:sz="0" w:space="0" w:color="auto"/>
      </w:divBdr>
    </w:div>
    <w:div w:id="1785808422">
      <w:bodyDiv w:val="1"/>
      <w:marLeft w:val="0"/>
      <w:marRight w:val="0"/>
      <w:marTop w:val="0"/>
      <w:marBottom w:val="0"/>
      <w:divBdr>
        <w:top w:val="none" w:sz="0" w:space="0" w:color="auto"/>
        <w:left w:val="none" w:sz="0" w:space="0" w:color="auto"/>
        <w:bottom w:val="none" w:sz="0" w:space="0" w:color="auto"/>
        <w:right w:val="none" w:sz="0" w:space="0" w:color="auto"/>
      </w:divBdr>
    </w:div>
    <w:div w:id="1786345136">
      <w:bodyDiv w:val="1"/>
      <w:marLeft w:val="0"/>
      <w:marRight w:val="0"/>
      <w:marTop w:val="0"/>
      <w:marBottom w:val="0"/>
      <w:divBdr>
        <w:top w:val="none" w:sz="0" w:space="0" w:color="auto"/>
        <w:left w:val="none" w:sz="0" w:space="0" w:color="auto"/>
        <w:bottom w:val="none" w:sz="0" w:space="0" w:color="auto"/>
        <w:right w:val="none" w:sz="0" w:space="0" w:color="auto"/>
      </w:divBdr>
    </w:div>
    <w:div w:id="1788156213">
      <w:bodyDiv w:val="1"/>
      <w:marLeft w:val="0"/>
      <w:marRight w:val="0"/>
      <w:marTop w:val="0"/>
      <w:marBottom w:val="0"/>
      <w:divBdr>
        <w:top w:val="none" w:sz="0" w:space="0" w:color="auto"/>
        <w:left w:val="none" w:sz="0" w:space="0" w:color="auto"/>
        <w:bottom w:val="none" w:sz="0" w:space="0" w:color="auto"/>
        <w:right w:val="none" w:sz="0" w:space="0" w:color="auto"/>
      </w:divBdr>
    </w:div>
    <w:div w:id="1788502278">
      <w:bodyDiv w:val="1"/>
      <w:marLeft w:val="0"/>
      <w:marRight w:val="0"/>
      <w:marTop w:val="0"/>
      <w:marBottom w:val="0"/>
      <w:divBdr>
        <w:top w:val="none" w:sz="0" w:space="0" w:color="auto"/>
        <w:left w:val="none" w:sz="0" w:space="0" w:color="auto"/>
        <w:bottom w:val="none" w:sz="0" w:space="0" w:color="auto"/>
        <w:right w:val="none" w:sz="0" w:space="0" w:color="auto"/>
      </w:divBdr>
    </w:div>
    <w:div w:id="1790082753">
      <w:bodyDiv w:val="1"/>
      <w:marLeft w:val="0"/>
      <w:marRight w:val="0"/>
      <w:marTop w:val="0"/>
      <w:marBottom w:val="0"/>
      <w:divBdr>
        <w:top w:val="none" w:sz="0" w:space="0" w:color="auto"/>
        <w:left w:val="none" w:sz="0" w:space="0" w:color="auto"/>
        <w:bottom w:val="none" w:sz="0" w:space="0" w:color="auto"/>
        <w:right w:val="none" w:sz="0" w:space="0" w:color="auto"/>
      </w:divBdr>
    </w:div>
    <w:div w:id="1794251354">
      <w:bodyDiv w:val="1"/>
      <w:marLeft w:val="0"/>
      <w:marRight w:val="0"/>
      <w:marTop w:val="0"/>
      <w:marBottom w:val="0"/>
      <w:divBdr>
        <w:top w:val="none" w:sz="0" w:space="0" w:color="auto"/>
        <w:left w:val="none" w:sz="0" w:space="0" w:color="auto"/>
        <w:bottom w:val="none" w:sz="0" w:space="0" w:color="auto"/>
        <w:right w:val="none" w:sz="0" w:space="0" w:color="auto"/>
      </w:divBdr>
    </w:div>
    <w:div w:id="1794665025">
      <w:bodyDiv w:val="1"/>
      <w:marLeft w:val="0"/>
      <w:marRight w:val="0"/>
      <w:marTop w:val="0"/>
      <w:marBottom w:val="0"/>
      <w:divBdr>
        <w:top w:val="none" w:sz="0" w:space="0" w:color="auto"/>
        <w:left w:val="none" w:sz="0" w:space="0" w:color="auto"/>
        <w:bottom w:val="none" w:sz="0" w:space="0" w:color="auto"/>
        <w:right w:val="none" w:sz="0" w:space="0" w:color="auto"/>
      </w:divBdr>
    </w:div>
    <w:div w:id="1794669968">
      <w:bodyDiv w:val="1"/>
      <w:marLeft w:val="0"/>
      <w:marRight w:val="0"/>
      <w:marTop w:val="0"/>
      <w:marBottom w:val="0"/>
      <w:divBdr>
        <w:top w:val="none" w:sz="0" w:space="0" w:color="auto"/>
        <w:left w:val="none" w:sz="0" w:space="0" w:color="auto"/>
        <w:bottom w:val="none" w:sz="0" w:space="0" w:color="auto"/>
        <w:right w:val="none" w:sz="0" w:space="0" w:color="auto"/>
      </w:divBdr>
    </w:div>
    <w:div w:id="1794860161">
      <w:bodyDiv w:val="1"/>
      <w:marLeft w:val="0"/>
      <w:marRight w:val="0"/>
      <w:marTop w:val="0"/>
      <w:marBottom w:val="0"/>
      <w:divBdr>
        <w:top w:val="none" w:sz="0" w:space="0" w:color="auto"/>
        <w:left w:val="none" w:sz="0" w:space="0" w:color="auto"/>
        <w:bottom w:val="none" w:sz="0" w:space="0" w:color="auto"/>
        <w:right w:val="none" w:sz="0" w:space="0" w:color="auto"/>
      </w:divBdr>
    </w:div>
    <w:div w:id="1795439213">
      <w:bodyDiv w:val="1"/>
      <w:marLeft w:val="0"/>
      <w:marRight w:val="0"/>
      <w:marTop w:val="0"/>
      <w:marBottom w:val="0"/>
      <w:divBdr>
        <w:top w:val="none" w:sz="0" w:space="0" w:color="auto"/>
        <w:left w:val="none" w:sz="0" w:space="0" w:color="auto"/>
        <w:bottom w:val="none" w:sz="0" w:space="0" w:color="auto"/>
        <w:right w:val="none" w:sz="0" w:space="0" w:color="auto"/>
      </w:divBdr>
    </w:div>
    <w:div w:id="1795560685">
      <w:bodyDiv w:val="1"/>
      <w:marLeft w:val="0"/>
      <w:marRight w:val="0"/>
      <w:marTop w:val="0"/>
      <w:marBottom w:val="0"/>
      <w:divBdr>
        <w:top w:val="none" w:sz="0" w:space="0" w:color="auto"/>
        <w:left w:val="none" w:sz="0" w:space="0" w:color="auto"/>
        <w:bottom w:val="none" w:sz="0" w:space="0" w:color="auto"/>
        <w:right w:val="none" w:sz="0" w:space="0" w:color="auto"/>
      </w:divBdr>
    </w:div>
    <w:div w:id="1796369578">
      <w:bodyDiv w:val="1"/>
      <w:marLeft w:val="0"/>
      <w:marRight w:val="0"/>
      <w:marTop w:val="0"/>
      <w:marBottom w:val="0"/>
      <w:divBdr>
        <w:top w:val="none" w:sz="0" w:space="0" w:color="auto"/>
        <w:left w:val="none" w:sz="0" w:space="0" w:color="auto"/>
        <w:bottom w:val="none" w:sz="0" w:space="0" w:color="auto"/>
        <w:right w:val="none" w:sz="0" w:space="0" w:color="auto"/>
      </w:divBdr>
    </w:div>
    <w:div w:id="1798058653">
      <w:bodyDiv w:val="1"/>
      <w:marLeft w:val="0"/>
      <w:marRight w:val="0"/>
      <w:marTop w:val="0"/>
      <w:marBottom w:val="0"/>
      <w:divBdr>
        <w:top w:val="none" w:sz="0" w:space="0" w:color="auto"/>
        <w:left w:val="none" w:sz="0" w:space="0" w:color="auto"/>
        <w:bottom w:val="none" w:sz="0" w:space="0" w:color="auto"/>
        <w:right w:val="none" w:sz="0" w:space="0" w:color="auto"/>
      </w:divBdr>
    </w:div>
    <w:div w:id="1798452563">
      <w:bodyDiv w:val="1"/>
      <w:marLeft w:val="0"/>
      <w:marRight w:val="0"/>
      <w:marTop w:val="0"/>
      <w:marBottom w:val="0"/>
      <w:divBdr>
        <w:top w:val="none" w:sz="0" w:space="0" w:color="auto"/>
        <w:left w:val="none" w:sz="0" w:space="0" w:color="auto"/>
        <w:bottom w:val="none" w:sz="0" w:space="0" w:color="auto"/>
        <w:right w:val="none" w:sz="0" w:space="0" w:color="auto"/>
      </w:divBdr>
    </w:div>
    <w:div w:id="1799494963">
      <w:bodyDiv w:val="1"/>
      <w:marLeft w:val="0"/>
      <w:marRight w:val="0"/>
      <w:marTop w:val="0"/>
      <w:marBottom w:val="0"/>
      <w:divBdr>
        <w:top w:val="none" w:sz="0" w:space="0" w:color="auto"/>
        <w:left w:val="none" w:sz="0" w:space="0" w:color="auto"/>
        <w:bottom w:val="none" w:sz="0" w:space="0" w:color="auto"/>
        <w:right w:val="none" w:sz="0" w:space="0" w:color="auto"/>
      </w:divBdr>
    </w:div>
    <w:div w:id="1799685010">
      <w:bodyDiv w:val="1"/>
      <w:marLeft w:val="0"/>
      <w:marRight w:val="0"/>
      <w:marTop w:val="0"/>
      <w:marBottom w:val="0"/>
      <w:divBdr>
        <w:top w:val="none" w:sz="0" w:space="0" w:color="auto"/>
        <w:left w:val="none" w:sz="0" w:space="0" w:color="auto"/>
        <w:bottom w:val="none" w:sz="0" w:space="0" w:color="auto"/>
        <w:right w:val="none" w:sz="0" w:space="0" w:color="auto"/>
      </w:divBdr>
    </w:div>
    <w:div w:id="1802729748">
      <w:bodyDiv w:val="1"/>
      <w:marLeft w:val="0"/>
      <w:marRight w:val="0"/>
      <w:marTop w:val="0"/>
      <w:marBottom w:val="0"/>
      <w:divBdr>
        <w:top w:val="none" w:sz="0" w:space="0" w:color="auto"/>
        <w:left w:val="none" w:sz="0" w:space="0" w:color="auto"/>
        <w:bottom w:val="none" w:sz="0" w:space="0" w:color="auto"/>
        <w:right w:val="none" w:sz="0" w:space="0" w:color="auto"/>
      </w:divBdr>
    </w:div>
    <w:div w:id="1803882848">
      <w:bodyDiv w:val="1"/>
      <w:marLeft w:val="0"/>
      <w:marRight w:val="0"/>
      <w:marTop w:val="0"/>
      <w:marBottom w:val="0"/>
      <w:divBdr>
        <w:top w:val="none" w:sz="0" w:space="0" w:color="auto"/>
        <w:left w:val="none" w:sz="0" w:space="0" w:color="auto"/>
        <w:bottom w:val="none" w:sz="0" w:space="0" w:color="auto"/>
        <w:right w:val="none" w:sz="0" w:space="0" w:color="auto"/>
      </w:divBdr>
    </w:div>
    <w:div w:id="1803887848">
      <w:bodyDiv w:val="1"/>
      <w:marLeft w:val="0"/>
      <w:marRight w:val="0"/>
      <w:marTop w:val="0"/>
      <w:marBottom w:val="0"/>
      <w:divBdr>
        <w:top w:val="none" w:sz="0" w:space="0" w:color="auto"/>
        <w:left w:val="none" w:sz="0" w:space="0" w:color="auto"/>
        <w:bottom w:val="none" w:sz="0" w:space="0" w:color="auto"/>
        <w:right w:val="none" w:sz="0" w:space="0" w:color="auto"/>
      </w:divBdr>
    </w:div>
    <w:div w:id="1804232305">
      <w:bodyDiv w:val="1"/>
      <w:marLeft w:val="0"/>
      <w:marRight w:val="0"/>
      <w:marTop w:val="0"/>
      <w:marBottom w:val="0"/>
      <w:divBdr>
        <w:top w:val="none" w:sz="0" w:space="0" w:color="auto"/>
        <w:left w:val="none" w:sz="0" w:space="0" w:color="auto"/>
        <w:bottom w:val="none" w:sz="0" w:space="0" w:color="auto"/>
        <w:right w:val="none" w:sz="0" w:space="0" w:color="auto"/>
      </w:divBdr>
    </w:div>
    <w:div w:id="1804537539">
      <w:bodyDiv w:val="1"/>
      <w:marLeft w:val="0"/>
      <w:marRight w:val="0"/>
      <w:marTop w:val="0"/>
      <w:marBottom w:val="0"/>
      <w:divBdr>
        <w:top w:val="none" w:sz="0" w:space="0" w:color="auto"/>
        <w:left w:val="none" w:sz="0" w:space="0" w:color="auto"/>
        <w:bottom w:val="none" w:sz="0" w:space="0" w:color="auto"/>
        <w:right w:val="none" w:sz="0" w:space="0" w:color="auto"/>
      </w:divBdr>
    </w:div>
    <w:div w:id="1804690353">
      <w:bodyDiv w:val="1"/>
      <w:marLeft w:val="0"/>
      <w:marRight w:val="0"/>
      <w:marTop w:val="0"/>
      <w:marBottom w:val="0"/>
      <w:divBdr>
        <w:top w:val="none" w:sz="0" w:space="0" w:color="auto"/>
        <w:left w:val="none" w:sz="0" w:space="0" w:color="auto"/>
        <w:bottom w:val="none" w:sz="0" w:space="0" w:color="auto"/>
        <w:right w:val="none" w:sz="0" w:space="0" w:color="auto"/>
      </w:divBdr>
    </w:div>
    <w:div w:id="1805197663">
      <w:bodyDiv w:val="1"/>
      <w:marLeft w:val="0"/>
      <w:marRight w:val="0"/>
      <w:marTop w:val="0"/>
      <w:marBottom w:val="0"/>
      <w:divBdr>
        <w:top w:val="none" w:sz="0" w:space="0" w:color="auto"/>
        <w:left w:val="none" w:sz="0" w:space="0" w:color="auto"/>
        <w:bottom w:val="none" w:sz="0" w:space="0" w:color="auto"/>
        <w:right w:val="none" w:sz="0" w:space="0" w:color="auto"/>
      </w:divBdr>
    </w:div>
    <w:div w:id="1805387019">
      <w:bodyDiv w:val="1"/>
      <w:marLeft w:val="0"/>
      <w:marRight w:val="0"/>
      <w:marTop w:val="0"/>
      <w:marBottom w:val="0"/>
      <w:divBdr>
        <w:top w:val="none" w:sz="0" w:space="0" w:color="auto"/>
        <w:left w:val="none" w:sz="0" w:space="0" w:color="auto"/>
        <w:bottom w:val="none" w:sz="0" w:space="0" w:color="auto"/>
        <w:right w:val="none" w:sz="0" w:space="0" w:color="auto"/>
      </w:divBdr>
    </w:div>
    <w:div w:id="1806702822">
      <w:bodyDiv w:val="1"/>
      <w:marLeft w:val="0"/>
      <w:marRight w:val="0"/>
      <w:marTop w:val="0"/>
      <w:marBottom w:val="0"/>
      <w:divBdr>
        <w:top w:val="none" w:sz="0" w:space="0" w:color="auto"/>
        <w:left w:val="none" w:sz="0" w:space="0" w:color="auto"/>
        <w:bottom w:val="none" w:sz="0" w:space="0" w:color="auto"/>
        <w:right w:val="none" w:sz="0" w:space="0" w:color="auto"/>
      </w:divBdr>
    </w:div>
    <w:div w:id="1808162697">
      <w:bodyDiv w:val="1"/>
      <w:marLeft w:val="0"/>
      <w:marRight w:val="0"/>
      <w:marTop w:val="0"/>
      <w:marBottom w:val="0"/>
      <w:divBdr>
        <w:top w:val="none" w:sz="0" w:space="0" w:color="auto"/>
        <w:left w:val="none" w:sz="0" w:space="0" w:color="auto"/>
        <w:bottom w:val="none" w:sz="0" w:space="0" w:color="auto"/>
        <w:right w:val="none" w:sz="0" w:space="0" w:color="auto"/>
      </w:divBdr>
    </w:div>
    <w:div w:id="1808665132">
      <w:bodyDiv w:val="1"/>
      <w:marLeft w:val="0"/>
      <w:marRight w:val="0"/>
      <w:marTop w:val="0"/>
      <w:marBottom w:val="0"/>
      <w:divBdr>
        <w:top w:val="none" w:sz="0" w:space="0" w:color="auto"/>
        <w:left w:val="none" w:sz="0" w:space="0" w:color="auto"/>
        <w:bottom w:val="none" w:sz="0" w:space="0" w:color="auto"/>
        <w:right w:val="none" w:sz="0" w:space="0" w:color="auto"/>
      </w:divBdr>
    </w:div>
    <w:div w:id="1809592487">
      <w:bodyDiv w:val="1"/>
      <w:marLeft w:val="0"/>
      <w:marRight w:val="0"/>
      <w:marTop w:val="0"/>
      <w:marBottom w:val="0"/>
      <w:divBdr>
        <w:top w:val="none" w:sz="0" w:space="0" w:color="auto"/>
        <w:left w:val="none" w:sz="0" w:space="0" w:color="auto"/>
        <w:bottom w:val="none" w:sz="0" w:space="0" w:color="auto"/>
        <w:right w:val="none" w:sz="0" w:space="0" w:color="auto"/>
      </w:divBdr>
    </w:div>
    <w:div w:id="1812599555">
      <w:bodyDiv w:val="1"/>
      <w:marLeft w:val="0"/>
      <w:marRight w:val="0"/>
      <w:marTop w:val="0"/>
      <w:marBottom w:val="0"/>
      <w:divBdr>
        <w:top w:val="none" w:sz="0" w:space="0" w:color="auto"/>
        <w:left w:val="none" w:sz="0" w:space="0" w:color="auto"/>
        <w:bottom w:val="none" w:sz="0" w:space="0" w:color="auto"/>
        <w:right w:val="none" w:sz="0" w:space="0" w:color="auto"/>
      </w:divBdr>
    </w:div>
    <w:div w:id="1812944153">
      <w:bodyDiv w:val="1"/>
      <w:marLeft w:val="0"/>
      <w:marRight w:val="0"/>
      <w:marTop w:val="0"/>
      <w:marBottom w:val="0"/>
      <w:divBdr>
        <w:top w:val="none" w:sz="0" w:space="0" w:color="auto"/>
        <w:left w:val="none" w:sz="0" w:space="0" w:color="auto"/>
        <w:bottom w:val="none" w:sz="0" w:space="0" w:color="auto"/>
        <w:right w:val="none" w:sz="0" w:space="0" w:color="auto"/>
      </w:divBdr>
    </w:div>
    <w:div w:id="1813643291">
      <w:bodyDiv w:val="1"/>
      <w:marLeft w:val="0"/>
      <w:marRight w:val="0"/>
      <w:marTop w:val="0"/>
      <w:marBottom w:val="0"/>
      <w:divBdr>
        <w:top w:val="none" w:sz="0" w:space="0" w:color="auto"/>
        <w:left w:val="none" w:sz="0" w:space="0" w:color="auto"/>
        <w:bottom w:val="none" w:sz="0" w:space="0" w:color="auto"/>
        <w:right w:val="none" w:sz="0" w:space="0" w:color="auto"/>
      </w:divBdr>
    </w:div>
    <w:div w:id="1813910503">
      <w:bodyDiv w:val="1"/>
      <w:marLeft w:val="0"/>
      <w:marRight w:val="0"/>
      <w:marTop w:val="0"/>
      <w:marBottom w:val="0"/>
      <w:divBdr>
        <w:top w:val="none" w:sz="0" w:space="0" w:color="auto"/>
        <w:left w:val="none" w:sz="0" w:space="0" w:color="auto"/>
        <w:bottom w:val="none" w:sz="0" w:space="0" w:color="auto"/>
        <w:right w:val="none" w:sz="0" w:space="0" w:color="auto"/>
      </w:divBdr>
    </w:div>
    <w:div w:id="1815104210">
      <w:bodyDiv w:val="1"/>
      <w:marLeft w:val="0"/>
      <w:marRight w:val="0"/>
      <w:marTop w:val="0"/>
      <w:marBottom w:val="0"/>
      <w:divBdr>
        <w:top w:val="none" w:sz="0" w:space="0" w:color="auto"/>
        <w:left w:val="none" w:sz="0" w:space="0" w:color="auto"/>
        <w:bottom w:val="none" w:sz="0" w:space="0" w:color="auto"/>
        <w:right w:val="none" w:sz="0" w:space="0" w:color="auto"/>
      </w:divBdr>
    </w:div>
    <w:div w:id="1815445253">
      <w:bodyDiv w:val="1"/>
      <w:marLeft w:val="0"/>
      <w:marRight w:val="0"/>
      <w:marTop w:val="0"/>
      <w:marBottom w:val="0"/>
      <w:divBdr>
        <w:top w:val="none" w:sz="0" w:space="0" w:color="auto"/>
        <w:left w:val="none" w:sz="0" w:space="0" w:color="auto"/>
        <w:bottom w:val="none" w:sz="0" w:space="0" w:color="auto"/>
        <w:right w:val="none" w:sz="0" w:space="0" w:color="auto"/>
      </w:divBdr>
    </w:div>
    <w:div w:id="1815566017">
      <w:bodyDiv w:val="1"/>
      <w:marLeft w:val="0"/>
      <w:marRight w:val="0"/>
      <w:marTop w:val="0"/>
      <w:marBottom w:val="0"/>
      <w:divBdr>
        <w:top w:val="none" w:sz="0" w:space="0" w:color="auto"/>
        <w:left w:val="none" w:sz="0" w:space="0" w:color="auto"/>
        <w:bottom w:val="none" w:sz="0" w:space="0" w:color="auto"/>
        <w:right w:val="none" w:sz="0" w:space="0" w:color="auto"/>
      </w:divBdr>
    </w:div>
    <w:div w:id="1816140247">
      <w:bodyDiv w:val="1"/>
      <w:marLeft w:val="0"/>
      <w:marRight w:val="0"/>
      <w:marTop w:val="0"/>
      <w:marBottom w:val="0"/>
      <w:divBdr>
        <w:top w:val="none" w:sz="0" w:space="0" w:color="auto"/>
        <w:left w:val="none" w:sz="0" w:space="0" w:color="auto"/>
        <w:bottom w:val="none" w:sz="0" w:space="0" w:color="auto"/>
        <w:right w:val="none" w:sz="0" w:space="0" w:color="auto"/>
      </w:divBdr>
    </w:div>
    <w:div w:id="1816142534">
      <w:bodyDiv w:val="1"/>
      <w:marLeft w:val="0"/>
      <w:marRight w:val="0"/>
      <w:marTop w:val="0"/>
      <w:marBottom w:val="0"/>
      <w:divBdr>
        <w:top w:val="none" w:sz="0" w:space="0" w:color="auto"/>
        <w:left w:val="none" w:sz="0" w:space="0" w:color="auto"/>
        <w:bottom w:val="none" w:sz="0" w:space="0" w:color="auto"/>
        <w:right w:val="none" w:sz="0" w:space="0" w:color="auto"/>
      </w:divBdr>
    </w:div>
    <w:div w:id="1817527625">
      <w:bodyDiv w:val="1"/>
      <w:marLeft w:val="0"/>
      <w:marRight w:val="0"/>
      <w:marTop w:val="0"/>
      <w:marBottom w:val="0"/>
      <w:divBdr>
        <w:top w:val="none" w:sz="0" w:space="0" w:color="auto"/>
        <w:left w:val="none" w:sz="0" w:space="0" w:color="auto"/>
        <w:bottom w:val="none" w:sz="0" w:space="0" w:color="auto"/>
        <w:right w:val="none" w:sz="0" w:space="0" w:color="auto"/>
      </w:divBdr>
    </w:div>
    <w:div w:id="1818842704">
      <w:bodyDiv w:val="1"/>
      <w:marLeft w:val="0"/>
      <w:marRight w:val="0"/>
      <w:marTop w:val="0"/>
      <w:marBottom w:val="0"/>
      <w:divBdr>
        <w:top w:val="none" w:sz="0" w:space="0" w:color="auto"/>
        <w:left w:val="none" w:sz="0" w:space="0" w:color="auto"/>
        <w:bottom w:val="none" w:sz="0" w:space="0" w:color="auto"/>
        <w:right w:val="none" w:sz="0" w:space="0" w:color="auto"/>
      </w:divBdr>
    </w:div>
    <w:div w:id="1822119909">
      <w:bodyDiv w:val="1"/>
      <w:marLeft w:val="0"/>
      <w:marRight w:val="0"/>
      <w:marTop w:val="0"/>
      <w:marBottom w:val="0"/>
      <w:divBdr>
        <w:top w:val="none" w:sz="0" w:space="0" w:color="auto"/>
        <w:left w:val="none" w:sz="0" w:space="0" w:color="auto"/>
        <w:bottom w:val="none" w:sz="0" w:space="0" w:color="auto"/>
        <w:right w:val="none" w:sz="0" w:space="0" w:color="auto"/>
      </w:divBdr>
    </w:div>
    <w:div w:id="1822506350">
      <w:bodyDiv w:val="1"/>
      <w:marLeft w:val="0"/>
      <w:marRight w:val="0"/>
      <w:marTop w:val="0"/>
      <w:marBottom w:val="0"/>
      <w:divBdr>
        <w:top w:val="none" w:sz="0" w:space="0" w:color="auto"/>
        <w:left w:val="none" w:sz="0" w:space="0" w:color="auto"/>
        <w:bottom w:val="none" w:sz="0" w:space="0" w:color="auto"/>
        <w:right w:val="none" w:sz="0" w:space="0" w:color="auto"/>
      </w:divBdr>
    </w:div>
    <w:div w:id="1823347593">
      <w:bodyDiv w:val="1"/>
      <w:marLeft w:val="0"/>
      <w:marRight w:val="0"/>
      <w:marTop w:val="0"/>
      <w:marBottom w:val="0"/>
      <w:divBdr>
        <w:top w:val="none" w:sz="0" w:space="0" w:color="auto"/>
        <w:left w:val="none" w:sz="0" w:space="0" w:color="auto"/>
        <w:bottom w:val="none" w:sz="0" w:space="0" w:color="auto"/>
        <w:right w:val="none" w:sz="0" w:space="0" w:color="auto"/>
      </w:divBdr>
    </w:div>
    <w:div w:id="1823348380">
      <w:bodyDiv w:val="1"/>
      <w:marLeft w:val="0"/>
      <w:marRight w:val="0"/>
      <w:marTop w:val="0"/>
      <w:marBottom w:val="0"/>
      <w:divBdr>
        <w:top w:val="none" w:sz="0" w:space="0" w:color="auto"/>
        <w:left w:val="none" w:sz="0" w:space="0" w:color="auto"/>
        <w:bottom w:val="none" w:sz="0" w:space="0" w:color="auto"/>
        <w:right w:val="none" w:sz="0" w:space="0" w:color="auto"/>
      </w:divBdr>
    </w:div>
    <w:div w:id="1824661756">
      <w:bodyDiv w:val="1"/>
      <w:marLeft w:val="0"/>
      <w:marRight w:val="0"/>
      <w:marTop w:val="0"/>
      <w:marBottom w:val="0"/>
      <w:divBdr>
        <w:top w:val="none" w:sz="0" w:space="0" w:color="auto"/>
        <w:left w:val="none" w:sz="0" w:space="0" w:color="auto"/>
        <w:bottom w:val="none" w:sz="0" w:space="0" w:color="auto"/>
        <w:right w:val="none" w:sz="0" w:space="0" w:color="auto"/>
      </w:divBdr>
    </w:div>
    <w:div w:id="1827747979">
      <w:bodyDiv w:val="1"/>
      <w:marLeft w:val="0"/>
      <w:marRight w:val="0"/>
      <w:marTop w:val="0"/>
      <w:marBottom w:val="0"/>
      <w:divBdr>
        <w:top w:val="none" w:sz="0" w:space="0" w:color="auto"/>
        <w:left w:val="none" w:sz="0" w:space="0" w:color="auto"/>
        <w:bottom w:val="none" w:sz="0" w:space="0" w:color="auto"/>
        <w:right w:val="none" w:sz="0" w:space="0" w:color="auto"/>
      </w:divBdr>
    </w:div>
    <w:div w:id="1829439482">
      <w:bodyDiv w:val="1"/>
      <w:marLeft w:val="0"/>
      <w:marRight w:val="0"/>
      <w:marTop w:val="0"/>
      <w:marBottom w:val="0"/>
      <w:divBdr>
        <w:top w:val="none" w:sz="0" w:space="0" w:color="auto"/>
        <w:left w:val="none" w:sz="0" w:space="0" w:color="auto"/>
        <w:bottom w:val="none" w:sz="0" w:space="0" w:color="auto"/>
        <w:right w:val="none" w:sz="0" w:space="0" w:color="auto"/>
      </w:divBdr>
    </w:div>
    <w:div w:id="1830292663">
      <w:bodyDiv w:val="1"/>
      <w:marLeft w:val="0"/>
      <w:marRight w:val="0"/>
      <w:marTop w:val="0"/>
      <w:marBottom w:val="0"/>
      <w:divBdr>
        <w:top w:val="none" w:sz="0" w:space="0" w:color="auto"/>
        <w:left w:val="none" w:sz="0" w:space="0" w:color="auto"/>
        <w:bottom w:val="none" w:sz="0" w:space="0" w:color="auto"/>
        <w:right w:val="none" w:sz="0" w:space="0" w:color="auto"/>
      </w:divBdr>
    </w:div>
    <w:div w:id="1830364236">
      <w:bodyDiv w:val="1"/>
      <w:marLeft w:val="0"/>
      <w:marRight w:val="0"/>
      <w:marTop w:val="0"/>
      <w:marBottom w:val="0"/>
      <w:divBdr>
        <w:top w:val="none" w:sz="0" w:space="0" w:color="auto"/>
        <w:left w:val="none" w:sz="0" w:space="0" w:color="auto"/>
        <w:bottom w:val="none" w:sz="0" w:space="0" w:color="auto"/>
        <w:right w:val="none" w:sz="0" w:space="0" w:color="auto"/>
      </w:divBdr>
    </w:div>
    <w:div w:id="1830369784">
      <w:bodyDiv w:val="1"/>
      <w:marLeft w:val="0"/>
      <w:marRight w:val="0"/>
      <w:marTop w:val="0"/>
      <w:marBottom w:val="0"/>
      <w:divBdr>
        <w:top w:val="none" w:sz="0" w:space="0" w:color="auto"/>
        <w:left w:val="none" w:sz="0" w:space="0" w:color="auto"/>
        <w:bottom w:val="none" w:sz="0" w:space="0" w:color="auto"/>
        <w:right w:val="none" w:sz="0" w:space="0" w:color="auto"/>
      </w:divBdr>
    </w:div>
    <w:div w:id="1830440332">
      <w:bodyDiv w:val="1"/>
      <w:marLeft w:val="0"/>
      <w:marRight w:val="0"/>
      <w:marTop w:val="0"/>
      <w:marBottom w:val="0"/>
      <w:divBdr>
        <w:top w:val="none" w:sz="0" w:space="0" w:color="auto"/>
        <w:left w:val="none" w:sz="0" w:space="0" w:color="auto"/>
        <w:bottom w:val="none" w:sz="0" w:space="0" w:color="auto"/>
        <w:right w:val="none" w:sz="0" w:space="0" w:color="auto"/>
      </w:divBdr>
    </w:div>
    <w:div w:id="1831362722">
      <w:bodyDiv w:val="1"/>
      <w:marLeft w:val="0"/>
      <w:marRight w:val="0"/>
      <w:marTop w:val="0"/>
      <w:marBottom w:val="0"/>
      <w:divBdr>
        <w:top w:val="none" w:sz="0" w:space="0" w:color="auto"/>
        <w:left w:val="none" w:sz="0" w:space="0" w:color="auto"/>
        <w:bottom w:val="none" w:sz="0" w:space="0" w:color="auto"/>
        <w:right w:val="none" w:sz="0" w:space="0" w:color="auto"/>
      </w:divBdr>
    </w:div>
    <w:div w:id="1831367480">
      <w:bodyDiv w:val="1"/>
      <w:marLeft w:val="0"/>
      <w:marRight w:val="0"/>
      <w:marTop w:val="0"/>
      <w:marBottom w:val="0"/>
      <w:divBdr>
        <w:top w:val="none" w:sz="0" w:space="0" w:color="auto"/>
        <w:left w:val="none" w:sz="0" w:space="0" w:color="auto"/>
        <w:bottom w:val="none" w:sz="0" w:space="0" w:color="auto"/>
        <w:right w:val="none" w:sz="0" w:space="0" w:color="auto"/>
      </w:divBdr>
    </w:div>
    <w:div w:id="1832020199">
      <w:bodyDiv w:val="1"/>
      <w:marLeft w:val="0"/>
      <w:marRight w:val="0"/>
      <w:marTop w:val="0"/>
      <w:marBottom w:val="0"/>
      <w:divBdr>
        <w:top w:val="none" w:sz="0" w:space="0" w:color="auto"/>
        <w:left w:val="none" w:sz="0" w:space="0" w:color="auto"/>
        <w:bottom w:val="none" w:sz="0" w:space="0" w:color="auto"/>
        <w:right w:val="none" w:sz="0" w:space="0" w:color="auto"/>
      </w:divBdr>
    </w:div>
    <w:div w:id="1832137256">
      <w:bodyDiv w:val="1"/>
      <w:marLeft w:val="0"/>
      <w:marRight w:val="0"/>
      <w:marTop w:val="0"/>
      <w:marBottom w:val="0"/>
      <w:divBdr>
        <w:top w:val="none" w:sz="0" w:space="0" w:color="auto"/>
        <w:left w:val="none" w:sz="0" w:space="0" w:color="auto"/>
        <w:bottom w:val="none" w:sz="0" w:space="0" w:color="auto"/>
        <w:right w:val="none" w:sz="0" w:space="0" w:color="auto"/>
      </w:divBdr>
    </w:div>
    <w:div w:id="1834564445">
      <w:bodyDiv w:val="1"/>
      <w:marLeft w:val="0"/>
      <w:marRight w:val="0"/>
      <w:marTop w:val="0"/>
      <w:marBottom w:val="0"/>
      <w:divBdr>
        <w:top w:val="none" w:sz="0" w:space="0" w:color="auto"/>
        <w:left w:val="none" w:sz="0" w:space="0" w:color="auto"/>
        <w:bottom w:val="none" w:sz="0" w:space="0" w:color="auto"/>
        <w:right w:val="none" w:sz="0" w:space="0" w:color="auto"/>
      </w:divBdr>
    </w:div>
    <w:div w:id="1835800651">
      <w:bodyDiv w:val="1"/>
      <w:marLeft w:val="0"/>
      <w:marRight w:val="0"/>
      <w:marTop w:val="0"/>
      <w:marBottom w:val="0"/>
      <w:divBdr>
        <w:top w:val="none" w:sz="0" w:space="0" w:color="auto"/>
        <w:left w:val="none" w:sz="0" w:space="0" w:color="auto"/>
        <w:bottom w:val="none" w:sz="0" w:space="0" w:color="auto"/>
        <w:right w:val="none" w:sz="0" w:space="0" w:color="auto"/>
      </w:divBdr>
    </w:div>
    <w:div w:id="1836140268">
      <w:bodyDiv w:val="1"/>
      <w:marLeft w:val="0"/>
      <w:marRight w:val="0"/>
      <w:marTop w:val="0"/>
      <w:marBottom w:val="0"/>
      <w:divBdr>
        <w:top w:val="none" w:sz="0" w:space="0" w:color="auto"/>
        <w:left w:val="none" w:sz="0" w:space="0" w:color="auto"/>
        <w:bottom w:val="none" w:sz="0" w:space="0" w:color="auto"/>
        <w:right w:val="none" w:sz="0" w:space="0" w:color="auto"/>
      </w:divBdr>
    </w:div>
    <w:div w:id="1836459448">
      <w:bodyDiv w:val="1"/>
      <w:marLeft w:val="0"/>
      <w:marRight w:val="0"/>
      <w:marTop w:val="0"/>
      <w:marBottom w:val="0"/>
      <w:divBdr>
        <w:top w:val="none" w:sz="0" w:space="0" w:color="auto"/>
        <w:left w:val="none" w:sz="0" w:space="0" w:color="auto"/>
        <w:bottom w:val="none" w:sz="0" w:space="0" w:color="auto"/>
        <w:right w:val="none" w:sz="0" w:space="0" w:color="auto"/>
      </w:divBdr>
    </w:div>
    <w:div w:id="1837065906">
      <w:bodyDiv w:val="1"/>
      <w:marLeft w:val="0"/>
      <w:marRight w:val="0"/>
      <w:marTop w:val="0"/>
      <w:marBottom w:val="0"/>
      <w:divBdr>
        <w:top w:val="none" w:sz="0" w:space="0" w:color="auto"/>
        <w:left w:val="none" w:sz="0" w:space="0" w:color="auto"/>
        <w:bottom w:val="none" w:sz="0" w:space="0" w:color="auto"/>
        <w:right w:val="none" w:sz="0" w:space="0" w:color="auto"/>
      </w:divBdr>
    </w:div>
    <w:div w:id="1839614258">
      <w:bodyDiv w:val="1"/>
      <w:marLeft w:val="0"/>
      <w:marRight w:val="0"/>
      <w:marTop w:val="0"/>
      <w:marBottom w:val="0"/>
      <w:divBdr>
        <w:top w:val="none" w:sz="0" w:space="0" w:color="auto"/>
        <w:left w:val="none" w:sz="0" w:space="0" w:color="auto"/>
        <w:bottom w:val="none" w:sz="0" w:space="0" w:color="auto"/>
        <w:right w:val="none" w:sz="0" w:space="0" w:color="auto"/>
      </w:divBdr>
    </w:div>
    <w:div w:id="1840853542">
      <w:bodyDiv w:val="1"/>
      <w:marLeft w:val="0"/>
      <w:marRight w:val="0"/>
      <w:marTop w:val="0"/>
      <w:marBottom w:val="0"/>
      <w:divBdr>
        <w:top w:val="none" w:sz="0" w:space="0" w:color="auto"/>
        <w:left w:val="none" w:sz="0" w:space="0" w:color="auto"/>
        <w:bottom w:val="none" w:sz="0" w:space="0" w:color="auto"/>
        <w:right w:val="none" w:sz="0" w:space="0" w:color="auto"/>
      </w:divBdr>
    </w:div>
    <w:div w:id="1841577765">
      <w:bodyDiv w:val="1"/>
      <w:marLeft w:val="0"/>
      <w:marRight w:val="0"/>
      <w:marTop w:val="0"/>
      <w:marBottom w:val="0"/>
      <w:divBdr>
        <w:top w:val="none" w:sz="0" w:space="0" w:color="auto"/>
        <w:left w:val="none" w:sz="0" w:space="0" w:color="auto"/>
        <w:bottom w:val="none" w:sz="0" w:space="0" w:color="auto"/>
        <w:right w:val="none" w:sz="0" w:space="0" w:color="auto"/>
      </w:divBdr>
    </w:div>
    <w:div w:id="1843737751">
      <w:bodyDiv w:val="1"/>
      <w:marLeft w:val="0"/>
      <w:marRight w:val="0"/>
      <w:marTop w:val="0"/>
      <w:marBottom w:val="0"/>
      <w:divBdr>
        <w:top w:val="none" w:sz="0" w:space="0" w:color="auto"/>
        <w:left w:val="none" w:sz="0" w:space="0" w:color="auto"/>
        <w:bottom w:val="none" w:sz="0" w:space="0" w:color="auto"/>
        <w:right w:val="none" w:sz="0" w:space="0" w:color="auto"/>
      </w:divBdr>
    </w:div>
    <w:div w:id="1843811347">
      <w:bodyDiv w:val="1"/>
      <w:marLeft w:val="0"/>
      <w:marRight w:val="0"/>
      <w:marTop w:val="0"/>
      <w:marBottom w:val="0"/>
      <w:divBdr>
        <w:top w:val="none" w:sz="0" w:space="0" w:color="auto"/>
        <w:left w:val="none" w:sz="0" w:space="0" w:color="auto"/>
        <w:bottom w:val="none" w:sz="0" w:space="0" w:color="auto"/>
        <w:right w:val="none" w:sz="0" w:space="0" w:color="auto"/>
      </w:divBdr>
    </w:div>
    <w:div w:id="1844464866">
      <w:bodyDiv w:val="1"/>
      <w:marLeft w:val="0"/>
      <w:marRight w:val="0"/>
      <w:marTop w:val="0"/>
      <w:marBottom w:val="0"/>
      <w:divBdr>
        <w:top w:val="none" w:sz="0" w:space="0" w:color="auto"/>
        <w:left w:val="none" w:sz="0" w:space="0" w:color="auto"/>
        <w:bottom w:val="none" w:sz="0" w:space="0" w:color="auto"/>
        <w:right w:val="none" w:sz="0" w:space="0" w:color="auto"/>
      </w:divBdr>
    </w:div>
    <w:div w:id="1844739404">
      <w:bodyDiv w:val="1"/>
      <w:marLeft w:val="0"/>
      <w:marRight w:val="0"/>
      <w:marTop w:val="0"/>
      <w:marBottom w:val="0"/>
      <w:divBdr>
        <w:top w:val="none" w:sz="0" w:space="0" w:color="auto"/>
        <w:left w:val="none" w:sz="0" w:space="0" w:color="auto"/>
        <w:bottom w:val="none" w:sz="0" w:space="0" w:color="auto"/>
        <w:right w:val="none" w:sz="0" w:space="0" w:color="auto"/>
      </w:divBdr>
    </w:div>
    <w:div w:id="1844973631">
      <w:bodyDiv w:val="1"/>
      <w:marLeft w:val="0"/>
      <w:marRight w:val="0"/>
      <w:marTop w:val="0"/>
      <w:marBottom w:val="0"/>
      <w:divBdr>
        <w:top w:val="none" w:sz="0" w:space="0" w:color="auto"/>
        <w:left w:val="none" w:sz="0" w:space="0" w:color="auto"/>
        <w:bottom w:val="none" w:sz="0" w:space="0" w:color="auto"/>
        <w:right w:val="none" w:sz="0" w:space="0" w:color="auto"/>
      </w:divBdr>
    </w:div>
    <w:div w:id="1846360916">
      <w:bodyDiv w:val="1"/>
      <w:marLeft w:val="0"/>
      <w:marRight w:val="0"/>
      <w:marTop w:val="0"/>
      <w:marBottom w:val="0"/>
      <w:divBdr>
        <w:top w:val="none" w:sz="0" w:space="0" w:color="auto"/>
        <w:left w:val="none" w:sz="0" w:space="0" w:color="auto"/>
        <w:bottom w:val="none" w:sz="0" w:space="0" w:color="auto"/>
        <w:right w:val="none" w:sz="0" w:space="0" w:color="auto"/>
      </w:divBdr>
    </w:div>
    <w:div w:id="1847331093">
      <w:bodyDiv w:val="1"/>
      <w:marLeft w:val="0"/>
      <w:marRight w:val="0"/>
      <w:marTop w:val="0"/>
      <w:marBottom w:val="0"/>
      <w:divBdr>
        <w:top w:val="none" w:sz="0" w:space="0" w:color="auto"/>
        <w:left w:val="none" w:sz="0" w:space="0" w:color="auto"/>
        <w:bottom w:val="none" w:sz="0" w:space="0" w:color="auto"/>
        <w:right w:val="none" w:sz="0" w:space="0" w:color="auto"/>
      </w:divBdr>
    </w:div>
    <w:div w:id="1848055961">
      <w:bodyDiv w:val="1"/>
      <w:marLeft w:val="0"/>
      <w:marRight w:val="0"/>
      <w:marTop w:val="0"/>
      <w:marBottom w:val="0"/>
      <w:divBdr>
        <w:top w:val="none" w:sz="0" w:space="0" w:color="auto"/>
        <w:left w:val="none" w:sz="0" w:space="0" w:color="auto"/>
        <w:bottom w:val="none" w:sz="0" w:space="0" w:color="auto"/>
        <w:right w:val="none" w:sz="0" w:space="0" w:color="auto"/>
      </w:divBdr>
    </w:div>
    <w:div w:id="1848983596">
      <w:bodyDiv w:val="1"/>
      <w:marLeft w:val="0"/>
      <w:marRight w:val="0"/>
      <w:marTop w:val="0"/>
      <w:marBottom w:val="0"/>
      <w:divBdr>
        <w:top w:val="none" w:sz="0" w:space="0" w:color="auto"/>
        <w:left w:val="none" w:sz="0" w:space="0" w:color="auto"/>
        <w:bottom w:val="none" w:sz="0" w:space="0" w:color="auto"/>
        <w:right w:val="none" w:sz="0" w:space="0" w:color="auto"/>
      </w:divBdr>
    </w:div>
    <w:div w:id="1849516056">
      <w:bodyDiv w:val="1"/>
      <w:marLeft w:val="0"/>
      <w:marRight w:val="0"/>
      <w:marTop w:val="0"/>
      <w:marBottom w:val="0"/>
      <w:divBdr>
        <w:top w:val="none" w:sz="0" w:space="0" w:color="auto"/>
        <w:left w:val="none" w:sz="0" w:space="0" w:color="auto"/>
        <w:bottom w:val="none" w:sz="0" w:space="0" w:color="auto"/>
        <w:right w:val="none" w:sz="0" w:space="0" w:color="auto"/>
      </w:divBdr>
    </w:div>
    <w:div w:id="1849828016">
      <w:bodyDiv w:val="1"/>
      <w:marLeft w:val="0"/>
      <w:marRight w:val="0"/>
      <w:marTop w:val="0"/>
      <w:marBottom w:val="0"/>
      <w:divBdr>
        <w:top w:val="none" w:sz="0" w:space="0" w:color="auto"/>
        <w:left w:val="none" w:sz="0" w:space="0" w:color="auto"/>
        <w:bottom w:val="none" w:sz="0" w:space="0" w:color="auto"/>
        <w:right w:val="none" w:sz="0" w:space="0" w:color="auto"/>
      </w:divBdr>
    </w:div>
    <w:div w:id="1850170650">
      <w:bodyDiv w:val="1"/>
      <w:marLeft w:val="0"/>
      <w:marRight w:val="0"/>
      <w:marTop w:val="0"/>
      <w:marBottom w:val="0"/>
      <w:divBdr>
        <w:top w:val="none" w:sz="0" w:space="0" w:color="auto"/>
        <w:left w:val="none" w:sz="0" w:space="0" w:color="auto"/>
        <w:bottom w:val="none" w:sz="0" w:space="0" w:color="auto"/>
        <w:right w:val="none" w:sz="0" w:space="0" w:color="auto"/>
      </w:divBdr>
    </w:div>
    <w:div w:id="1851334556">
      <w:bodyDiv w:val="1"/>
      <w:marLeft w:val="0"/>
      <w:marRight w:val="0"/>
      <w:marTop w:val="0"/>
      <w:marBottom w:val="0"/>
      <w:divBdr>
        <w:top w:val="none" w:sz="0" w:space="0" w:color="auto"/>
        <w:left w:val="none" w:sz="0" w:space="0" w:color="auto"/>
        <w:bottom w:val="none" w:sz="0" w:space="0" w:color="auto"/>
        <w:right w:val="none" w:sz="0" w:space="0" w:color="auto"/>
      </w:divBdr>
    </w:div>
    <w:div w:id="1852448199">
      <w:bodyDiv w:val="1"/>
      <w:marLeft w:val="0"/>
      <w:marRight w:val="0"/>
      <w:marTop w:val="0"/>
      <w:marBottom w:val="0"/>
      <w:divBdr>
        <w:top w:val="none" w:sz="0" w:space="0" w:color="auto"/>
        <w:left w:val="none" w:sz="0" w:space="0" w:color="auto"/>
        <w:bottom w:val="none" w:sz="0" w:space="0" w:color="auto"/>
        <w:right w:val="none" w:sz="0" w:space="0" w:color="auto"/>
      </w:divBdr>
    </w:div>
    <w:div w:id="1852718545">
      <w:bodyDiv w:val="1"/>
      <w:marLeft w:val="0"/>
      <w:marRight w:val="0"/>
      <w:marTop w:val="0"/>
      <w:marBottom w:val="0"/>
      <w:divBdr>
        <w:top w:val="none" w:sz="0" w:space="0" w:color="auto"/>
        <w:left w:val="none" w:sz="0" w:space="0" w:color="auto"/>
        <w:bottom w:val="none" w:sz="0" w:space="0" w:color="auto"/>
        <w:right w:val="none" w:sz="0" w:space="0" w:color="auto"/>
      </w:divBdr>
    </w:div>
    <w:div w:id="1852841395">
      <w:bodyDiv w:val="1"/>
      <w:marLeft w:val="0"/>
      <w:marRight w:val="0"/>
      <w:marTop w:val="0"/>
      <w:marBottom w:val="0"/>
      <w:divBdr>
        <w:top w:val="none" w:sz="0" w:space="0" w:color="auto"/>
        <w:left w:val="none" w:sz="0" w:space="0" w:color="auto"/>
        <w:bottom w:val="none" w:sz="0" w:space="0" w:color="auto"/>
        <w:right w:val="none" w:sz="0" w:space="0" w:color="auto"/>
      </w:divBdr>
    </w:div>
    <w:div w:id="1852913158">
      <w:bodyDiv w:val="1"/>
      <w:marLeft w:val="0"/>
      <w:marRight w:val="0"/>
      <w:marTop w:val="0"/>
      <w:marBottom w:val="0"/>
      <w:divBdr>
        <w:top w:val="none" w:sz="0" w:space="0" w:color="auto"/>
        <w:left w:val="none" w:sz="0" w:space="0" w:color="auto"/>
        <w:bottom w:val="none" w:sz="0" w:space="0" w:color="auto"/>
        <w:right w:val="none" w:sz="0" w:space="0" w:color="auto"/>
      </w:divBdr>
    </w:div>
    <w:div w:id="1853035544">
      <w:bodyDiv w:val="1"/>
      <w:marLeft w:val="0"/>
      <w:marRight w:val="0"/>
      <w:marTop w:val="0"/>
      <w:marBottom w:val="0"/>
      <w:divBdr>
        <w:top w:val="none" w:sz="0" w:space="0" w:color="auto"/>
        <w:left w:val="none" w:sz="0" w:space="0" w:color="auto"/>
        <w:bottom w:val="none" w:sz="0" w:space="0" w:color="auto"/>
        <w:right w:val="none" w:sz="0" w:space="0" w:color="auto"/>
      </w:divBdr>
    </w:div>
    <w:div w:id="1854371190">
      <w:bodyDiv w:val="1"/>
      <w:marLeft w:val="0"/>
      <w:marRight w:val="0"/>
      <w:marTop w:val="0"/>
      <w:marBottom w:val="0"/>
      <w:divBdr>
        <w:top w:val="none" w:sz="0" w:space="0" w:color="auto"/>
        <w:left w:val="none" w:sz="0" w:space="0" w:color="auto"/>
        <w:bottom w:val="none" w:sz="0" w:space="0" w:color="auto"/>
        <w:right w:val="none" w:sz="0" w:space="0" w:color="auto"/>
      </w:divBdr>
    </w:div>
    <w:div w:id="1855262557">
      <w:bodyDiv w:val="1"/>
      <w:marLeft w:val="0"/>
      <w:marRight w:val="0"/>
      <w:marTop w:val="0"/>
      <w:marBottom w:val="0"/>
      <w:divBdr>
        <w:top w:val="none" w:sz="0" w:space="0" w:color="auto"/>
        <w:left w:val="none" w:sz="0" w:space="0" w:color="auto"/>
        <w:bottom w:val="none" w:sz="0" w:space="0" w:color="auto"/>
        <w:right w:val="none" w:sz="0" w:space="0" w:color="auto"/>
      </w:divBdr>
    </w:div>
    <w:div w:id="1858347104">
      <w:bodyDiv w:val="1"/>
      <w:marLeft w:val="0"/>
      <w:marRight w:val="0"/>
      <w:marTop w:val="0"/>
      <w:marBottom w:val="0"/>
      <w:divBdr>
        <w:top w:val="none" w:sz="0" w:space="0" w:color="auto"/>
        <w:left w:val="none" w:sz="0" w:space="0" w:color="auto"/>
        <w:bottom w:val="none" w:sz="0" w:space="0" w:color="auto"/>
        <w:right w:val="none" w:sz="0" w:space="0" w:color="auto"/>
      </w:divBdr>
    </w:div>
    <w:div w:id="1858763957">
      <w:bodyDiv w:val="1"/>
      <w:marLeft w:val="0"/>
      <w:marRight w:val="0"/>
      <w:marTop w:val="0"/>
      <w:marBottom w:val="0"/>
      <w:divBdr>
        <w:top w:val="none" w:sz="0" w:space="0" w:color="auto"/>
        <w:left w:val="none" w:sz="0" w:space="0" w:color="auto"/>
        <w:bottom w:val="none" w:sz="0" w:space="0" w:color="auto"/>
        <w:right w:val="none" w:sz="0" w:space="0" w:color="auto"/>
      </w:divBdr>
    </w:div>
    <w:div w:id="1858890157">
      <w:bodyDiv w:val="1"/>
      <w:marLeft w:val="0"/>
      <w:marRight w:val="0"/>
      <w:marTop w:val="0"/>
      <w:marBottom w:val="0"/>
      <w:divBdr>
        <w:top w:val="none" w:sz="0" w:space="0" w:color="auto"/>
        <w:left w:val="none" w:sz="0" w:space="0" w:color="auto"/>
        <w:bottom w:val="none" w:sz="0" w:space="0" w:color="auto"/>
        <w:right w:val="none" w:sz="0" w:space="0" w:color="auto"/>
      </w:divBdr>
    </w:div>
    <w:div w:id="1861236151">
      <w:bodyDiv w:val="1"/>
      <w:marLeft w:val="0"/>
      <w:marRight w:val="0"/>
      <w:marTop w:val="0"/>
      <w:marBottom w:val="0"/>
      <w:divBdr>
        <w:top w:val="none" w:sz="0" w:space="0" w:color="auto"/>
        <w:left w:val="none" w:sz="0" w:space="0" w:color="auto"/>
        <w:bottom w:val="none" w:sz="0" w:space="0" w:color="auto"/>
        <w:right w:val="none" w:sz="0" w:space="0" w:color="auto"/>
      </w:divBdr>
    </w:div>
    <w:div w:id="1861501951">
      <w:bodyDiv w:val="1"/>
      <w:marLeft w:val="0"/>
      <w:marRight w:val="0"/>
      <w:marTop w:val="0"/>
      <w:marBottom w:val="0"/>
      <w:divBdr>
        <w:top w:val="none" w:sz="0" w:space="0" w:color="auto"/>
        <w:left w:val="none" w:sz="0" w:space="0" w:color="auto"/>
        <w:bottom w:val="none" w:sz="0" w:space="0" w:color="auto"/>
        <w:right w:val="none" w:sz="0" w:space="0" w:color="auto"/>
      </w:divBdr>
    </w:div>
    <w:div w:id="1861580856">
      <w:bodyDiv w:val="1"/>
      <w:marLeft w:val="0"/>
      <w:marRight w:val="0"/>
      <w:marTop w:val="0"/>
      <w:marBottom w:val="0"/>
      <w:divBdr>
        <w:top w:val="none" w:sz="0" w:space="0" w:color="auto"/>
        <w:left w:val="none" w:sz="0" w:space="0" w:color="auto"/>
        <w:bottom w:val="none" w:sz="0" w:space="0" w:color="auto"/>
        <w:right w:val="none" w:sz="0" w:space="0" w:color="auto"/>
      </w:divBdr>
    </w:div>
    <w:div w:id="1861704146">
      <w:bodyDiv w:val="1"/>
      <w:marLeft w:val="0"/>
      <w:marRight w:val="0"/>
      <w:marTop w:val="0"/>
      <w:marBottom w:val="0"/>
      <w:divBdr>
        <w:top w:val="none" w:sz="0" w:space="0" w:color="auto"/>
        <w:left w:val="none" w:sz="0" w:space="0" w:color="auto"/>
        <w:bottom w:val="none" w:sz="0" w:space="0" w:color="auto"/>
        <w:right w:val="none" w:sz="0" w:space="0" w:color="auto"/>
      </w:divBdr>
    </w:div>
    <w:div w:id="1861891409">
      <w:bodyDiv w:val="1"/>
      <w:marLeft w:val="0"/>
      <w:marRight w:val="0"/>
      <w:marTop w:val="0"/>
      <w:marBottom w:val="0"/>
      <w:divBdr>
        <w:top w:val="none" w:sz="0" w:space="0" w:color="auto"/>
        <w:left w:val="none" w:sz="0" w:space="0" w:color="auto"/>
        <w:bottom w:val="none" w:sz="0" w:space="0" w:color="auto"/>
        <w:right w:val="none" w:sz="0" w:space="0" w:color="auto"/>
      </w:divBdr>
    </w:div>
    <w:div w:id="1865896366">
      <w:bodyDiv w:val="1"/>
      <w:marLeft w:val="0"/>
      <w:marRight w:val="0"/>
      <w:marTop w:val="0"/>
      <w:marBottom w:val="0"/>
      <w:divBdr>
        <w:top w:val="none" w:sz="0" w:space="0" w:color="auto"/>
        <w:left w:val="none" w:sz="0" w:space="0" w:color="auto"/>
        <w:bottom w:val="none" w:sz="0" w:space="0" w:color="auto"/>
        <w:right w:val="none" w:sz="0" w:space="0" w:color="auto"/>
      </w:divBdr>
    </w:div>
    <w:div w:id="1866362935">
      <w:bodyDiv w:val="1"/>
      <w:marLeft w:val="0"/>
      <w:marRight w:val="0"/>
      <w:marTop w:val="0"/>
      <w:marBottom w:val="0"/>
      <w:divBdr>
        <w:top w:val="none" w:sz="0" w:space="0" w:color="auto"/>
        <w:left w:val="none" w:sz="0" w:space="0" w:color="auto"/>
        <w:bottom w:val="none" w:sz="0" w:space="0" w:color="auto"/>
        <w:right w:val="none" w:sz="0" w:space="0" w:color="auto"/>
      </w:divBdr>
    </w:div>
    <w:div w:id="1866627142">
      <w:bodyDiv w:val="1"/>
      <w:marLeft w:val="0"/>
      <w:marRight w:val="0"/>
      <w:marTop w:val="0"/>
      <w:marBottom w:val="0"/>
      <w:divBdr>
        <w:top w:val="none" w:sz="0" w:space="0" w:color="auto"/>
        <w:left w:val="none" w:sz="0" w:space="0" w:color="auto"/>
        <w:bottom w:val="none" w:sz="0" w:space="0" w:color="auto"/>
        <w:right w:val="none" w:sz="0" w:space="0" w:color="auto"/>
      </w:divBdr>
    </w:div>
    <w:div w:id="1867255952">
      <w:bodyDiv w:val="1"/>
      <w:marLeft w:val="0"/>
      <w:marRight w:val="0"/>
      <w:marTop w:val="0"/>
      <w:marBottom w:val="0"/>
      <w:divBdr>
        <w:top w:val="none" w:sz="0" w:space="0" w:color="auto"/>
        <w:left w:val="none" w:sz="0" w:space="0" w:color="auto"/>
        <w:bottom w:val="none" w:sz="0" w:space="0" w:color="auto"/>
        <w:right w:val="none" w:sz="0" w:space="0" w:color="auto"/>
      </w:divBdr>
    </w:div>
    <w:div w:id="1869292549">
      <w:bodyDiv w:val="1"/>
      <w:marLeft w:val="0"/>
      <w:marRight w:val="0"/>
      <w:marTop w:val="0"/>
      <w:marBottom w:val="0"/>
      <w:divBdr>
        <w:top w:val="none" w:sz="0" w:space="0" w:color="auto"/>
        <w:left w:val="none" w:sz="0" w:space="0" w:color="auto"/>
        <w:bottom w:val="none" w:sz="0" w:space="0" w:color="auto"/>
        <w:right w:val="none" w:sz="0" w:space="0" w:color="auto"/>
      </w:divBdr>
    </w:div>
    <w:div w:id="1870333741">
      <w:bodyDiv w:val="1"/>
      <w:marLeft w:val="0"/>
      <w:marRight w:val="0"/>
      <w:marTop w:val="0"/>
      <w:marBottom w:val="0"/>
      <w:divBdr>
        <w:top w:val="none" w:sz="0" w:space="0" w:color="auto"/>
        <w:left w:val="none" w:sz="0" w:space="0" w:color="auto"/>
        <w:bottom w:val="none" w:sz="0" w:space="0" w:color="auto"/>
        <w:right w:val="none" w:sz="0" w:space="0" w:color="auto"/>
      </w:divBdr>
    </w:div>
    <w:div w:id="1871456140">
      <w:bodyDiv w:val="1"/>
      <w:marLeft w:val="0"/>
      <w:marRight w:val="0"/>
      <w:marTop w:val="0"/>
      <w:marBottom w:val="0"/>
      <w:divBdr>
        <w:top w:val="none" w:sz="0" w:space="0" w:color="auto"/>
        <w:left w:val="none" w:sz="0" w:space="0" w:color="auto"/>
        <w:bottom w:val="none" w:sz="0" w:space="0" w:color="auto"/>
        <w:right w:val="none" w:sz="0" w:space="0" w:color="auto"/>
      </w:divBdr>
    </w:div>
    <w:div w:id="1871993958">
      <w:bodyDiv w:val="1"/>
      <w:marLeft w:val="0"/>
      <w:marRight w:val="0"/>
      <w:marTop w:val="0"/>
      <w:marBottom w:val="0"/>
      <w:divBdr>
        <w:top w:val="none" w:sz="0" w:space="0" w:color="auto"/>
        <w:left w:val="none" w:sz="0" w:space="0" w:color="auto"/>
        <w:bottom w:val="none" w:sz="0" w:space="0" w:color="auto"/>
        <w:right w:val="none" w:sz="0" w:space="0" w:color="auto"/>
      </w:divBdr>
    </w:div>
    <w:div w:id="1873612608">
      <w:bodyDiv w:val="1"/>
      <w:marLeft w:val="0"/>
      <w:marRight w:val="0"/>
      <w:marTop w:val="0"/>
      <w:marBottom w:val="0"/>
      <w:divBdr>
        <w:top w:val="none" w:sz="0" w:space="0" w:color="auto"/>
        <w:left w:val="none" w:sz="0" w:space="0" w:color="auto"/>
        <w:bottom w:val="none" w:sz="0" w:space="0" w:color="auto"/>
        <w:right w:val="none" w:sz="0" w:space="0" w:color="auto"/>
      </w:divBdr>
    </w:div>
    <w:div w:id="1875148203">
      <w:bodyDiv w:val="1"/>
      <w:marLeft w:val="0"/>
      <w:marRight w:val="0"/>
      <w:marTop w:val="0"/>
      <w:marBottom w:val="0"/>
      <w:divBdr>
        <w:top w:val="none" w:sz="0" w:space="0" w:color="auto"/>
        <w:left w:val="none" w:sz="0" w:space="0" w:color="auto"/>
        <w:bottom w:val="none" w:sz="0" w:space="0" w:color="auto"/>
        <w:right w:val="none" w:sz="0" w:space="0" w:color="auto"/>
      </w:divBdr>
    </w:div>
    <w:div w:id="1875919127">
      <w:bodyDiv w:val="1"/>
      <w:marLeft w:val="0"/>
      <w:marRight w:val="0"/>
      <w:marTop w:val="0"/>
      <w:marBottom w:val="0"/>
      <w:divBdr>
        <w:top w:val="none" w:sz="0" w:space="0" w:color="auto"/>
        <w:left w:val="none" w:sz="0" w:space="0" w:color="auto"/>
        <w:bottom w:val="none" w:sz="0" w:space="0" w:color="auto"/>
        <w:right w:val="none" w:sz="0" w:space="0" w:color="auto"/>
      </w:divBdr>
    </w:div>
    <w:div w:id="1878227624">
      <w:bodyDiv w:val="1"/>
      <w:marLeft w:val="0"/>
      <w:marRight w:val="0"/>
      <w:marTop w:val="0"/>
      <w:marBottom w:val="0"/>
      <w:divBdr>
        <w:top w:val="none" w:sz="0" w:space="0" w:color="auto"/>
        <w:left w:val="none" w:sz="0" w:space="0" w:color="auto"/>
        <w:bottom w:val="none" w:sz="0" w:space="0" w:color="auto"/>
        <w:right w:val="none" w:sz="0" w:space="0" w:color="auto"/>
      </w:divBdr>
    </w:div>
    <w:div w:id="1878856120">
      <w:bodyDiv w:val="1"/>
      <w:marLeft w:val="0"/>
      <w:marRight w:val="0"/>
      <w:marTop w:val="0"/>
      <w:marBottom w:val="0"/>
      <w:divBdr>
        <w:top w:val="none" w:sz="0" w:space="0" w:color="auto"/>
        <w:left w:val="none" w:sz="0" w:space="0" w:color="auto"/>
        <w:bottom w:val="none" w:sz="0" w:space="0" w:color="auto"/>
        <w:right w:val="none" w:sz="0" w:space="0" w:color="auto"/>
      </w:divBdr>
    </w:div>
    <w:div w:id="1879319991">
      <w:bodyDiv w:val="1"/>
      <w:marLeft w:val="0"/>
      <w:marRight w:val="0"/>
      <w:marTop w:val="0"/>
      <w:marBottom w:val="0"/>
      <w:divBdr>
        <w:top w:val="none" w:sz="0" w:space="0" w:color="auto"/>
        <w:left w:val="none" w:sz="0" w:space="0" w:color="auto"/>
        <w:bottom w:val="none" w:sz="0" w:space="0" w:color="auto"/>
        <w:right w:val="none" w:sz="0" w:space="0" w:color="auto"/>
      </w:divBdr>
    </w:div>
    <w:div w:id="1880702859">
      <w:bodyDiv w:val="1"/>
      <w:marLeft w:val="0"/>
      <w:marRight w:val="0"/>
      <w:marTop w:val="0"/>
      <w:marBottom w:val="0"/>
      <w:divBdr>
        <w:top w:val="none" w:sz="0" w:space="0" w:color="auto"/>
        <w:left w:val="none" w:sz="0" w:space="0" w:color="auto"/>
        <w:bottom w:val="none" w:sz="0" w:space="0" w:color="auto"/>
        <w:right w:val="none" w:sz="0" w:space="0" w:color="auto"/>
      </w:divBdr>
    </w:div>
    <w:div w:id="1881278312">
      <w:bodyDiv w:val="1"/>
      <w:marLeft w:val="0"/>
      <w:marRight w:val="0"/>
      <w:marTop w:val="0"/>
      <w:marBottom w:val="0"/>
      <w:divBdr>
        <w:top w:val="none" w:sz="0" w:space="0" w:color="auto"/>
        <w:left w:val="none" w:sz="0" w:space="0" w:color="auto"/>
        <w:bottom w:val="none" w:sz="0" w:space="0" w:color="auto"/>
        <w:right w:val="none" w:sz="0" w:space="0" w:color="auto"/>
      </w:divBdr>
    </w:div>
    <w:div w:id="1881897539">
      <w:bodyDiv w:val="1"/>
      <w:marLeft w:val="0"/>
      <w:marRight w:val="0"/>
      <w:marTop w:val="0"/>
      <w:marBottom w:val="0"/>
      <w:divBdr>
        <w:top w:val="none" w:sz="0" w:space="0" w:color="auto"/>
        <w:left w:val="none" w:sz="0" w:space="0" w:color="auto"/>
        <w:bottom w:val="none" w:sz="0" w:space="0" w:color="auto"/>
        <w:right w:val="none" w:sz="0" w:space="0" w:color="auto"/>
      </w:divBdr>
    </w:div>
    <w:div w:id="1883133302">
      <w:bodyDiv w:val="1"/>
      <w:marLeft w:val="0"/>
      <w:marRight w:val="0"/>
      <w:marTop w:val="0"/>
      <w:marBottom w:val="0"/>
      <w:divBdr>
        <w:top w:val="none" w:sz="0" w:space="0" w:color="auto"/>
        <w:left w:val="none" w:sz="0" w:space="0" w:color="auto"/>
        <w:bottom w:val="none" w:sz="0" w:space="0" w:color="auto"/>
        <w:right w:val="none" w:sz="0" w:space="0" w:color="auto"/>
      </w:divBdr>
    </w:div>
    <w:div w:id="1883705524">
      <w:bodyDiv w:val="1"/>
      <w:marLeft w:val="0"/>
      <w:marRight w:val="0"/>
      <w:marTop w:val="0"/>
      <w:marBottom w:val="0"/>
      <w:divBdr>
        <w:top w:val="none" w:sz="0" w:space="0" w:color="auto"/>
        <w:left w:val="none" w:sz="0" w:space="0" w:color="auto"/>
        <w:bottom w:val="none" w:sz="0" w:space="0" w:color="auto"/>
        <w:right w:val="none" w:sz="0" w:space="0" w:color="auto"/>
      </w:divBdr>
    </w:div>
    <w:div w:id="1884170084">
      <w:bodyDiv w:val="1"/>
      <w:marLeft w:val="0"/>
      <w:marRight w:val="0"/>
      <w:marTop w:val="0"/>
      <w:marBottom w:val="0"/>
      <w:divBdr>
        <w:top w:val="none" w:sz="0" w:space="0" w:color="auto"/>
        <w:left w:val="none" w:sz="0" w:space="0" w:color="auto"/>
        <w:bottom w:val="none" w:sz="0" w:space="0" w:color="auto"/>
        <w:right w:val="none" w:sz="0" w:space="0" w:color="auto"/>
      </w:divBdr>
    </w:div>
    <w:div w:id="1884825486">
      <w:bodyDiv w:val="1"/>
      <w:marLeft w:val="0"/>
      <w:marRight w:val="0"/>
      <w:marTop w:val="0"/>
      <w:marBottom w:val="0"/>
      <w:divBdr>
        <w:top w:val="none" w:sz="0" w:space="0" w:color="auto"/>
        <w:left w:val="none" w:sz="0" w:space="0" w:color="auto"/>
        <w:bottom w:val="none" w:sz="0" w:space="0" w:color="auto"/>
        <w:right w:val="none" w:sz="0" w:space="0" w:color="auto"/>
      </w:divBdr>
    </w:div>
    <w:div w:id="1886601494">
      <w:bodyDiv w:val="1"/>
      <w:marLeft w:val="0"/>
      <w:marRight w:val="0"/>
      <w:marTop w:val="0"/>
      <w:marBottom w:val="0"/>
      <w:divBdr>
        <w:top w:val="none" w:sz="0" w:space="0" w:color="auto"/>
        <w:left w:val="none" w:sz="0" w:space="0" w:color="auto"/>
        <w:bottom w:val="none" w:sz="0" w:space="0" w:color="auto"/>
        <w:right w:val="none" w:sz="0" w:space="0" w:color="auto"/>
      </w:divBdr>
    </w:div>
    <w:div w:id="1887182890">
      <w:bodyDiv w:val="1"/>
      <w:marLeft w:val="0"/>
      <w:marRight w:val="0"/>
      <w:marTop w:val="0"/>
      <w:marBottom w:val="0"/>
      <w:divBdr>
        <w:top w:val="none" w:sz="0" w:space="0" w:color="auto"/>
        <w:left w:val="none" w:sz="0" w:space="0" w:color="auto"/>
        <w:bottom w:val="none" w:sz="0" w:space="0" w:color="auto"/>
        <w:right w:val="none" w:sz="0" w:space="0" w:color="auto"/>
      </w:divBdr>
    </w:div>
    <w:div w:id="1888029203">
      <w:bodyDiv w:val="1"/>
      <w:marLeft w:val="0"/>
      <w:marRight w:val="0"/>
      <w:marTop w:val="0"/>
      <w:marBottom w:val="0"/>
      <w:divBdr>
        <w:top w:val="none" w:sz="0" w:space="0" w:color="auto"/>
        <w:left w:val="none" w:sz="0" w:space="0" w:color="auto"/>
        <w:bottom w:val="none" w:sz="0" w:space="0" w:color="auto"/>
        <w:right w:val="none" w:sz="0" w:space="0" w:color="auto"/>
      </w:divBdr>
    </w:div>
    <w:div w:id="1888955486">
      <w:bodyDiv w:val="1"/>
      <w:marLeft w:val="0"/>
      <w:marRight w:val="0"/>
      <w:marTop w:val="0"/>
      <w:marBottom w:val="0"/>
      <w:divBdr>
        <w:top w:val="none" w:sz="0" w:space="0" w:color="auto"/>
        <w:left w:val="none" w:sz="0" w:space="0" w:color="auto"/>
        <w:bottom w:val="none" w:sz="0" w:space="0" w:color="auto"/>
        <w:right w:val="none" w:sz="0" w:space="0" w:color="auto"/>
      </w:divBdr>
    </w:div>
    <w:div w:id="1889368473">
      <w:bodyDiv w:val="1"/>
      <w:marLeft w:val="0"/>
      <w:marRight w:val="0"/>
      <w:marTop w:val="0"/>
      <w:marBottom w:val="0"/>
      <w:divBdr>
        <w:top w:val="none" w:sz="0" w:space="0" w:color="auto"/>
        <w:left w:val="none" w:sz="0" w:space="0" w:color="auto"/>
        <w:bottom w:val="none" w:sz="0" w:space="0" w:color="auto"/>
        <w:right w:val="none" w:sz="0" w:space="0" w:color="auto"/>
      </w:divBdr>
    </w:div>
    <w:div w:id="1890336279">
      <w:bodyDiv w:val="1"/>
      <w:marLeft w:val="0"/>
      <w:marRight w:val="0"/>
      <w:marTop w:val="0"/>
      <w:marBottom w:val="0"/>
      <w:divBdr>
        <w:top w:val="none" w:sz="0" w:space="0" w:color="auto"/>
        <w:left w:val="none" w:sz="0" w:space="0" w:color="auto"/>
        <w:bottom w:val="none" w:sz="0" w:space="0" w:color="auto"/>
        <w:right w:val="none" w:sz="0" w:space="0" w:color="auto"/>
      </w:divBdr>
    </w:div>
    <w:div w:id="1890530374">
      <w:bodyDiv w:val="1"/>
      <w:marLeft w:val="0"/>
      <w:marRight w:val="0"/>
      <w:marTop w:val="0"/>
      <w:marBottom w:val="0"/>
      <w:divBdr>
        <w:top w:val="none" w:sz="0" w:space="0" w:color="auto"/>
        <w:left w:val="none" w:sz="0" w:space="0" w:color="auto"/>
        <w:bottom w:val="none" w:sz="0" w:space="0" w:color="auto"/>
        <w:right w:val="none" w:sz="0" w:space="0" w:color="auto"/>
      </w:divBdr>
    </w:div>
    <w:div w:id="1890650127">
      <w:bodyDiv w:val="1"/>
      <w:marLeft w:val="0"/>
      <w:marRight w:val="0"/>
      <w:marTop w:val="0"/>
      <w:marBottom w:val="0"/>
      <w:divBdr>
        <w:top w:val="none" w:sz="0" w:space="0" w:color="auto"/>
        <w:left w:val="none" w:sz="0" w:space="0" w:color="auto"/>
        <w:bottom w:val="none" w:sz="0" w:space="0" w:color="auto"/>
        <w:right w:val="none" w:sz="0" w:space="0" w:color="auto"/>
      </w:divBdr>
    </w:div>
    <w:div w:id="1891989425">
      <w:bodyDiv w:val="1"/>
      <w:marLeft w:val="0"/>
      <w:marRight w:val="0"/>
      <w:marTop w:val="0"/>
      <w:marBottom w:val="0"/>
      <w:divBdr>
        <w:top w:val="none" w:sz="0" w:space="0" w:color="auto"/>
        <w:left w:val="none" w:sz="0" w:space="0" w:color="auto"/>
        <w:bottom w:val="none" w:sz="0" w:space="0" w:color="auto"/>
        <w:right w:val="none" w:sz="0" w:space="0" w:color="auto"/>
      </w:divBdr>
    </w:div>
    <w:div w:id="1892837693">
      <w:bodyDiv w:val="1"/>
      <w:marLeft w:val="0"/>
      <w:marRight w:val="0"/>
      <w:marTop w:val="0"/>
      <w:marBottom w:val="0"/>
      <w:divBdr>
        <w:top w:val="none" w:sz="0" w:space="0" w:color="auto"/>
        <w:left w:val="none" w:sz="0" w:space="0" w:color="auto"/>
        <w:bottom w:val="none" w:sz="0" w:space="0" w:color="auto"/>
        <w:right w:val="none" w:sz="0" w:space="0" w:color="auto"/>
      </w:divBdr>
    </w:div>
    <w:div w:id="1893614776">
      <w:bodyDiv w:val="1"/>
      <w:marLeft w:val="0"/>
      <w:marRight w:val="0"/>
      <w:marTop w:val="0"/>
      <w:marBottom w:val="0"/>
      <w:divBdr>
        <w:top w:val="none" w:sz="0" w:space="0" w:color="auto"/>
        <w:left w:val="none" w:sz="0" w:space="0" w:color="auto"/>
        <w:bottom w:val="none" w:sz="0" w:space="0" w:color="auto"/>
        <w:right w:val="none" w:sz="0" w:space="0" w:color="auto"/>
      </w:divBdr>
    </w:div>
    <w:div w:id="1898004249">
      <w:bodyDiv w:val="1"/>
      <w:marLeft w:val="0"/>
      <w:marRight w:val="0"/>
      <w:marTop w:val="0"/>
      <w:marBottom w:val="0"/>
      <w:divBdr>
        <w:top w:val="none" w:sz="0" w:space="0" w:color="auto"/>
        <w:left w:val="none" w:sz="0" w:space="0" w:color="auto"/>
        <w:bottom w:val="none" w:sz="0" w:space="0" w:color="auto"/>
        <w:right w:val="none" w:sz="0" w:space="0" w:color="auto"/>
      </w:divBdr>
    </w:div>
    <w:div w:id="1898399237">
      <w:bodyDiv w:val="1"/>
      <w:marLeft w:val="0"/>
      <w:marRight w:val="0"/>
      <w:marTop w:val="0"/>
      <w:marBottom w:val="0"/>
      <w:divBdr>
        <w:top w:val="none" w:sz="0" w:space="0" w:color="auto"/>
        <w:left w:val="none" w:sz="0" w:space="0" w:color="auto"/>
        <w:bottom w:val="none" w:sz="0" w:space="0" w:color="auto"/>
        <w:right w:val="none" w:sz="0" w:space="0" w:color="auto"/>
      </w:divBdr>
    </w:div>
    <w:div w:id="1899626537">
      <w:bodyDiv w:val="1"/>
      <w:marLeft w:val="0"/>
      <w:marRight w:val="0"/>
      <w:marTop w:val="0"/>
      <w:marBottom w:val="0"/>
      <w:divBdr>
        <w:top w:val="none" w:sz="0" w:space="0" w:color="auto"/>
        <w:left w:val="none" w:sz="0" w:space="0" w:color="auto"/>
        <w:bottom w:val="none" w:sz="0" w:space="0" w:color="auto"/>
        <w:right w:val="none" w:sz="0" w:space="0" w:color="auto"/>
      </w:divBdr>
    </w:div>
    <w:div w:id="1903905772">
      <w:bodyDiv w:val="1"/>
      <w:marLeft w:val="0"/>
      <w:marRight w:val="0"/>
      <w:marTop w:val="0"/>
      <w:marBottom w:val="0"/>
      <w:divBdr>
        <w:top w:val="none" w:sz="0" w:space="0" w:color="auto"/>
        <w:left w:val="none" w:sz="0" w:space="0" w:color="auto"/>
        <w:bottom w:val="none" w:sz="0" w:space="0" w:color="auto"/>
        <w:right w:val="none" w:sz="0" w:space="0" w:color="auto"/>
      </w:divBdr>
    </w:div>
    <w:div w:id="1907642077">
      <w:bodyDiv w:val="1"/>
      <w:marLeft w:val="0"/>
      <w:marRight w:val="0"/>
      <w:marTop w:val="0"/>
      <w:marBottom w:val="0"/>
      <w:divBdr>
        <w:top w:val="none" w:sz="0" w:space="0" w:color="auto"/>
        <w:left w:val="none" w:sz="0" w:space="0" w:color="auto"/>
        <w:bottom w:val="none" w:sz="0" w:space="0" w:color="auto"/>
        <w:right w:val="none" w:sz="0" w:space="0" w:color="auto"/>
      </w:divBdr>
    </w:div>
    <w:div w:id="1908760752">
      <w:bodyDiv w:val="1"/>
      <w:marLeft w:val="0"/>
      <w:marRight w:val="0"/>
      <w:marTop w:val="0"/>
      <w:marBottom w:val="0"/>
      <w:divBdr>
        <w:top w:val="none" w:sz="0" w:space="0" w:color="auto"/>
        <w:left w:val="none" w:sz="0" w:space="0" w:color="auto"/>
        <w:bottom w:val="none" w:sz="0" w:space="0" w:color="auto"/>
        <w:right w:val="none" w:sz="0" w:space="0" w:color="auto"/>
      </w:divBdr>
    </w:div>
    <w:div w:id="1909028920">
      <w:bodyDiv w:val="1"/>
      <w:marLeft w:val="0"/>
      <w:marRight w:val="0"/>
      <w:marTop w:val="0"/>
      <w:marBottom w:val="0"/>
      <w:divBdr>
        <w:top w:val="none" w:sz="0" w:space="0" w:color="auto"/>
        <w:left w:val="none" w:sz="0" w:space="0" w:color="auto"/>
        <w:bottom w:val="none" w:sz="0" w:space="0" w:color="auto"/>
        <w:right w:val="none" w:sz="0" w:space="0" w:color="auto"/>
      </w:divBdr>
    </w:div>
    <w:div w:id="1909261771">
      <w:bodyDiv w:val="1"/>
      <w:marLeft w:val="0"/>
      <w:marRight w:val="0"/>
      <w:marTop w:val="0"/>
      <w:marBottom w:val="0"/>
      <w:divBdr>
        <w:top w:val="none" w:sz="0" w:space="0" w:color="auto"/>
        <w:left w:val="none" w:sz="0" w:space="0" w:color="auto"/>
        <w:bottom w:val="none" w:sz="0" w:space="0" w:color="auto"/>
        <w:right w:val="none" w:sz="0" w:space="0" w:color="auto"/>
      </w:divBdr>
    </w:div>
    <w:div w:id="1910531113">
      <w:bodyDiv w:val="1"/>
      <w:marLeft w:val="0"/>
      <w:marRight w:val="0"/>
      <w:marTop w:val="0"/>
      <w:marBottom w:val="0"/>
      <w:divBdr>
        <w:top w:val="none" w:sz="0" w:space="0" w:color="auto"/>
        <w:left w:val="none" w:sz="0" w:space="0" w:color="auto"/>
        <w:bottom w:val="none" w:sz="0" w:space="0" w:color="auto"/>
        <w:right w:val="none" w:sz="0" w:space="0" w:color="auto"/>
      </w:divBdr>
    </w:div>
    <w:div w:id="1910531328">
      <w:bodyDiv w:val="1"/>
      <w:marLeft w:val="0"/>
      <w:marRight w:val="0"/>
      <w:marTop w:val="0"/>
      <w:marBottom w:val="0"/>
      <w:divBdr>
        <w:top w:val="none" w:sz="0" w:space="0" w:color="auto"/>
        <w:left w:val="none" w:sz="0" w:space="0" w:color="auto"/>
        <w:bottom w:val="none" w:sz="0" w:space="0" w:color="auto"/>
        <w:right w:val="none" w:sz="0" w:space="0" w:color="auto"/>
      </w:divBdr>
    </w:div>
    <w:div w:id="1911306016">
      <w:bodyDiv w:val="1"/>
      <w:marLeft w:val="0"/>
      <w:marRight w:val="0"/>
      <w:marTop w:val="0"/>
      <w:marBottom w:val="0"/>
      <w:divBdr>
        <w:top w:val="none" w:sz="0" w:space="0" w:color="auto"/>
        <w:left w:val="none" w:sz="0" w:space="0" w:color="auto"/>
        <w:bottom w:val="none" w:sz="0" w:space="0" w:color="auto"/>
        <w:right w:val="none" w:sz="0" w:space="0" w:color="auto"/>
      </w:divBdr>
    </w:div>
    <w:div w:id="1911502723">
      <w:bodyDiv w:val="1"/>
      <w:marLeft w:val="0"/>
      <w:marRight w:val="0"/>
      <w:marTop w:val="0"/>
      <w:marBottom w:val="0"/>
      <w:divBdr>
        <w:top w:val="none" w:sz="0" w:space="0" w:color="auto"/>
        <w:left w:val="none" w:sz="0" w:space="0" w:color="auto"/>
        <w:bottom w:val="none" w:sz="0" w:space="0" w:color="auto"/>
        <w:right w:val="none" w:sz="0" w:space="0" w:color="auto"/>
      </w:divBdr>
    </w:div>
    <w:div w:id="1912352635">
      <w:bodyDiv w:val="1"/>
      <w:marLeft w:val="0"/>
      <w:marRight w:val="0"/>
      <w:marTop w:val="0"/>
      <w:marBottom w:val="0"/>
      <w:divBdr>
        <w:top w:val="none" w:sz="0" w:space="0" w:color="auto"/>
        <w:left w:val="none" w:sz="0" w:space="0" w:color="auto"/>
        <w:bottom w:val="none" w:sz="0" w:space="0" w:color="auto"/>
        <w:right w:val="none" w:sz="0" w:space="0" w:color="auto"/>
      </w:divBdr>
    </w:div>
    <w:div w:id="1912734500">
      <w:bodyDiv w:val="1"/>
      <w:marLeft w:val="0"/>
      <w:marRight w:val="0"/>
      <w:marTop w:val="0"/>
      <w:marBottom w:val="0"/>
      <w:divBdr>
        <w:top w:val="none" w:sz="0" w:space="0" w:color="auto"/>
        <w:left w:val="none" w:sz="0" w:space="0" w:color="auto"/>
        <w:bottom w:val="none" w:sz="0" w:space="0" w:color="auto"/>
        <w:right w:val="none" w:sz="0" w:space="0" w:color="auto"/>
      </w:divBdr>
    </w:div>
    <w:div w:id="1913074762">
      <w:bodyDiv w:val="1"/>
      <w:marLeft w:val="0"/>
      <w:marRight w:val="0"/>
      <w:marTop w:val="0"/>
      <w:marBottom w:val="0"/>
      <w:divBdr>
        <w:top w:val="none" w:sz="0" w:space="0" w:color="auto"/>
        <w:left w:val="none" w:sz="0" w:space="0" w:color="auto"/>
        <w:bottom w:val="none" w:sz="0" w:space="0" w:color="auto"/>
        <w:right w:val="none" w:sz="0" w:space="0" w:color="auto"/>
      </w:divBdr>
    </w:div>
    <w:div w:id="1913154084">
      <w:bodyDiv w:val="1"/>
      <w:marLeft w:val="0"/>
      <w:marRight w:val="0"/>
      <w:marTop w:val="0"/>
      <w:marBottom w:val="0"/>
      <w:divBdr>
        <w:top w:val="none" w:sz="0" w:space="0" w:color="auto"/>
        <w:left w:val="none" w:sz="0" w:space="0" w:color="auto"/>
        <w:bottom w:val="none" w:sz="0" w:space="0" w:color="auto"/>
        <w:right w:val="none" w:sz="0" w:space="0" w:color="auto"/>
      </w:divBdr>
    </w:div>
    <w:div w:id="1913192748">
      <w:bodyDiv w:val="1"/>
      <w:marLeft w:val="0"/>
      <w:marRight w:val="0"/>
      <w:marTop w:val="0"/>
      <w:marBottom w:val="0"/>
      <w:divBdr>
        <w:top w:val="none" w:sz="0" w:space="0" w:color="auto"/>
        <w:left w:val="none" w:sz="0" w:space="0" w:color="auto"/>
        <w:bottom w:val="none" w:sz="0" w:space="0" w:color="auto"/>
        <w:right w:val="none" w:sz="0" w:space="0" w:color="auto"/>
      </w:divBdr>
    </w:div>
    <w:div w:id="1915117771">
      <w:bodyDiv w:val="1"/>
      <w:marLeft w:val="0"/>
      <w:marRight w:val="0"/>
      <w:marTop w:val="0"/>
      <w:marBottom w:val="0"/>
      <w:divBdr>
        <w:top w:val="none" w:sz="0" w:space="0" w:color="auto"/>
        <w:left w:val="none" w:sz="0" w:space="0" w:color="auto"/>
        <w:bottom w:val="none" w:sz="0" w:space="0" w:color="auto"/>
        <w:right w:val="none" w:sz="0" w:space="0" w:color="auto"/>
      </w:divBdr>
    </w:div>
    <w:div w:id="1915123665">
      <w:bodyDiv w:val="1"/>
      <w:marLeft w:val="0"/>
      <w:marRight w:val="0"/>
      <w:marTop w:val="0"/>
      <w:marBottom w:val="0"/>
      <w:divBdr>
        <w:top w:val="none" w:sz="0" w:space="0" w:color="auto"/>
        <w:left w:val="none" w:sz="0" w:space="0" w:color="auto"/>
        <w:bottom w:val="none" w:sz="0" w:space="0" w:color="auto"/>
        <w:right w:val="none" w:sz="0" w:space="0" w:color="auto"/>
      </w:divBdr>
    </w:div>
    <w:div w:id="1915385122">
      <w:bodyDiv w:val="1"/>
      <w:marLeft w:val="0"/>
      <w:marRight w:val="0"/>
      <w:marTop w:val="0"/>
      <w:marBottom w:val="0"/>
      <w:divBdr>
        <w:top w:val="none" w:sz="0" w:space="0" w:color="auto"/>
        <w:left w:val="none" w:sz="0" w:space="0" w:color="auto"/>
        <w:bottom w:val="none" w:sz="0" w:space="0" w:color="auto"/>
        <w:right w:val="none" w:sz="0" w:space="0" w:color="auto"/>
      </w:divBdr>
    </w:div>
    <w:div w:id="1915965852">
      <w:bodyDiv w:val="1"/>
      <w:marLeft w:val="0"/>
      <w:marRight w:val="0"/>
      <w:marTop w:val="0"/>
      <w:marBottom w:val="0"/>
      <w:divBdr>
        <w:top w:val="none" w:sz="0" w:space="0" w:color="auto"/>
        <w:left w:val="none" w:sz="0" w:space="0" w:color="auto"/>
        <w:bottom w:val="none" w:sz="0" w:space="0" w:color="auto"/>
        <w:right w:val="none" w:sz="0" w:space="0" w:color="auto"/>
      </w:divBdr>
    </w:div>
    <w:div w:id="1916697681">
      <w:bodyDiv w:val="1"/>
      <w:marLeft w:val="0"/>
      <w:marRight w:val="0"/>
      <w:marTop w:val="0"/>
      <w:marBottom w:val="0"/>
      <w:divBdr>
        <w:top w:val="none" w:sz="0" w:space="0" w:color="auto"/>
        <w:left w:val="none" w:sz="0" w:space="0" w:color="auto"/>
        <w:bottom w:val="none" w:sz="0" w:space="0" w:color="auto"/>
        <w:right w:val="none" w:sz="0" w:space="0" w:color="auto"/>
      </w:divBdr>
    </w:div>
    <w:div w:id="1917276705">
      <w:bodyDiv w:val="1"/>
      <w:marLeft w:val="0"/>
      <w:marRight w:val="0"/>
      <w:marTop w:val="0"/>
      <w:marBottom w:val="0"/>
      <w:divBdr>
        <w:top w:val="none" w:sz="0" w:space="0" w:color="auto"/>
        <w:left w:val="none" w:sz="0" w:space="0" w:color="auto"/>
        <w:bottom w:val="none" w:sz="0" w:space="0" w:color="auto"/>
        <w:right w:val="none" w:sz="0" w:space="0" w:color="auto"/>
      </w:divBdr>
    </w:div>
    <w:div w:id="1917590913">
      <w:bodyDiv w:val="1"/>
      <w:marLeft w:val="0"/>
      <w:marRight w:val="0"/>
      <w:marTop w:val="0"/>
      <w:marBottom w:val="0"/>
      <w:divBdr>
        <w:top w:val="none" w:sz="0" w:space="0" w:color="auto"/>
        <w:left w:val="none" w:sz="0" w:space="0" w:color="auto"/>
        <w:bottom w:val="none" w:sz="0" w:space="0" w:color="auto"/>
        <w:right w:val="none" w:sz="0" w:space="0" w:color="auto"/>
      </w:divBdr>
    </w:div>
    <w:div w:id="1918590574">
      <w:bodyDiv w:val="1"/>
      <w:marLeft w:val="0"/>
      <w:marRight w:val="0"/>
      <w:marTop w:val="0"/>
      <w:marBottom w:val="0"/>
      <w:divBdr>
        <w:top w:val="none" w:sz="0" w:space="0" w:color="auto"/>
        <w:left w:val="none" w:sz="0" w:space="0" w:color="auto"/>
        <w:bottom w:val="none" w:sz="0" w:space="0" w:color="auto"/>
        <w:right w:val="none" w:sz="0" w:space="0" w:color="auto"/>
      </w:divBdr>
    </w:div>
    <w:div w:id="1918829390">
      <w:bodyDiv w:val="1"/>
      <w:marLeft w:val="0"/>
      <w:marRight w:val="0"/>
      <w:marTop w:val="0"/>
      <w:marBottom w:val="0"/>
      <w:divBdr>
        <w:top w:val="none" w:sz="0" w:space="0" w:color="auto"/>
        <w:left w:val="none" w:sz="0" w:space="0" w:color="auto"/>
        <w:bottom w:val="none" w:sz="0" w:space="0" w:color="auto"/>
        <w:right w:val="none" w:sz="0" w:space="0" w:color="auto"/>
      </w:divBdr>
    </w:div>
    <w:div w:id="1919318038">
      <w:bodyDiv w:val="1"/>
      <w:marLeft w:val="0"/>
      <w:marRight w:val="0"/>
      <w:marTop w:val="0"/>
      <w:marBottom w:val="0"/>
      <w:divBdr>
        <w:top w:val="none" w:sz="0" w:space="0" w:color="auto"/>
        <w:left w:val="none" w:sz="0" w:space="0" w:color="auto"/>
        <w:bottom w:val="none" w:sz="0" w:space="0" w:color="auto"/>
        <w:right w:val="none" w:sz="0" w:space="0" w:color="auto"/>
      </w:divBdr>
    </w:div>
    <w:div w:id="1920171356">
      <w:bodyDiv w:val="1"/>
      <w:marLeft w:val="0"/>
      <w:marRight w:val="0"/>
      <w:marTop w:val="0"/>
      <w:marBottom w:val="0"/>
      <w:divBdr>
        <w:top w:val="none" w:sz="0" w:space="0" w:color="auto"/>
        <w:left w:val="none" w:sz="0" w:space="0" w:color="auto"/>
        <w:bottom w:val="none" w:sz="0" w:space="0" w:color="auto"/>
        <w:right w:val="none" w:sz="0" w:space="0" w:color="auto"/>
      </w:divBdr>
    </w:div>
    <w:div w:id="1920480816">
      <w:bodyDiv w:val="1"/>
      <w:marLeft w:val="0"/>
      <w:marRight w:val="0"/>
      <w:marTop w:val="0"/>
      <w:marBottom w:val="0"/>
      <w:divBdr>
        <w:top w:val="none" w:sz="0" w:space="0" w:color="auto"/>
        <w:left w:val="none" w:sz="0" w:space="0" w:color="auto"/>
        <w:bottom w:val="none" w:sz="0" w:space="0" w:color="auto"/>
        <w:right w:val="none" w:sz="0" w:space="0" w:color="auto"/>
      </w:divBdr>
    </w:div>
    <w:div w:id="1920795363">
      <w:bodyDiv w:val="1"/>
      <w:marLeft w:val="0"/>
      <w:marRight w:val="0"/>
      <w:marTop w:val="0"/>
      <w:marBottom w:val="0"/>
      <w:divBdr>
        <w:top w:val="none" w:sz="0" w:space="0" w:color="auto"/>
        <w:left w:val="none" w:sz="0" w:space="0" w:color="auto"/>
        <w:bottom w:val="none" w:sz="0" w:space="0" w:color="auto"/>
        <w:right w:val="none" w:sz="0" w:space="0" w:color="auto"/>
      </w:divBdr>
    </w:div>
    <w:div w:id="1923445918">
      <w:bodyDiv w:val="1"/>
      <w:marLeft w:val="0"/>
      <w:marRight w:val="0"/>
      <w:marTop w:val="0"/>
      <w:marBottom w:val="0"/>
      <w:divBdr>
        <w:top w:val="none" w:sz="0" w:space="0" w:color="auto"/>
        <w:left w:val="none" w:sz="0" w:space="0" w:color="auto"/>
        <w:bottom w:val="none" w:sz="0" w:space="0" w:color="auto"/>
        <w:right w:val="none" w:sz="0" w:space="0" w:color="auto"/>
      </w:divBdr>
    </w:div>
    <w:div w:id="1924534038">
      <w:bodyDiv w:val="1"/>
      <w:marLeft w:val="0"/>
      <w:marRight w:val="0"/>
      <w:marTop w:val="0"/>
      <w:marBottom w:val="0"/>
      <w:divBdr>
        <w:top w:val="none" w:sz="0" w:space="0" w:color="auto"/>
        <w:left w:val="none" w:sz="0" w:space="0" w:color="auto"/>
        <w:bottom w:val="none" w:sz="0" w:space="0" w:color="auto"/>
        <w:right w:val="none" w:sz="0" w:space="0" w:color="auto"/>
      </w:divBdr>
    </w:div>
    <w:div w:id="1924996019">
      <w:bodyDiv w:val="1"/>
      <w:marLeft w:val="0"/>
      <w:marRight w:val="0"/>
      <w:marTop w:val="0"/>
      <w:marBottom w:val="0"/>
      <w:divBdr>
        <w:top w:val="none" w:sz="0" w:space="0" w:color="auto"/>
        <w:left w:val="none" w:sz="0" w:space="0" w:color="auto"/>
        <w:bottom w:val="none" w:sz="0" w:space="0" w:color="auto"/>
        <w:right w:val="none" w:sz="0" w:space="0" w:color="auto"/>
      </w:divBdr>
    </w:div>
    <w:div w:id="1925987587">
      <w:bodyDiv w:val="1"/>
      <w:marLeft w:val="0"/>
      <w:marRight w:val="0"/>
      <w:marTop w:val="0"/>
      <w:marBottom w:val="0"/>
      <w:divBdr>
        <w:top w:val="none" w:sz="0" w:space="0" w:color="auto"/>
        <w:left w:val="none" w:sz="0" w:space="0" w:color="auto"/>
        <w:bottom w:val="none" w:sz="0" w:space="0" w:color="auto"/>
        <w:right w:val="none" w:sz="0" w:space="0" w:color="auto"/>
      </w:divBdr>
    </w:div>
    <w:div w:id="1926373388">
      <w:bodyDiv w:val="1"/>
      <w:marLeft w:val="0"/>
      <w:marRight w:val="0"/>
      <w:marTop w:val="0"/>
      <w:marBottom w:val="0"/>
      <w:divBdr>
        <w:top w:val="none" w:sz="0" w:space="0" w:color="auto"/>
        <w:left w:val="none" w:sz="0" w:space="0" w:color="auto"/>
        <w:bottom w:val="none" w:sz="0" w:space="0" w:color="auto"/>
        <w:right w:val="none" w:sz="0" w:space="0" w:color="auto"/>
      </w:divBdr>
    </w:div>
    <w:div w:id="1928491653">
      <w:bodyDiv w:val="1"/>
      <w:marLeft w:val="0"/>
      <w:marRight w:val="0"/>
      <w:marTop w:val="0"/>
      <w:marBottom w:val="0"/>
      <w:divBdr>
        <w:top w:val="none" w:sz="0" w:space="0" w:color="auto"/>
        <w:left w:val="none" w:sz="0" w:space="0" w:color="auto"/>
        <w:bottom w:val="none" w:sz="0" w:space="0" w:color="auto"/>
        <w:right w:val="none" w:sz="0" w:space="0" w:color="auto"/>
      </w:divBdr>
    </w:div>
    <w:div w:id="1928660089">
      <w:bodyDiv w:val="1"/>
      <w:marLeft w:val="0"/>
      <w:marRight w:val="0"/>
      <w:marTop w:val="0"/>
      <w:marBottom w:val="0"/>
      <w:divBdr>
        <w:top w:val="none" w:sz="0" w:space="0" w:color="auto"/>
        <w:left w:val="none" w:sz="0" w:space="0" w:color="auto"/>
        <w:bottom w:val="none" w:sz="0" w:space="0" w:color="auto"/>
        <w:right w:val="none" w:sz="0" w:space="0" w:color="auto"/>
      </w:divBdr>
    </w:div>
    <w:div w:id="1930114731">
      <w:bodyDiv w:val="1"/>
      <w:marLeft w:val="0"/>
      <w:marRight w:val="0"/>
      <w:marTop w:val="0"/>
      <w:marBottom w:val="0"/>
      <w:divBdr>
        <w:top w:val="none" w:sz="0" w:space="0" w:color="auto"/>
        <w:left w:val="none" w:sz="0" w:space="0" w:color="auto"/>
        <w:bottom w:val="none" w:sz="0" w:space="0" w:color="auto"/>
        <w:right w:val="none" w:sz="0" w:space="0" w:color="auto"/>
      </w:divBdr>
    </w:div>
    <w:div w:id="1930771431">
      <w:bodyDiv w:val="1"/>
      <w:marLeft w:val="0"/>
      <w:marRight w:val="0"/>
      <w:marTop w:val="0"/>
      <w:marBottom w:val="0"/>
      <w:divBdr>
        <w:top w:val="none" w:sz="0" w:space="0" w:color="auto"/>
        <w:left w:val="none" w:sz="0" w:space="0" w:color="auto"/>
        <w:bottom w:val="none" w:sz="0" w:space="0" w:color="auto"/>
        <w:right w:val="none" w:sz="0" w:space="0" w:color="auto"/>
      </w:divBdr>
    </w:div>
    <w:div w:id="1930851034">
      <w:bodyDiv w:val="1"/>
      <w:marLeft w:val="0"/>
      <w:marRight w:val="0"/>
      <w:marTop w:val="0"/>
      <w:marBottom w:val="0"/>
      <w:divBdr>
        <w:top w:val="none" w:sz="0" w:space="0" w:color="auto"/>
        <w:left w:val="none" w:sz="0" w:space="0" w:color="auto"/>
        <w:bottom w:val="none" w:sz="0" w:space="0" w:color="auto"/>
        <w:right w:val="none" w:sz="0" w:space="0" w:color="auto"/>
      </w:divBdr>
    </w:div>
    <w:div w:id="1930965451">
      <w:bodyDiv w:val="1"/>
      <w:marLeft w:val="0"/>
      <w:marRight w:val="0"/>
      <w:marTop w:val="0"/>
      <w:marBottom w:val="0"/>
      <w:divBdr>
        <w:top w:val="none" w:sz="0" w:space="0" w:color="auto"/>
        <w:left w:val="none" w:sz="0" w:space="0" w:color="auto"/>
        <w:bottom w:val="none" w:sz="0" w:space="0" w:color="auto"/>
        <w:right w:val="none" w:sz="0" w:space="0" w:color="auto"/>
      </w:divBdr>
    </w:div>
    <w:div w:id="1932615239">
      <w:bodyDiv w:val="1"/>
      <w:marLeft w:val="0"/>
      <w:marRight w:val="0"/>
      <w:marTop w:val="0"/>
      <w:marBottom w:val="0"/>
      <w:divBdr>
        <w:top w:val="none" w:sz="0" w:space="0" w:color="auto"/>
        <w:left w:val="none" w:sz="0" w:space="0" w:color="auto"/>
        <w:bottom w:val="none" w:sz="0" w:space="0" w:color="auto"/>
        <w:right w:val="none" w:sz="0" w:space="0" w:color="auto"/>
      </w:divBdr>
    </w:div>
    <w:div w:id="1933662402">
      <w:bodyDiv w:val="1"/>
      <w:marLeft w:val="0"/>
      <w:marRight w:val="0"/>
      <w:marTop w:val="0"/>
      <w:marBottom w:val="0"/>
      <w:divBdr>
        <w:top w:val="none" w:sz="0" w:space="0" w:color="auto"/>
        <w:left w:val="none" w:sz="0" w:space="0" w:color="auto"/>
        <w:bottom w:val="none" w:sz="0" w:space="0" w:color="auto"/>
        <w:right w:val="none" w:sz="0" w:space="0" w:color="auto"/>
      </w:divBdr>
    </w:div>
    <w:div w:id="1934119478">
      <w:bodyDiv w:val="1"/>
      <w:marLeft w:val="0"/>
      <w:marRight w:val="0"/>
      <w:marTop w:val="0"/>
      <w:marBottom w:val="0"/>
      <w:divBdr>
        <w:top w:val="none" w:sz="0" w:space="0" w:color="auto"/>
        <w:left w:val="none" w:sz="0" w:space="0" w:color="auto"/>
        <w:bottom w:val="none" w:sz="0" w:space="0" w:color="auto"/>
        <w:right w:val="none" w:sz="0" w:space="0" w:color="auto"/>
      </w:divBdr>
    </w:div>
    <w:div w:id="1934976214">
      <w:bodyDiv w:val="1"/>
      <w:marLeft w:val="0"/>
      <w:marRight w:val="0"/>
      <w:marTop w:val="0"/>
      <w:marBottom w:val="0"/>
      <w:divBdr>
        <w:top w:val="none" w:sz="0" w:space="0" w:color="auto"/>
        <w:left w:val="none" w:sz="0" w:space="0" w:color="auto"/>
        <w:bottom w:val="none" w:sz="0" w:space="0" w:color="auto"/>
        <w:right w:val="none" w:sz="0" w:space="0" w:color="auto"/>
      </w:divBdr>
    </w:div>
    <w:div w:id="1935086749">
      <w:bodyDiv w:val="1"/>
      <w:marLeft w:val="0"/>
      <w:marRight w:val="0"/>
      <w:marTop w:val="0"/>
      <w:marBottom w:val="0"/>
      <w:divBdr>
        <w:top w:val="none" w:sz="0" w:space="0" w:color="auto"/>
        <w:left w:val="none" w:sz="0" w:space="0" w:color="auto"/>
        <w:bottom w:val="none" w:sz="0" w:space="0" w:color="auto"/>
        <w:right w:val="none" w:sz="0" w:space="0" w:color="auto"/>
      </w:divBdr>
    </w:div>
    <w:div w:id="1936134259">
      <w:bodyDiv w:val="1"/>
      <w:marLeft w:val="0"/>
      <w:marRight w:val="0"/>
      <w:marTop w:val="0"/>
      <w:marBottom w:val="0"/>
      <w:divBdr>
        <w:top w:val="none" w:sz="0" w:space="0" w:color="auto"/>
        <w:left w:val="none" w:sz="0" w:space="0" w:color="auto"/>
        <w:bottom w:val="none" w:sz="0" w:space="0" w:color="auto"/>
        <w:right w:val="none" w:sz="0" w:space="0" w:color="auto"/>
      </w:divBdr>
    </w:div>
    <w:div w:id="1936553869">
      <w:bodyDiv w:val="1"/>
      <w:marLeft w:val="0"/>
      <w:marRight w:val="0"/>
      <w:marTop w:val="0"/>
      <w:marBottom w:val="0"/>
      <w:divBdr>
        <w:top w:val="none" w:sz="0" w:space="0" w:color="auto"/>
        <w:left w:val="none" w:sz="0" w:space="0" w:color="auto"/>
        <w:bottom w:val="none" w:sz="0" w:space="0" w:color="auto"/>
        <w:right w:val="none" w:sz="0" w:space="0" w:color="auto"/>
      </w:divBdr>
    </w:div>
    <w:div w:id="1936592673">
      <w:bodyDiv w:val="1"/>
      <w:marLeft w:val="0"/>
      <w:marRight w:val="0"/>
      <w:marTop w:val="0"/>
      <w:marBottom w:val="0"/>
      <w:divBdr>
        <w:top w:val="none" w:sz="0" w:space="0" w:color="auto"/>
        <w:left w:val="none" w:sz="0" w:space="0" w:color="auto"/>
        <w:bottom w:val="none" w:sz="0" w:space="0" w:color="auto"/>
        <w:right w:val="none" w:sz="0" w:space="0" w:color="auto"/>
      </w:divBdr>
    </w:div>
    <w:div w:id="1936594240">
      <w:bodyDiv w:val="1"/>
      <w:marLeft w:val="0"/>
      <w:marRight w:val="0"/>
      <w:marTop w:val="0"/>
      <w:marBottom w:val="0"/>
      <w:divBdr>
        <w:top w:val="none" w:sz="0" w:space="0" w:color="auto"/>
        <w:left w:val="none" w:sz="0" w:space="0" w:color="auto"/>
        <w:bottom w:val="none" w:sz="0" w:space="0" w:color="auto"/>
        <w:right w:val="none" w:sz="0" w:space="0" w:color="auto"/>
      </w:divBdr>
    </w:div>
    <w:div w:id="1936785906">
      <w:bodyDiv w:val="1"/>
      <w:marLeft w:val="0"/>
      <w:marRight w:val="0"/>
      <w:marTop w:val="0"/>
      <w:marBottom w:val="0"/>
      <w:divBdr>
        <w:top w:val="none" w:sz="0" w:space="0" w:color="auto"/>
        <w:left w:val="none" w:sz="0" w:space="0" w:color="auto"/>
        <w:bottom w:val="none" w:sz="0" w:space="0" w:color="auto"/>
        <w:right w:val="none" w:sz="0" w:space="0" w:color="auto"/>
      </w:divBdr>
    </w:div>
    <w:div w:id="1936982611">
      <w:bodyDiv w:val="1"/>
      <w:marLeft w:val="0"/>
      <w:marRight w:val="0"/>
      <w:marTop w:val="0"/>
      <w:marBottom w:val="0"/>
      <w:divBdr>
        <w:top w:val="none" w:sz="0" w:space="0" w:color="auto"/>
        <w:left w:val="none" w:sz="0" w:space="0" w:color="auto"/>
        <w:bottom w:val="none" w:sz="0" w:space="0" w:color="auto"/>
        <w:right w:val="none" w:sz="0" w:space="0" w:color="auto"/>
      </w:divBdr>
    </w:div>
    <w:div w:id="1937665345">
      <w:bodyDiv w:val="1"/>
      <w:marLeft w:val="0"/>
      <w:marRight w:val="0"/>
      <w:marTop w:val="0"/>
      <w:marBottom w:val="0"/>
      <w:divBdr>
        <w:top w:val="none" w:sz="0" w:space="0" w:color="auto"/>
        <w:left w:val="none" w:sz="0" w:space="0" w:color="auto"/>
        <w:bottom w:val="none" w:sz="0" w:space="0" w:color="auto"/>
        <w:right w:val="none" w:sz="0" w:space="0" w:color="auto"/>
      </w:divBdr>
    </w:div>
    <w:div w:id="1938706902">
      <w:bodyDiv w:val="1"/>
      <w:marLeft w:val="0"/>
      <w:marRight w:val="0"/>
      <w:marTop w:val="0"/>
      <w:marBottom w:val="0"/>
      <w:divBdr>
        <w:top w:val="none" w:sz="0" w:space="0" w:color="auto"/>
        <w:left w:val="none" w:sz="0" w:space="0" w:color="auto"/>
        <w:bottom w:val="none" w:sz="0" w:space="0" w:color="auto"/>
        <w:right w:val="none" w:sz="0" w:space="0" w:color="auto"/>
      </w:divBdr>
    </w:div>
    <w:div w:id="1941646991">
      <w:bodyDiv w:val="1"/>
      <w:marLeft w:val="0"/>
      <w:marRight w:val="0"/>
      <w:marTop w:val="0"/>
      <w:marBottom w:val="0"/>
      <w:divBdr>
        <w:top w:val="none" w:sz="0" w:space="0" w:color="auto"/>
        <w:left w:val="none" w:sz="0" w:space="0" w:color="auto"/>
        <w:bottom w:val="none" w:sz="0" w:space="0" w:color="auto"/>
        <w:right w:val="none" w:sz="0" w:space="0" w:color="auto"/>
      </w:divBdr>
    </w:div>
    <w:div w:id="1942107026">
      <w:bodyDiv w:val="1"/>
      <w:marLeft w:val="0"/>
      <w:marRight w:val="0"/>
      <w:marTop w:val="0"/>
      <w:marBottom w:val="0"/>
      <w:divBdr>
        <w:top w:val="none" w:sz="0" w:space="0" w:color="auto"/>
        <w:left w:val="none" w:sz="0" w:space="0" w:color="auto"/>
        <w:bottom w:val="none" w:sz="0" w:space="0" w:color="auto"/>
        <w:right w:val="none" w:sz="0" w:space="0" w:color="auto"/>
      </w:divBdr>
    </w:div>
    <w:div w:id="1942495591">
      <w:bodyDiv w:val="1"/>
      <w:marLeft w:val="0"/>
      <w:marRight w:val="0"/>
      <w:marTop w:val="0"/>
      <w:marBottom w:val="0"/>
      <w:divBdr>
        <w:top w:val="none" w:sz="0" w:space="0" w:color="auto"/>
        <w:left w:val="none" w:sz="0" w:space="0" w:color="auto"/>
        <w:bottom w:val="none" w:sz="0" w:space="0" w:color="auto"/>
        <w:right w:val="none" w:sz="0" w:space="0" w:color="auto"/>
      </w:divBdr>
    </w:div>
    <w:div w:id="1943033173">
      <w:bodyDiv w:val="1"/>
      <w:marLeft w:val="0"/>
      <w:marRight w:val="0"/>
      <w:marTop w:val="0"/>
      <w:marBottom w:val="0"/>
      <w:divBdr>
        <w:top w:val="none" w:sz="0" w:space="0" w:color="auto"/>
        <w:left w:val="none" w:sz="0" w:space="0" w:color="auto"/>
        <w:bottom w:val="none" w:sz="0" w:space="0" w:color="auto"/>
        <w:right w:val="none" w:sz="0" w:space="0" w:color="auto"/>
      </w:divBdr>
    </w:div>
    <w:div w:id="1943292758">
      <w:bodyDiv w:val="1"/>
      <w:marLeft w:val="0"/>
      <w:marRight w:val="0"/>
      <w:marTop w:val="0"/>
      <w:marBottom w:val="0"/>
      <w:divBdr>
        <w:top w:val="none" w:sz="0" w:space="0" w:color="auto"/>
        <w:left w:val="none" w:sz="0" w:space="0" w:color="auto"/>
        <w:bottom w:val="none" w:sz="0" w:space="0" w:color="auto"/>
        <w:right w:val="none" w:sz="0" w:space="0" w:color="auto"/>
      </w:divBdr>
    </w:div>
    <w:div w:id="1943882028">
      <w:bodyDiv w:val="1"/>
      <w:marLeft w:val="0"/>
      <w:marRight w:val="0"/>
      <w:marTop w:val="0"/>
      <w:marBottom w:val="0"/>
      <w:divBdr>
        <w:top w:val="none" w:sz="0" w:space="0" w:color="auto"/>
        <w:left w:val="none" w:sz="0" w:space="0" w:color="auto"/>
        <w:bottom w:val="none" w:sz="0" w:space="0" w:color="auto"/>
        <w:right w:val="none" w:sz="0" w:space="0" w:color="auto"/>
      </w:divBdr>
    </w:div>
    <w:div w:id="1944342962">
      <w:bodyDiv w:val="1"/>
      <w:marLeft w:val="0"/>
      <w:marRight w:val="0"/>
      <w:marTop w:val="0"/>
      <w:marBottom w:val="0"/>
      <w:divBdr>
        <w:top w:val="none" w:sz="0" w:space="0" w:color="auto"/>
        <w:left w:val="none" w:sz="0" w:space="0" w:color="auto"/>
        <w:bottom w:val="none" w:sz="0" w:space="0" w:color="auto"/>
        <w:right w:val="none" w:sz="0" w:space="0" w:color="auto"/>
      </w:divBdr>
    </w:div>
    <w:div w:id="1944799427">
      <w:bodyDiv w:val="1"/>
      <w:marLeft w:val="0"/>
      <w:marRight w:val="0"/>
      <w:marTop w:val="0"/>
      <w:marBottom w:val="0"/>
      <w:divBdr>
        <w:top w:val="none" w:sz="0" w:space="0" w:color="auto"/>
        <w:left w:val="none" w:sz="0" w:space="0" w:color="auto"/>
        <w:bottom w:val="none" w:sz="0" w:space="0" w:color="auto"/>
        <w:right w:val="none" w:sz="0" w:space="0" w:color="auto"/>
      </w:divBdr>
    </w:div>
    <w:div w:id="1945647408">
      <w:bodyDiv w:val="1"/>
      <w:marLeft w:val="0"/>
      <w:marRight w:val="0"/>
      <w:marTop w:val="0"/>
      <w:marBottom w:val="0"/>
      <w:divBdr>
        <w:top w:val="none" w:sz="0" w:space="0" w:color="auto"/>
        <w:left w:val="none" w:sz="0" w:space="0" w:color="auto"/>
        <w:bottom w:val="none" w:sz="0" w:space="0" w:color="auto"/>
        <w:right w:val="none" w:sz="0" w:space="0" w:color="auto"/>
      </w:divBdr>
    </w:div>
    <w:div w:id="1947154134">
      <w:bodyDiv w:val="1"/>
      <w:marLeft w:val="0"/>
      <w:marRight w:val="0"/>
      <w:marTop w:val="0"/>
      <w:marBottom w:val="0"/>
      <w:divBdr>
        <w:top w:val="none" w:sz="0" w:space="0" w:color="auto"/>
        <w:left w:val="none" w:sz="0" w:space="0" w:color="auto"/>
        <w:bottom w:val="none" w:sz="0" w:space="0" w:color="auto"/>
        <w:right w:val="none" w:sz="0" w:space="0" w:color="auto"/>
      </w:divBdr>
    </w:div>
    <w:div w:id="1948005104">
      <w:bodyDiv w:val="1"/>
      <w:marLeft w:val="0"/>
      <w:marRight w:val="0"/>
      <w:marTop w:val="0"/>
      <w:marBottom w:val="0"/>
      <w:divBdr>
        <w:top w:val="none" w:sz="0" w:space="0" w:color="auto"/>
        <w:left w:val="none" w:sz="0" w:space="0" w:color="auto"/>
        <w:bottom w:val="none" w:sz="0" w:space="0" w:color="auto"/>
        <w:right w:val="none" w:sz="0" w:space="0" w:color="auto"/>
      </w:divBdr>
    </w:div>
    <w:div w:id="1948732511">
      <w:bodyDiv w:val="1"/>
      <w:marLeft w:val="0"/>
      <w:marRight w:val="0"/>
      <w:marTop w:val="0"/>
      <w:marBottom w:val="0"/>
      <w:divBdr>
        <w:top w:val="none" w:sz="0" w:space="0" w:color="auto"/>
        <w:left w:val="none" w:sz="0" w:space="0" w:color="auto"/>
        <w:bottom w:val="none" w:sz="0" w:space="0" w:color="auto"/>
        <w:right w:val="none" w:sz="0" w:space="0" w:color="auto"/>
      </w:divBdr>
    </w:div>
    <w:div w:id="1949464309">
      <w:bodyDiv w:val="1"/>
      <w:marLeft w:val="0"/>
      <w:marRight w:val="0"/>
      <w:marTop w:val="0"/>
      <w:marBottom w:val="0"/>
      <w:divBdr>
        <w:top w:val="none" w:sz="0" w:space="0" w:color="auto"/>
        <w:left w:val="none" w:sz="0" w:space="0" w:color="auto"/>
        <w:bottom w:val="none" w:sz="0" w:space="0" w:color="auto"/>
        <w:right w:val="none" w:sz="0" w:space="0" w:color="auto"/>
      </w:divBdr>
    </w:div>
    <w:div w:id="1951006828">
      <w:bodyDiv w:val="1"/>
      <w:marLeft w:val="0"/>
      <w:marRight w:val="0"/>
      <w:marTop w:val="0"/>
      <w:marBottom w:val="0"/>
      <w:divBdr>
        <w:top w:val="none" w:sz="0" w:space="0" w:color="auto"/>
        <w:left w:val="none" w:sz="0" w:space="0" w:color="auto"/>
        <w:bottom w:val="none" w:sz="0" w:space="0" w:color="auto"/>
        <w:right w:val="none" w:sz="0" w:space="0" w:color="auto"/>
      </w:divBdr>
    </w:div>
    <w:div w:id="1951206235">
      <w:bodyDiv w:val="1"/>
      <w:marLeft w:val="0"/>
      <w:marRight w:val="0"/>
      <w:marTop w:val="0"/>
      <w:marBottom w:val="0"/>
      <w:divBdr>
        <w:top w:val="none" w:sz="0" w:space="0" w:color="auto"/>
        <w:left w:val="none" w:sz="0" w:space="0" w:color="auto"/>
        <w:bottom w:val="none" w:sz="0" w:space="0" w:color="auto"/>
        <w:right w:val="none" w:sz="0" w:space="0" w:color="auto"/>
      </w:divBdr>
    </w:div>
    <w:div w:id="1951625171">
      <w:bodyDiv w:val="1"/>
      <w:marLeft w:val="0"/>
      <w:marRight w:val="0"/>
      <w:marTop w:val="0"/>
      <w:marBottom w:val="0"/>
      <w:divBdr>
        <w:top w:val="none" w:sz="0" w:space="0" w:color="auto"/>
        <w:left w:val="none" w:sz="0" w:space="0" w:color="auto"/>
        <w:bottom w:val="none" w:sz="0" w:space="0" w:color="auto"/>
        <w:right w:val="none" w:sz="0" w:space="0" w:color="auto"/>
      </w:divBdr>
    </w:div>
    <w:div w:id="1952931477">
      <w:bodyDiv w:val="1"/>
      <w:marLeft w:val="0"/>
      <w:marRight w:val="0"/>
      <w:marTop w:val="0"/>
      <w:marBottom w:val="0"/>
      <w:divBdr>
        <w:top w:val="none" w:sz="0" w:space="0" w:color="auto"/>
        <w:left w:val="none" w:sz="0" w:space="0" w:color="auto"/>
        <w:bottom w:val="none" w:sz="0" w:space="0" w:color="auto"/>
        <w:right w:val="none" w:sz="0" w:space="0" w:color="auto"/>
      </w:divBdr>
    </w:div>
    <w:div w:id="1953630056">
      <w:bodyDiv w:val="1"/>
      <w:marLeft w:val="0"/>
      <w:marRight w:val="0"/>
      <w:marTop w:val="0"/>
      <w:marBottom w:val="0"/>
      <w:divBdr>
        <w:top w:val="none" w:sz="0" w:space="0" w:color="auto"/>
        <w:left w:val="none" w:sz="0" w:space="0" w:color="auto"/>
        <w:bottom w:val="none" w:sz="0" w:space="0" w:color="auto"/>
        <w:right w:val="none" w:sz="0" w:space="0" w:color="auto"/>
      </w:divBdr>
    </w:div>
    <w:div w:id="1955792907">
      <w:bodyDiv w:val="1"/>
      <w:marLeft w:val="0"/>
      <w:marRight w:val="0"/>
      <w:marTop w:val="0"/>
      <w:marBottom w:val="0"/>
      <w:divBdr>
        <w:top w:val="none" w:sz="0" w:space="0" w:color="auto"/>
        <w:left w:val="none" w:sz="0" w:space="0" w:color="auto"/>
        <w:bottom w:val="none" w:sz="0" w:space="0" w:color="auto"/>
        <w:right w:val="none" w:sz="0" w:space="0" w:color="auto"/>
      </w:divBdr>
    </w:div>
    <w:div w:id="1957826281">
      <w:bodyDiv w:val="1"/>
      <w:marLeft w:val="0"/>
      <w:marRight w:val="0"/>
      <w:marTop w:val="0"/>
      <w:marBottom w:val="0"/>
      <w:divBdr>
        <w:top w:val="none" w:sz="0" w:space="0" w:color="auto"/>
        <w:left w:val="none" w:sz="0" w:space="0" w:color="auto"/>
        <w:bottom w:val="none" w:sz="0" w:space="0" w:color="auto"/>
        <w:right w:val="none" w:sz="0" w:space="0" w:color="auto"/>
      </w:divBdr>
    </w:div>
    <w:div w:id="1958371374">
      <w:bodyDiv w:val="1"/>
      <w:marLeft w:val="0"/>
      <w:marRight w:val="0"/>
      <w:marTop w:val="0"/>
      <w:marBottom w:val="0"/>
      <w:divBdr>
        <w:top w:val="none" w:sz="0" w:space="0" w:color="auto"/>
        <w:left w:val="none" w:sz="0" w:space="0" w:color="auto"/>
        <w:bottom w:val="none" w:sz="0" w:space="0" w:color="auto"/>
        <w:right w:val="none" w:sz="0" w:space="0" w:color="auto"/>
      </w:divBdr>
    </w:div>
    <w:div w:id="1960143211">
      <w:bodyDiv w:val="1"/>
      <w:marLeft w:val="0"/>
      <w:marRight w:val="0"/>
      <w:marTop w:val="0"/>
      <w:marBottom w:val="0"/>
      <w:divBdr>
        <w:top w:val="none" w:sz="0" w:space="0" w:color="auto"/>
        <w:left w:val="none" w:sz="0" w:space="0" w:color="auto"/>
        <w:bottom w:val="none" w:sz="0" w:space="0" w:color="auto"/>
        <w:right w:val="none" w:sz="0" w:space="0" w:color="auto"/>
      </w:divBdr>
    </w:div>
    <w:div w:id="1962613678">
      <w:bodyDiv w:val="1"/>
      <w:marLeft w:val="0"/>
      <w:marRight w:val="0"/>
      <w:marTop w:val="0"/>
      <w:marBottom w:val="0"/>
      <w:divBdr>
        <w:top w:val="none" w:sz="0" w:space="0" w:color="auto"/>
        <w:left w:val="none" w:sz="0" w:space="0" w:color="auto"/>
        <w:bottom w:val="none" w:sz="0" w:space="0" w:color="auto"/>
        <w:right w:val="none" w:sz="0" w:space="0" w:color="auto"/>
      </w:divBdr>
    </w:div>
    <w:div w:id="1963219377">
      <w:bodyDiv w:val="1"/>
      <w:marLeft w:val="0"/>
      <w:marRight w:val="0"/>
      <w:marTop w:val="0"/>
      <w:marBottom w:val="0"/>
      <w:divBdr>
        <w:top w:val="none" w:sz="0" w:space="0" w:color="auto"/>
        <w:left w:val="none" w:sz="0" w:space="0" w:color="auto"/>
        <w:bottom w:val="none" w:sz="0" w:space="0" w:color="auto"/>
        <w:right w:val="none" w:sz="0" w:space="0" w:color="auto"/>
      </w:divBdr>
    </w:div>
    <w:div w:id="1963723865">
      <w:bodyDiv w:val="1"/>
      <w:marLeft w:val="0"/>
      <w:marRight w:val="0"/>
      <w:marTop w:val="0"/>
      <w:marBottom w:val="0"/>
      <w:divBdr>
        <w:top w:val="none" w:sz="0" w:space="0" w:color="auto"/>
        <w:left w:val="none" w:sz="0" w:space="0" w:color="auto"/>
        <w:bottom w:val="none" w:sz="0" w:space="0" w:color="auto"/>
        <w:right w:val="none" w:sz="0" w:space="0" w:color="auto"/>
      </w:divBdr>
    </w:div>
    <w:div w:id="1965387402">
      <w:bodyDiv w:val="1"/>
      <w:marLeft w:val="0"/>
      <w:marRight w:val="0"/>
      <w:marTop w:val="0"/>
      <w:marBottom w:val="0"/>
      <w:divBdr>
        <w:top w:val="none" w:sz="0" w:space="0" w:color="auto"/>
        <w:left w:val="none" w:sz="0" w:space="0" w:color="auto"/>
        <w:bottom w:val="none" w:sz="0" w:space="0" w:color="auto"/>
        <w:right w:val="none" w:sz="0" w:space="0" w:color="auto"/>
      </w:divBdr>
    </w:div>
    <w:div w:id="1965456996">
      <w:bodyDiv w:val="1"/>
      <w:marLeft w:val="0"/>
      <w:marRight w:val="0"/>
      <w:marTop w:val="0"/>
      <w:marBottom w:val="0"/>
      <w:divBdr>
        <w:top w:val="none" w:sz="0" w:space="0" w:color="auto"/>
        <w:left w:val="none" w:sz="0" w:space="0" w:color="auto"/>
        <w:bottom w:val="none" w:sz="0" w:space="0" w:color="auto"/>
        <w:right w:val="none" w:sz="0" w:space="0" w:color="auto"/>
      </w:divBdr>
    </w:div>
    <w:div w:id="1965959860">
      <w:bodyDiv w:val="1"/>
      <w:marLeft w:val="0"/>
      <w:marRight w:val="0"/>
      <w:marTop w:val="0"/>
      <w:marBottom w:val="0"/>
      <w:divBdr>
        <w:top w:val="none" w:sz="0" w:space="0" w:color="auto"/>
        <w:left w:val="none" w:sz="0" w:space="0" w:color="auto"/>
        <w:bottom w:val="none" w:sz="0" w:space="0" w:color="auto"/>
        <w:right w:val="none" w:sz="0" w:space="0" w:color="auto"/>
      </w:divBdr>
    </w:div>
    <w:div w:id="1967420416">
      <w:bodyDiv w:val="1"/>
      <w:marLeft w:val="0"/>
      <w:marRight w:val="0"/>
      <w:marTop w:val="0"/>
      <w:marBottom w:val="0"/>
      <w:divBdr>
        <w:top w:val="none" w:sz="0" w:space="0" w:color="auto"/>
        <w:left w:val="none" w:sz="0" w:space="0" w:color="auto"/>
        <w:bottom w:val="none" w:sz="0" w:space="0" w:color="auto"/>
        <w:right w:val="none" w:sz="0" w:space="0" w:color="auto"/>
      </w:divBdr>
    </w:div>
    <w:div w:id="1969507872">
      <w:bodyDiv w:val="1"/>
      <w:marLeft w:val="0"/>
      <w:marRight w:val="0"/>
      <w:marTop w:val="0"/>
      <w:marBottom w:val="0"/>
      <w:divBdr>
        <w:top w:val="none" w:sz="0" w:space="0" w:color="auto"/>
        <w:left w:val="none" w:sz="0" w:space="0" w:color="auto"/>
        <w:bottom w:val="none" w:sz="0" w:space="0" w:color="auto"/>
        <w:right w:val="none" w:sz="0" w:space="0" w:color="auto"/>
      </w:divBdr>
    </w:div>
    <w:div w:id="1972785916">
      <w:bodyDiv w:val="1"/>
      <w:marLeft w:val="0"/>
      <w:marRight w:val="0"/>
      <w:marTop w:val="0"/>
      <w:marBottom w:val="0"/>
      <w:divBdr>
        <w:top w:val="none" w:sz="0" w:space="0" w:color="auto"/>
        <w:left w:val="none" w:sz="0" w:space="0" w:color="auto"/>
        <w:bottom w:val="none" w:sz="0" w:space="0" w:color="auto"/>
        <w:right w:val="none" w:sz="0" w:space="0" w:color="auto"/>
      </w:divBdr>
    </w:div>
    <w:div w:id="1972977798">
      <w:bodyDiv w:val="1"/>
      <w:marLeft w:val="0"/>
      <w:marRight w:val="0"/>
      <w:marTop w:val="0"/>
      <w:marBottom w:val="0"/>
      <w:divBdr>
        <w:top w:val="none" w:sz="0" w:space="0" w:color="auto"/>
        <w:left w:val="none" w:sz="0" w:space="0" w:color="auto"/>
        <w:bottom w:val="none" w:sz="0" w:space="0" w:color="auto"/>
        <w:right w:val="none" w:sz="0" w:space="0" w:color="auto"/>
      </w:divBdr>
    </w:div>
    <w:div w:id="1974361519">
      <w:bodyDiv w:val="1"/>
      <w:marLeft w:val="0"/>
      <w:marRight w:val="0"/>
      <w:marTop w:val="0"/>
      <w:marBottom w:val="0"/>
      <w:divBdr>
        <w:top w:val="none" w:sz="0" w:space="0" w:color="auto"/>
        <w:left w:val="none" w:sz="0" w:space="0" w:color="auto"/>
        <w:bottom w:val="none" w:sz="0" w:space="0" w:color="auto"/>
        <w:right w:val="none" w:sz="0" w:space="0" w:color="auto"/>
      </w:divBdr>
    </w:div>
    <w:div w:id="1975286547">
      <w:bodyDiv w:val="1"/>
      <w:marLeft w:val="0"/>
      <w:marRight w:val="0"/>
      <w:marTop w:val="0"/>
      <w:marBottom w:val="0"/>
      <w:divBdr>
        <w:top w:val="none" w:sz="0" w:space="0" w:color="auto"/>
        <w:left w:val="none" w:sz="0" w:space="0" w:color="auto"/>
        <w:bottom w:val="none" w:sz="0" w:space="0" w:color="auto"/>
        <w:right w:val="none" w:sz="0" w:space="0" w:color="auto"/>
      </w:divBdr>
    </w:div>
    <w:div w:id="1976830375">
      <w:bodyDiv w:val="1"/>
      <w:marLeft w:val="0"/>
      <w:marRight w:val="0"/>
      <w:marTop w:val="0"/>
      <w:marBottom w:val="0"/>
      <w:divBdr>
        <w:top w:val="none" w:sz="0" w:space="0" w:color="auto"/>
        <w:left w:val="none" w:sz="0" w:space="0" w:color="auto"/>
        <w:bottom w:val="none" w:sz="0" w:space="0" w:color="auto"/>
        <w:right w:val="none" w:sz="0" w:space="0" w:color="auto"/>
      </w:divBdr>
    </w:div>
    <w:div w:id="1979678143">
      <w:bodyDiv w:val="1"/>
      <w:marLeft w:val="0"/>
      <w:marRight w:val="0"/>
      <w:marTop w:val="0"/>
      <w:marBottom w:val="0"/>
      <w:divBdr>
        <w:top w:val="none" w:sz="0" w:space="0" w:color="auto"/>
        <w:left w:val="none" w:sz="0" w:space="0" w:color="auto"/>
        <w:bottom w:val="none" w:sz="0" w:space="0" w:color="auto"/>
        <w:right w:val="none" w:sz="0" w:space="0" w:color="auto"/>
      </w:divBdr>
    </w:div>
    <w:div w:id="1982877855">
      <w:bodyDiv w:val="1"/>
      <w:marLeft w:val="0"/>
      <w:marRight w:val="0"/>
      <w:marTop w:val="0"/>
      <w:marBottom w:val="0"/>
      <w:divBdr>
        <w:top w:val="none" w:sz="0" w:space="0" w:color="auto"/>
        <w:left w:val="none" w:sz="0" w:space="0" w:color="auto"/>
        <w:bottom w:val="none" w:sz="0" w:space="0" w:color="auto"/>
        <w:right w:val="none" w:sz="0" w:space="0" w:color="auto"/>
      </w:divBdr>
    </w:div>
    <w:div w:id="1983150420">
      <w:bodyDiv w:val="1"/>
      <w:marLeft w:val="0"/>
      <w:marRight w:val="0"/>
      <w:marTop w:val="0"/>
      <w:marBottom w:val="0"/>
      <w:divBdr>
        <w:top w:val="none" w:sz="0" w:space="0" w:color="auto"/>
        <w:left w:val="none" w:sz="0" w:space="0" w:color="auto"/>
        <w:bottom w:val="none" w:sz="0" w:space="0" w:color="auto"/>
        <w:right w:val="none" w:sz="0" w:space="0" w:color="auto"/>
      </w:divBdr>
    </w:div>
    <w:div w:id="1983806913">
      <w:bodyDiv w:val="1"/>
      <w:marLeft w:val="0"/>
      <w:marRight w:val="0"/>
      <w:marTop w:val="0"/>
      <w:marBottom w:val="0"/>
      <w:divBdr>
        <w:top w:val="none" w:sz="0" w:space="0" w:color="auto"/>
        <w:left w:val="none" w:sz="0" w:space="0" w:color="auto"/>
        <w:bottom w:val="none" w:sz="0" w:space="0" w:color="auto"/>
        <w:right w:val="none" w:sz="0" w:space="0" w:color="auto"/>
      </w:divBdr>
    </w:div>
    <w:div w:id="1984196491">
      <w:bodyDiv w:val="1"/>
      <w:marLeft w:val="0"/>
      <w:marRight w:val="0"/>
      <w:marTop w:val="0"/>
      <w:marBottom w:val="0"/>
      <w:divBdr>
        <w:top w:val="none" w:sz="0" w:space="0" w:color="auto"/>
        <w:left w:val="none" w:sz="0" w:space="0" w:color="auto"/>
        <w:bottom w:val="none" w:sz="0" w:space="0" w:color="auto"/>
        <w:right w:val="none" w:sz="0" w:space="0" w:color="auto"/>
      </w:divBdr>
    </w:div>
    <w:div w:id="1984309834">
      <w:bodyDiv w:val="1"/>
      <w:marLeft w:val="0"/>
      <w:marRight w:val="0"/>
      <w:marTop w:val="0"/>
      <w:marBottom w:val="0"/>
      <w:divBdr>
        <w:top w:val="none" w:sz="0" w:space="0" w:color="auto"/>
        <w:left w:val="none" w:sz="0" w:space="0" w:color="auto"/>
        <w:bottom w:val="none" w:sz="0" w:space="0" w:color="auto"/>
        <w:right w:val="none" w:sz="0" w:space="0" w:color="auto"/>
      </w:divBdr>
    </w:div>
    <w:div w:id="1984651358">
      <w:bodyDiv w:val="1"/>
      <w:marLeft w:val="0"/>
      <w:marRight w:val="0"/>
      <w:marTop w:val="0"/>
      <w:marBottom w:val="0"/>
      <w:divBdr>
        <w:top w:val="none" w:sz="0" w:space="0" w:color="auto"/>
        <w:left w:val="none" w:sz="0" w:space="0" w:color="auto"/>
        <w:bottom w:val="none" w:sz="0" w:space="0" w:color="auto"/>
        <w:right w:val="none" w:sz="0" w:space="0" w:color="auto"/>
      </w:divBdr>
    </w:div>
    <w:div w:id="1985230503">
      <w:bodyDiv w:val="1"/>
      <w:marLeft w:val="0"/>
      <w:marRight w:val="0"/>
      <w:marTop w:val="0"/>
      <w:marBottom w:val="0"/>
      <w:divBdr>
        <w:top w:val="none" w:sz="0" w:space="0" w:color="auto"/>
        <w:left w:val="none" w:sz="0" w:space="0" w:color="auto"/>
        <w:bottom w:val="none" w:sz="0" w:space="0" w:color="auto"/>
        <w:right w:val="none" w:sz="0" w:space="0" w:color="auto"/>
      </w:divBdr>
    </w:div>
    <w:div w:id="1986159541">
      <w:bodyDiv w:val="1"/>
      <w:marLeft w:val="0"/>
      <w:marRight w:val="0"/>
      <w:marTop w:val="0"/>
      <w:marBottom w:val="0"/>
      <w:divBdr>
        <w:top w:val="none" w:sz="0" w:space="0" w:color="auto"/>
        <w:left w:val="none" w:sz="0" w:space="0" w:color="auto"/>
        <w:bottom w:val="none" w:sz="0" w:space="0" w:color="auto"/>
        <w:right w:val="none" w:sz="0" w:space="0" w:color="auto"/>
      </w:divBdr>
    </w:div>
    <w:div w:id="1986161337">
      <w:bodyDiv w:val="1"/>
      <w:marLeft w:val="0"/>
      <w:marRight w:val="0"/>
      <w:marTop w:val="0"/>
      <w:marBottom w:val="0"/>
      <w:divBdr>
        <w:top w:val="none" w:sz="0" w:space="0" w:color="auto"/>
        <w:left w:val="none" w:sz="0" w:space="0" w:color="auto"/>
        <w:bottom w:val="none" w:sz="0" w:space="0" w:color="auto"/>
        <w:right w:val="none" w:sz="0" w:space="0" w:color="auto"/>
      </w:divBdr>
    </w:div>
    <w:div w:id="1987005727">
      <w:bodyDiv w:val="1"/>
      <w:marLeft w:val="0"/>
      <w:marRight w:val="0"/>
      <w:marTop w:val="0"/>
      <w:marBottom w:val="0"/>
      <w:divBdr>
        <w:top w:val="none" w:sz="0" w:space="0" w:color="auto"/>
        <w:left w:val="none" w:sz="0" w:space="0" w:color="auto"/>
        <w:bottom w:val="none" w:sz="0" w:space="0" w:color="auto"/>
        <w:right w:val="none" w:sz="0" w:space="0" w:color="auto"/>
      </w:divBdr>
    </w:div>
    <w:div w:id="1988124456">
      <w:bodyDiv w:val="1"/>
      <w:marLeft w:val="0"/>
      <w:marRight w:val="0"/>
      <w:marTop w:val="0"/>
      <w:marBottom w:val="0"/>
      <w:divBdr>
        <w:top w:val="none" w:sz="0" w:space="0" w:color="auto"/>
        <w:left w:val="none" w:sz="0" w:space="0" w:color="auto"/>
        <w:bottom w:val="none" w:sz="0" w:space="0" w:color="auto"/>
        <w:right w:val="none" w:sz="0" w:space="0" w:color="auto"/>
      </w:divBdr>
    </w:div>
    <w:div w:id="1988508708">
      <w:bodyDiv w:val="1"/>
      <w:marLeft w:val="0"/>
      <w:marRight w:val="0"/>
      <w:marTop w:val="0"/>
      <w:marBottom w:val="0"/>
      <w:divBdr>
        <w:top w:val="none" w:sz="0" w:space="0" w:color="auto"/>
        <w:left w:val="none" w:sz="0" w:space="0" w:color="auto"/>
        <w:bottom w:val="none" w:sz="0" w:space="0" w:color="auto"/>
        <w:right w:val="none" w:sz="0" w:space="0" w:color="auto"/>
      </w:divBdr>
    </w:div>
    <w:div w:id="1988900147">
      <w:bodyDiv w:val="1"/>
      <w:marLeft w:val="0"/>
      <w:marRight w:val="0"/>
      <w:marTop w:val="0"/>
      <w:marBottom w:val="0"/>
      <w:divBdr>
        <w:top w:val="none" w:sz="0" w:space="0" w:color="auto"/>
        <w:left w:val="none" w:sz="0" w:space="0" w:color="auto"/>
        <w:bottom w:val="none" w:sz="0" w:space="0" w:color="auto"/>
        <w:right w:val="none" w:sz="0" w:space="0" w:color="auto"/>
      </w:divBdr>
    </w:div>
    <w:div w:id="1990942474">
      <w:bodyDiv w:val="1"/>
      <w:marLeft w:val="0"/>
      <w:marRight w:val="0"/>
      <w:marTop w:val="0"/>
      <w:marBottom w:val="0"/>
      <w:divBdr>
        <w:top w:val="none" w:sz="0" w:space="0" w:color="auto"/>
        <w:left w:val="none" w:sz="0" w:space="0" w:color="auto"/>
        <w:bottom w:val="none" w:sz="0" w:space="0" w:color="auto"/>
        <w:right w:val="none" w:sz="0" w:space="0" w:color="auto"/>
      </w:divBdr>
    </w:div>
    <w:div w:id="1991326359">
      <w:bodyDiv w:val="1"/>
      <w:marLeft w:val="0"/>
      <w:marRight w:val="0"/>
      <w:marTop w:val="0"/>
      <w:marBottom w:val="0"/>
      <w:divBdr>
        <w:top w:val="none" w:sz="0" w:space="0" w:color="auto"/>
        <w:left w:val="none" w:sz="0" w:space="0" w:color="auto"/>
        <w:bottom w:val="none" w:sz="0" w:space="0" w:color="auto"/>
        <w:right w:val="none" w:sz="0" w:space="0" w:color="auto"/>
      </w:divBdr>
    </w:div>
    <w:div w:id="1995834246">
      <w:bodyDiv w:val="1"/>
      <w:marLeft w:val="0"/>
      <w:marRight w:val="0"/>
      <w:marTop w:val="0"/>
      <w:marBottom w:val="0"/>
      <w:divBdr>
        <w:top w:val="none" w:sz="0" w:space="0" w:color="auto"/>
        <w:left w:val="none" w:sz="0" w:space="0" w:color="auto"/>
        <w:bottom w:val="none" w:sz="0" w:space="0" w:color="auto"/>
        <w:right w:val="none" w:sz="0" w:space="0" w:color="auto"/>
      </w:divBdr>
    </w:div>
    <w:div w:id="1997148170">
      <w:bodyDiv w:val="1"/>
      <w:marLeft w:val="0"/>
      <w:marRight w:val="0"/>
      <w:marTop w:val="0"/>
      <w:marBottom w:val="0"/>
      <w:divBdr>
        <w:top w:val="none" w:sz="0" w:space="0" w:color="auto"/>
        <w:left w:val="none" w:sz="0" w:space="0" w:color="auto"/>
        <w:bottom w:val="none" w:sz="0" w:space="0" w:color="auto"/>
        <w:right w:val="none" w:sz="0" w:space="0" w:color="auto"/>
      </w:divBdr>
    </w:div>
    <w:div w:id="1998418252">
      <w:bodyDiv w:val="1"/>
      <w:marLeft w:val="0"/>
      <w:marRight w:val="0"/>
      <w:marTop w:val="0"/>
      <w:marBottom w:val="0"/>
      <w:divBdr>
        <w:top w:val="none" w:sz="0" w:space="0" w:color="auto"/>
        <w:left w:val="none" w:sz="0" w:space="0" w:color="auto"/>
        <w:bottom w:val="none" w:sz="0" w:space="0" w:color="auto"/>
        <w:right w:val="none" w:sz="0" w:space="0" w:color="auto"/>
      </w:divBdr>
    </w:div>
    <w:div w:id="1998683201">
      <w:bodyDiv w:val="1"/>
      <w:marLeft w:val="0"/>
      <w:marRight w:val="0"/>
      <w:marTop w:val="0"/>
      <w:marBottom w:val="0"/>
      <w:divBdr>
        <w:top w:val="none" w:sz="0" w:space="0" w:color="auto"/>
        <w:left w:val="none" w:sz="0" w:space="0" w:color="auto"/>
        <w:bottom w:val="none" w:sz="0" w:space="0" w:color="auto"/>
        <w:right w:val="none" w:sz="0" w:space="0" w:color="auto"/>
      </w:divBdr>
    </w:div>
    <w:div w:id="1999576483">
      <w:bodyDiv w:val="1"/>
      <w:marLeft w:val="0"/>
      <w:marRight w:val="0"/>
      <w:marTop w:val="0"/>
      <w:marBottom w:val="0"/>
      <w:divBdr>
        <w:top w:val="none" w:sz="0" w:space="0" w:color="auto"/>
        <w:left w:val="none" w:sz="0" w:space="0" w:color="auto"/>
        <w:bottom w:val="none" w:sz="0" w:space="0" w:color="auto"/>
        <w:right w:val="none" w:sz="0" w:space="0" w:color="auto"/>
      </w:divBdr>
    </w:div>
    <w:div w:id="2000308493">
      <w:bodyDiv w:val="1"/>
      <w:marLeft w:val="0"/>
      <w:marRight w:val="0"/>
      <w:marTop w:val="0"/>
      <w:marBottom w:val="0"/>
      <w:divBdr>
        <w:top w:val="none" w:sz="0" w:space="0" w:color="auto"/>
        <w:left w:val="none" w:sz="0" w:space="0" w:color="auto"/>
        <w:bottom w:val="none" w:sz="0" w:space="0" w:color="auto"/>
        <w:right w:val="none" w:sz="0" w:space="0" w:color="auto"/>
      </w:divBdr>
    </w:div>
    <w:div w:id="2000618100">
      <w:bodyDiv w:val="1"/>
      <w:marLeft w:val="0"/>
      <w:marRight w:val="0"/>
      <w:marTop w:val="0"/>
      <w:marBottom w:val="0"/>
      <w:divBdr>
        <w:top w:val="none" w:sz="0" w:space="0" w:color="auto"/>
        <w:left w:val="none" w:sz="0" w:space="0" w:color="auto"/>
        <w:bottom w:val="none" w:sz="0" w:space="0" w:color="auto"/>
        <w:right w:val="none" w:sz="0" w:space="0" w:color="auto"/>
      </w:divBdr>
    </w:div>
    <w:div w:id="2004359115">
      <w:bodyDiv w:val="1"/>
      <w:marLeft w:val="0"/>
      <w:marRight w:val="0"/>
      <w:marTop w:val="0"/>
      <w:marBottom w:val="0"/>
      <w:divBdr>
        <w:top w:val="none" w:sz="0" w:space="0" w:color="auto"/>
        <w:left w:val="none" w:sz="0" w:space="0" w:color="auto"/>
        <w:bottom w:val="none" w:sz="0" w:space="0" w:color="auto"/>
        <w:right w:val="none" w:sz="0" w:space="0" w:color="auto"/>
      </w:divBdr>
    </w:div>
    <w:div w:id="2004812934">
      <w:bodyDiv w:val="1"/>
      <w:marLeft w:val="0"/>
      <w:marRight w:val="0"/>
      <w:marTop w:val="0"/>
      <w:marBottom w:val="0"/>
      <w:divBdr>
        <w:top w:val="none" w:sz="0" w:space="0" w:color="auto"/>
        <w:left w:val="none" w:sz="0" w:space="0" w:color="auto"/>
        <w:bottom w:val="none" w:sz="0" w:space="0" w:color="auto"/>
        <w:right w:val="none" w:sz="0" w:space="0" w:color="auto"/>
      </w:divBdr>
    </w:div>
    <w:div w:id="2005622445">
      <w:bodyDiv w:val="1"/>
      <w:marLeft w:val="0"/>
      <w:marRight w:val="0"/>
      <w:marTop w:val="0"/>
      <w:marBottom w:val="0"/>
      <w:divBdr>
        <w:top w:val="none" w:sz="0" w:space="0" w:color="auto"/>
        <w:left w:val="none" w:sz="0" w:space="0" w:color="auto"/>
        <w:bottom w:val="none" w:sz="0" w:space="0" w:color="auto"/>
        <w:right w:val="none" w:sz="0" w:space="0" w:color="auto"/>
      </w:divBdr>
    </w:div>
    <w:div w:id="2005887419">
      <w:bodyDiv w:val="1"/>
      <w:marLeft w:val="0"/>
      <w:marRight w:val="0"/>
      <w:marTop w:val="0"/>
      <w:marBottom w:val="0"/>
      <w:divBdr>
        <w:top w:val="none" w:sz="0" w:space="0" w:color="auto"/>
        <w:left w:val="none" w:sz="0" w:space="0" w:color="auto"/>
        <w:bottom w:val="none" w:sz="0" w:space="0" w:color="auto"/>
        <w:right w:val="none" w:sz="0" w:space="0" w:color="auto"/>
      </w:divBdr>
    </w:div>
    <w:div w:id="2006395524">
      <w:bodyDiv w:val="1"/>
      <w:marLeft w:val="0"/>
      <w:marRight w:val="0"/>
      <w:marTop w:val="0"/>
      <w:marBottom w:val="0"/>
      <w:divBdr>
        <w:top w:val="none" w:sz="0" w:space="0" w:color="auto"/>
        <w:left w:val="none" w:sz="0" w:space="0" w:color="auto"/>
        <w:bottom w:val="none" w:sz="0" w:space="0" w:color="auto"/>
        <w:right w:val="none" w:sz="0" w:space="0" w:color="auto"/>
      </w:divBdr>
    </w:div>
    <w:div w:id="2007399250">
      <w:bodyDiv w:val="1"/>
      <w:marLeft w:val="0"/>
      <w:marRight w:val="0"/>
      <w:marTop w:val="0"/>
      <w:marBottom w:val="0"/>
      <w:divBdr>
        <w:top w:val="none" w:sz="0" w:space="0" w:color="auto"/>
        <w:left w:val="none" w:sz="0" w:space="0" w:color="auto"/>
        <w:bottom w:val="none" w:sz="0" w:space="0" w:color="auto"/>
        <w:right w:val="none" w:sz="0" w:space="0" w:color="auto"/>
      </w:divBdr>
    </w:div>
    <w:div w:id="2007857938">
      <w:bodyDiv w:val="1"/>
      <w:marLeft w:val="0"/>
      <w:marRight w:val="0"/>
      <w:marTop w:val="0"/>
      <w:marBottom w:val="0"/>
      <w:divBdr>
        <w:top w:val="none" w:sz="0" w:space="0" w:color="auto"/>
        <w:left w:val="none" w:sz="0" w:space="0" w:color="auto"/>
        <w:bottom w:val="none" w:sz="0" w:space="0" w:color="auto"/>
        <w:right w:val="none" w:sz="0" w:space="0" w:color="auto"/>
      </w:divBdr>
    </w:div>
    <w:div w:id="2009169216">
      <w:bodyDiv w:val="1"/>
      <w:marLeft w:val="0"/>
      <w:marRight w:val="0"/>
      <w:marTop w:val="0"/>
      <w:marBottom w:val="0"/>
      <w:divBdr>
        <w:top w:val="none" w:sz="0" w:space="0" w:color="auto"/>
        <w:left w:val="none" w:sz="0" w:space="0" w:color="auto"/>
        <w:bottom w:val="none" w:sz="0" w:space="0" w:color="auto"/>
        <w:right w:val="none" w:sz="0" w:space="0" w:color="auto"/>
      </w:divBdr>
    </w:div>
    <w:div w:id="2012951879">
      <w:bodyDiv w:val="1"/>
      <w:marLeft w:val="0"/>
      <w:marRight w:val="0"/>
      <w:marTop w:val="0"/>
      <w:marBottom w:val="0"/>
      <w:divBdr>
        <w:top w:val="none" w:sz="0" w:space="0" w:color="auto"/>
        <w:left w:val="none" w:sz="0" w:space="0" w:color="auto"/>
        <w:bottom w:val="none" w:sz="0" w:space="0" w:color="auto"/>
        <w:right w:val="none" w:sz="0" w:space="0" w:color="auto"/>
      </w:divBdr>
    </w:div>
    <w:div w:id="2013289252">
      <w:bodyDiv w:val="1"/>
      <w:marLeft w:val="0"/>
      <w:marRight w:val="0"/>
      <w:marTop w:val="0"/>
      <w:marBottom w:val="0"/>
      <w:divBdr>
        <w:top w:val="none" w:sz="0" w:space="0" w:color="auto"/>
        <w:left w:val="none" w:sz="0" w:space="0" w:color="auto"/>
        <w:bottom w:val="none" w:sz="0" w:space="0" w:color="auto"/>
        <w:right w:val="none" w:sz="0" w:space="0" w:color="auto"/>
      </w:divBdr>
    </w:div>
    <w:div w:id="2013988485">
      <w:bodyDiv w:val="1"/>
      <w:marLeft w:val="0"/>
      <w:marRight w:val="0"/>
      <w:marTop w:val="0"/>
      <w:marBottom w:val="0"/>
      <w:divBdr>
        <w:top w:val="none" w:sz="0" w:space="0" w:color="auto"/>
        <w:left w:val="none" w:sz="0" w:space="0" w:color="auto"/>
        <w:bottom w:val="none" w:sz="0" w:space="0" w:color="auto"/>
        <w:right w:val="none" w:sz="0" w:space="0" w:color="auto"/>
      </w:divBdr>
    </w:div>
    <w:div w:id="2014189149">
      <w:bodyDiv w:val="1"/>
      <w:marLeft w:val="0"/>
      <w:marRight w:val="0"/>
      <w:marTop w:val="0"/>
      <w:marBottom w:val="0"/>
      <w:divBdr>
        <w:top w:val="none" w:sz="0" w:space="0" w:color="auto"/>
        <w:left w:val="none" w:sz="0" w:space="0" w:color="auto"/>
        <w:bottom w:val="none" w:sz="0" w:space="0" w:color="auto"/>
        <w:right w:val="none" w:sz="0" w:space="0" w:color="auto"/>
      </w:divBdr>
    </w:div>
    <w:div w:id="2015718198">
      <w:bodyDiv w:val="1"/>
      <w:marLeft w:val="0"/>
      <w:marRight w:val="0"/>
      <w:marTop w:val="0"/>
      <w:marBottom w:val="0"/>
      <w:divBdr>
        <w:top w:val="none" w:sz="0" w:space="0" w:color="auto"/>
        <w:left w:val="none" w:sz="0" w:space="0" w:color="auto"/>
        <w:bottom w:val="none" w:sz="0" w:space="0" w:color="auto"/>
        <w:right w:val="none" w:sz="0" w:space="0" w:color="auto"/>
      </w:divBdr>
    </w:div>
    <w:div w:id="2016880596">
      <w:bodyDiv w:val="1"/>
      <w:marLeft w:val="0"/>
      <w:marRight w:val="0"/>
      <w:marTop w:val="0"/>
      <w:marBottom w:val="0"/>
      <w:divBdr>
        <w:top w:val="none" w:sz="0" w:space="0" w:color="auto"/>
        <w:left w:val="none" w:sz="0" w:space="0" w:color="auto"/>
        <w:bottom w:val="none" w:sz="0" w:space="0" w:color="auto"/>
        <w:right w:val="none" w:sz="0" w:space="0" w:color="auto"/>
      </w:divBdr>
    </w:div>
    <w:div w:id="2017413347">
      <w:bodyDiv w:val="1"/>
      <w:marLeft w:val="0"/>
      <w:marRight w:val="0"/>
      <w:marTop w:val="0"/>
      <w:marBottom w:val="0"/>
      <w:divBdr>
        <w:top w:val="none" w:sz="0" w:space="0" w:color="auto"/>
        <w:left w:val="none" w:sz="0" w:space="0" w:color="auto"/>
        <w:bottom w:val="none" w:sz="0" w:space="0" w:color="auto"/>
        <w:right w:val="none" w:sz="0" w:space="0" w:color="auto"/>
      </w:divBdr>
    </w:div>
    <w:div w:id="2018078197">
      <w:bodyDiv w:val="1"/>
      <w:marLeft w:val="0"/>
      <w:marRight w:val="0"/>
      <w:marTop w:val="0"/>
      <w:marBottom w:val="0"/>
      <w:divBdr>
        <w:top w:val="none" w:sz="0" w:space="0" w:color="auto"/>
        <w:left w:val="none" w:sz="0" w:space="0" w:color="auto"/>
        <w:bottom w:val="none" w:sz="0" w:space="0" w:color="auto"/>
        <w:right w:val="none" w:sz="0" w:space="0" w:color="auto"/>
      </w:divBdr>
    </w:div>
    <w:div w:id="2018190500">
      <w:bodyDiv w:val="1"/>
      <w:marLeft w:val="0"/>
      <w:marRight w:val="0"/>
      <w:marTop w:val="0"/>
      <w:marBottom w:val="0"/>
      <w:divBdr>
        <w:top w:val="none" w:sz="0" w:space="0" w:color="auto"/>
        <w:left w:val="none" w:sz="0" w:space="0" w:color="auto"/>
        <w:bottom w:val="none" w:sz="0" w:space="0" w:color="auto"/>
        <w:right w:val="none" w:sz="0" w:space="0" w:color="auto"/>
      </w:divBdr>
    </w:div>
    <w:div w:id="2018460686">
      <w:bodyDiv w:val="1"/>
      <w:marLeft w:val="0"/>
      <w:marRight w:val="0"/>
      <w:marTop w:val="0"/>
      <w:marBottom w:val="0"/>
      <w:divBdr>
        <w:top w:val="none" w:sz="0" w:space="0" w:color="auto"/>
        <w:left w:val="none" w:sz="0" w:space="0" w:color="auto"/>
        <w:bottom w:val="none" w:sz="0" w:space="0" w:color="auto"/>
        <w:right w:val="none" w:sz="0" w:space="0" w:color="auto"/>
      </w:divBdr>
    </w:div>
    <w:div w:id="2018922544">
      <w:bodyDiv w:val="1"/>
      <w:marLeft w:val="0"/>
      <w:marRight w:val="0"/>
      <w:marTop w:val="0"/>
      <w:marBottom w:val="0"/>
      <w:divBdr>
        <w:top w:val="none" w:sz="0" w:space="0" w:color="auto"/>
        <w:left w:val="none" w:sz="0" w:space="0" w:color="auto"/>
        <w:bottom w:val="none" w:sz="0" w:space="0" w:color="auto"/>
        <w:right w:val="none" w:sz="0" w:space="0" w:color="auto"/>
      </w:divBdr>
    </w:div>
    <w:div w:id="2019455938">
      <w:bodyDiv w:val="1"/>
      <w:marLeft w:val="0"/>
      <w:marRight w:val="0"/>
      <w:marTop w:val="0"/>
      <w:marBottom w:val="0"/>
      <w:divBdr>
        <w:top w:val="none" w:sz="0" w:space="0" w:color="auto"/>
        <w:left w:val="none" w:sz="0" w:space="0" w:color="auto"/>
        <w:bottom w:val="none" w:sz="0" w:space="0" w:color="auto"/>
        <w:right w:val="none" w:sz="0" w:space="0" w:color="auto"/>
      </w:divBdr>
    </w:div>
    <w:div w:id="2019846709">
      <w:bodyDiv w:val="1"/>
      <w:marLeft w:val="0"/>
      <w:marRight w:val="0"/>
      <w:marTop w:val="0"/>
      <w:marBottom w:val="0"/>
      <w:divBdr>
        <w:top w:val="none" w:sz="0" w:space="0" w:color="auto"/>
        <w:left w:val="none" w:sz="0" w:space="0" w:color="auto"/>
        <w:bottom w:val="none" w:sz="0" w:space="0" w:color="auto"/>
        <w:right w:val="none" w:sz="0" w:space="0" w:color="auto"/>
      </w:divBdr>
    </w:div>
    <w:div w:id="2022850929">
      <w:bodyDiv w:val="1"/>
      <w:marLeft w:val="0"/>
      <w:marRight w:val="0"/>
      <w:marTop w:val="0"/>
      <w:marBottom w:val="0"/>
      <w:divBdr>
        <w:top w:val="none" w:sz="0" w:space="0" w:color="auto"/>
        <w:left w:val="none" w:sz="0" w:space="0" w:color="auto"/>
        <w:bottom w:val="none" w:sz="0" w:space="0" w:color="auto"/>
        <w:right w:val="none" w:sz="0" w:space="0" w:color="auto"/>
      </w:divBdr>
    </w:div>
    <w:div w:id="2023360805">
      <w:bodyDiv w:val="1"/>
      <w:marLeft w:val="0"/>
      <w:marRight w:val="0"/>
      <w:marTop w:val="0"/>
      <w:marBottom w:val="0"/>
      <w:divBdr>
        <w:top w:val="none" w:sz="0" w:space="0" w:color="auto"/>
        <w:left w:val="none" w:sz="0" w:space="0" w:color="auto"/>
        <w:bottom w:val="none" w:sz="0" w:space="0" w:color="auto"/>
        <w:right w:val="none" w:sz="0" w:space="0" w:color="auto"/>
      </w:divBdr>
    </w:div>
    <w:div w:id="2023585737">
      <w:bodyDiv w:val="1"/>
      <w:marLeft w:val="0"/>
      <w:marRight w:val="0"/>
      <w:marTop w:val="0"/>
      <w:marBottom w:val="0"/>
      <w:divBdr>
        <w:top w:val="none" w:sz="0" w:space="0" w:color="auto"/>
        <w:left w:val="none" w:sz="0" w:space="0" w:color="auto"/>
        <w:bottom w:val="none" w:sz="0" w:space="0" w:color="auto"/>
        <w:right w:val="none" w:sz="0" w:space="0" w:color="auto"/>
      </w:divBdr>
    </w:div>
    <w:div w:id="2024671518">
      <w:bodyDiv w:val="1"/>
      <w:marLeft w:val="0"/>
      <w:marRight w:val="0"/>
      <w:marTop w:val="0"/>
      <w:marBottom w:val="0"/>
      <w:divBdr>
        <w:top w:val="none" w:sz="0" w:space="0" w:color="auto"/>
        <w:left w:val="none" w:sz="0" w:space="0" w:color="auto"/>
        <w:bottom w:val="none" w:sz="0" w:space="0" w:color="auto"/>
        <w:right w:val="none" w:sz="0" w:space="0" w:color="auto"/>
      </w:divBdr>
    </w:div>
    <w:div w:id="2025548835">
      <w:bodyDiv w:val="1"/>
      <w:marLeft w:val="0"/>
      <w:marRight w:val="0"/>
      <w:marTop w:val="0"/>
      <w:marBottom w:val="0"/>
      <w:divBdr>
        <w:top w:val="none" w:sz="0" w:space="0" w:color="auto"/>
        <w:left w:val="none" w:sz="0" w:space="0" w:color="auto"/>
        <w:bottom w:val="none" w:sz="0" w:space="0" w:color="auto"/>
        <w:right w:val="none" w:sz="0" w:space="0" w:color="auto"/>
      </w:divBdr>
    </w:div>
    <w:div w:id="2026012371">
      <w:bodyDiv w:val="1"/>
      <w:marLeft w:val="0"/>
      <w:marRight w:val="0"/>
      <w:marTop w:val="0"/>
      <w:marBottom w:val="0"/>
      <w:divBdr>
        <w:top w:val="none" w:sz="0" w:space="0" w:color="auto"/>
        <w:left w:val="none" w:sz="0" w:space="0" w:color="auto"/>
        <w:bottom w:val="none" w:sz="0" w:space="0" w:color="auto"/>
        <w:right w:val="none" w:sz="0" w:space="0" w:color="auto"/>
      </w:divBdr>
    </w:div>
    <w:div w:id="2026858701">
      <w:bodyDiv w:val="1"/>
      <w:marLeft w:val="0"/>
      <w:marRight w:val="0"/>
      <w:marTop w:val="0"/>
      <w:marBottom w:val="0"/>
      <w:divBdr>
        <w:top w:val="none" w:sz="0" w:space="0" w:color="auto"/>
        <w:left w:val="none" w:sz="0" w:space="0" w:color="auto"/>
        <w:bottom w:val="none" w:sz="0" w:space="0" w:color="auto"/>
        <w:right w:val="none" w:sz="0" w:space="0" w:color="auto"/>
      </w:divBdr>
    </w:div>
    <w:div w:id="2027363116">
      <w:bodyDiv w:val="1"/>
      <w:marLeft w:val="0"/>
      <w:marRight w:val="0"/>
      <w:marTop w:val="0"/>
      <w:marBottom w:val="0"/>
      <w:divBdr>
        <w:top w:val="none" w:sz="0" w:space="0" w:color="auto"/>
        <w:left w:val="none" w:sz="0" w:space="0" w:color="auto"/>
        <w:bottom w:val="none" w:sz="0" w:space="0" w:color="auto"/>
        <w:right w:val="none" w:sz="0" w:space="0" w:color="auto"/>
      </w:divBdr>
    </w:div>
    <w:div w:id="2027513107">
      <w:bodyDiv w:val="1"/>
      <w:marLeft w:val="0"/>
      <w:marRight w:val="0"/>
      <w:marTop w:val="0"/>
      <w:marBottom w:val="0"/>
      <w:divBdr>
        <w:top w:val="none" w:sz="0" w:space="0" w:color="auto"/>
        <w:left w:val="none" w:sz="0" w:space="0" w:color="auto"/>
        <w:bottom w:val="none" w:sz="0" w:space="0" w:color="auto"/>
        <w:right w:val="none" w:sz="0" w:space="0" w:color="auto"/>
      </w:divBdr>
    </w:div>
    <w:div w:id="2028359992">
      <w:bodyDiv w:val="1"/>
      <w:marLeft w:val="0"/>
      <w:marRight w:val="0"/>
      <w:marTop w:val="0"/>
      <w:marBottom w:val="0"/>
      <w:divBdr>
        <w:top w:val="none" w:sz="0" w:space="0" w:color="auto"/>
        <w:left w:val="none" w:sz="0" w:space="0" w:color="auto"/>
        <w:bottom w:val="none" w:sz="0" w:space="0" w:color="auto"/>
        <w:right w:val="none" w:sz="0" w:space="0" w:color="auto"/>
      </w:divBdr>
    </w:div>
    <w:div w:id="2029719244">
      <w:bodyDiv w:val="1"/>
      <w:marLeft w:val="0"/>
      <w:marRight w:val="0"/>
      <w:marTop w:val="0"/>
      <w:marBottom w:val="0"/>
      <w:divBdr>
        <w:top w:val="none" w:sz="0" w:space="0" w:color="auto"/>
        <w:left w:val="none" w:sz="0" w:space="0" w:color="auto"/>
        <w:bottom w:val="none" w:sz="0" w:space="0" w:color="auto"/>
        <w:right w:val="none" w:sz="0" w:space="0" w:color="auto"/>
      </w:divBdr>
    </w:div>
    <w:div w:id="2029869427">
      <w:bodyDiv w:val="1"/>
      <w:marLeft w:val="0"/>
      <w:marRight w:val="0"/>
      <w:marTop w:val="0"/>
      <w:marBottom w:val="0"/>
      <w:divBdr>
        <w:top w:val="none" w:sz="0" w:space="0" w:color="auto"/>
        <w:left w:val="none" w:sz="0" w:space="0" w:color="auto"/>
        <w:bottom w:val="none" w:sz="0" w:space="0" w:color="auto"/>
        <w:right w:val="none" w:sz="0" w:space="0" w:color="auto"/>
      </w:divBdr>
    </w:div>
    <w:div w:id="2031374309">
      <w:bodyDiv w:val="1"/>
      <w:marLeft w:val="0"/>
      <w:marRight w:val="0"/>
      <w:marTop w:val="0"/>
      <w:marBottom w:val="0"/>
      <w:divBdr>
        <w:top w:val="none" w:sz="0" w:space="0" w:color="auto"/>
        <w:left w:val="none" w:sz="0" w:space="0" w:color="auto"/>
        <w:bottom w:val="none" w:sz="0" w:space="0" w:color="auto"/>
        <w:right w:val="none" w:sz="0" w:space="0" w:color="auto"/>
      </w:divBdr>
    </w:div>
    <w:div w:id="2031635947">
      <w:bodyDiv w:val="1"/>
      <w:marLeft w:val="0"/>
      <w:marRight w:val="0"/>
      <w:marTop w:val="0"/>
      <w:marBottom w:val="0"/>
      <w:divBdr>
        <w:top w:val="none" w:sz="0" w:space="0" w:color="auto"/>
        <w:left w:val="none" w:sz="0" w:space="0" w:color="auto"/>
        <w:bottom w:val="none" w:sz="0" w:space="0" w:color="auto"/>
        <w:right w:val="none" w:sz="0" w:space="0" w:color="auto"/>
      </w:divBdr>
    </w:div>
    <w:div w:id="2032029493">
      <w:bodyDiv w:val="1"/>
      <w:marLeft w:val="0"/>
      <w:marRight w:val="0"/>
      <w:marTop w:val="0"/>
      <w:marBottom w:val="0"/>
      <w:divBdr>
        <w:top w:val="none" w:sz="0" w:space="0" w:color="auto"/>
        <w:left w:val="none" w:sz="0" w:space="0" w:color="auto"/>
        <w:bottom w:val="none" w:sz="0" w:space="0" w:color="auto"/>
        <w:right w:val="none" w:sz="0" w:space="0" w:color="auto"/>
      </w:divBdr>
    </w:div>
    <w:div w:id="2033416217">
      <w:bodyDiv w:val="1"/>
      <w:marLeft w:val="0"/>
      <w:marRight w:val="0"/>
      <w:marTop w:val="0"/>
      <w:marBottom w:val="0"/>
      <w:divBdr>
        <w:top w:val="none" w:sz="0" w:space="0" w:color="auto"/>
        <w:left w:val="none" w:sz="0" w:space="0" w:color="auto"/>
        <w:bottom w:val="none" w:sz="0" w:space="0" w:color="auto"/>
        <w:right w:val="none" w:sz="0" w:space="0" w:color="auto"/>
      </w:divBdr>
    </w:div>
    <w:div w:id="2034763715">
      <w:bodyDiv w:val="1"/>
      <w:marLeft w:val="0"/>
      <w:marRight w:val="0"/>
      <w:marTop w:val="0"/>
      <w:marBottom w:val="0"/>
      <w:divBdr>
        <w:top w:val="none" w:sz="0" w:space="0" w:color="auto"/>
        <w:left w:val="none" w:sz="0" w:space="0" w:color="auto"/>
        <w:bottom w:val="none" w:sz="0" w:space="0" w:color="auto"/>
        <w:right w:val="none" w:sz="0" w:space="0" w:color="auto"/>
      </w:divBdr>
    </w:div>
    <w:div w:id="2034843343">
      <w:bodyDiv w:val="1"/>
      <w:marLeft w:val="0"/>
      <w:marRight w:val="0"/>
      <w:marTop w:val="0"/>
      <w:marBottom w:val="0"/>
      <w:divBdr>
        <w:top w:val="none" w:sz="0" w:space="0" w:color="auto"/>
        <w:left w:val="none" w:sz="0" w:space="0" w:color="auto"/>
        <w:bottom w:val="none" w:sz="0" w:space="0" w:color="auto"/>
        <w:right w:val="none" w:sz="0" w:space="0" w:color="auto"/>
      </w:divBdr>
    </w:div>
    <w:div w:id="2035108289">
      <w:bodyDiv w:val="1"/>
      <w:marLeft w:val="0"/>
      <w:marRight w:val="0"/>
      <w:marTop w:val="0"/>
      <w:marBottom w:val="0"/>
      <w:divBdr>
        <w:top w:val="none" w:sz="0" w:space="0" w:color="auto"/>
        <w:left w:val="none" w:sz="0" w:space="0" w:color="auto"/>
        <w:bottom w:val="none" w:sz="0" w:space="0" w:color="auto"/>
        <w:right w:val="none" w:sz="0" w:space="0" w:color="auto"/>
      </w:divBdr>
    </w:div>
    <w:div w:id="2035155267">
      <w:bodyDiv w:val="1"/>
      <w:marLeft w:val="0"/>
      <w:marRight w:val="0"/>
      <w:marTop w:val="0"/>
      <w:marBottom w:val="0"/>
      <w:divBdr>
        <w:top w:val="none" w:sz="0" w:space="0" w:color="auto"/>
        <w:left w:val="none" w:sz="0" w:space="0" w:color="auto"/>
        <w:bottom w:val="none" w:sz="0" w:space="0" w:color="auto"/>
        <w:right w:val="none" w:sz="0" w:space="0" w:color="auto"/>
      </w:divBdr>
    </w:div>
    <w:div w:id="2037072351">
      <w:bodyDiv w:val="1"/>
      <w:marLeft w:val="0"/>
      <w:marRight w:val="0"/>
      <w:marTop w:val="0"/>
      <w:marBottom w:val="0"/>
      <w:divBdr>
        <w:top w:val="none" w:sz="0" w:space="0" w:color="auto"/>
        <w:left w:val="none" w:sz="0" w:space="0" w:color="auto"/>
        <w:bottom w:val="none" w:sz="0" w:space="0" w:color="auto"/>
        <w:right w:val="none" w:sz="0" w:space="0" w:color="auto"/>
      </w:divBdr>
    </w:div>
    <w:div w:id="2037193852">
      <w:bodyDiv w:val="1"/>
      <w:marLeft w:val="0"/>
      <w:marRight w:val="0"/>
      <w:marTop w:val="0"/>
      <w:marBottom w:val="0"/>
      <w:divBdr>
        <w:top w:val="none" w:sz="0" w:space="0" w:color="auto"/>
        <w:left w:val="none" w:sz="0" w:space="0" w:color="auto"/>
        <w:bottom w:val="none" w:sz="0" w:space="0" w:color="auto"/>
        <w:right w:val="none" w:sz="0" w:space="0" w:color="auto"/>
      </w:divBdr>
    </w:div>
    <w:div w:id="2038307215">
      <w:bodyDiv w:val="1"/>
      <w:marLeft w:val="0"/>
      <w:marRight w:val="0"/>
      <w:marTop w:val="0"/>
      <w:marBottom w:val="0"/>
      <w:divBdr>
        <w:top w:val="none" w:sz="0" w:space="0" w:color="auto"/>
        <w:left w:val="none" w:sz="0" w:space="0" w:color="auto"/>
        <w:bottom w:val="none" w:sz="0" w:space="0" w:color="auto"/>
        <w:right w:val="none" w:sz="0" w:space="0" w:color="auto"/>
      </w:divBdr>
    </w:div>
    <w:div w:id="2038504275">
      <w:bodyDiv w:val="1"/>
      <w:marLeft w:val="0"/>
      <w:marRight w:val="0"/>
      <w:marTop w:val="0"/>
      <w:marBottom w:val="0"/>
      <w:divBdr>
        <w:top w:val="none" w:sz="0" w:space="0" w:color="auto"/>
        <w:left w:val="none" w:sz="0" w:space="0" w:color="auto"/>
        <w:bottom w:val="none" w:sz="0" w:space="0" w:color="auto"/>
        <w:right w:val="none" w:sz="0" w:space="0" w:color="auto"/>
      </w:divBdr>
    </w:div>
    <w:div w:id="2039043498">
      <w:bodyDiv w:val="1"/>
      <w:marLeft w:val="0"/>
      <w:marRight w:val="0"/>
      <w:marTop w:val="0"/>
      <w:marBottom w:val="0"/>
      <w:divBdr>
        <w:top w:val="none" w:sz="0" w:space="0" w:color="auto"/>
        <w:left w:val="none" w:sz="0" w:space="0" w:color="auto"/>
        <w:bottom w:val="none" w:sz="0" w:space="0" w:color="auto"/>
        <w:right w:val="none" w:sz="0" w:space="0" w:color="auto"/>
      </w:divBdr>
    </w:div>
    <w:div w:id="2039307465">
      <w:bodyDiv w:val="1"/>
      <w:marLeft w:val="0"/>
      <w:marRight w:val="0"/>
      <w:marTop w:val="0"/>
      <w:marBottom w:val="0"/>
      <w:divBdr>
        <w:top w:val="none" w:sz="0" w:space="0" w:color="auto"/>
        <w:left w:val="none" w:sz="0" w:space="0" w:color="auto"/>
        <w:bottom w:val="none" w:sz="0" w:space="0" w:color="auto"/>
        <w:right w:val="none" w:sz="0" w:space="0" w:color="auto"/>
      </w:divBdr>
    </w:div>
    <w:div w:id="2039309757">
      <w:bodyDiv w:val="1"/>
      <w:marLeft w:val="0"/>
      <w:marRight w:val="0"/>
      <w:marTop w:val="0"/>
      <w:marBottom w:val="0"/>
      <w:divBdr>
        <w:top w:val="none" w:sz="0" w:space="0" w:color="auto"/>
        <w:left w:val="none" w:sz="0" w:space="0" w:color="auto"/>
        <w:bottom w:val="none" w:sz="0" w:space="0" w:color="auto"/>
        <w:right w:val="none" w:sz="0" w:space="0" w:color="auto"/>
      </w:divBdr>
    </w:div>
    <w:div w:id="2040426384">
      <w:bodyDiv w:val="1"/>
      <w:marLeft w:val="0"/>
      <w:marRight w:val="0"/>
      <w:marTop w:val="0"/>
      <w:marBottom w:val="0"/>
      <w:divBdr>
        <w:top w:val="none" w:sz="0" w:space="0" w:color="auto"/>
        <w:left w:val="none" w:sz="0" w:space="0" w:color="auto"/>
        <w:bottom w:val="none" w:sz="0" w:space="0" w:color="auto"/>
        <w:right w:val="none" w:sz="0" w:space="0" w:color="auto"/>
      </w:divBdr>
    </w:div>
    <w:div w:id="2040736314">
      <w:bodyDiv w:val="1"/>
      <w:marLeft w:val="0"/>
      <w:marRight w:val="0"/>
      <w:marTop w:val="0"/>
      <w:marBottom w:val="0"/>
      <w:divBdr>
        <w:top w:val="none" w:sz="0" w:space="0" w:color="auto"/>
        <w:left w:val="none" w:sz="0" w:space="0" w:color="auto"/>
        <w:bottom w:val="none" w:sz="0" w:space="0" w:color="auto"/>
        <w:right w:val="none" w:sz="0" w:space="0" w:color="auto"/>
      </w:divBdr>
    </w:div>
    <w:div w:id="2041124563">
      <w:bodyDiv w:val="1"/>
      <w:marLeft w:val="0"/>
      <w:marRight w:val="0"/>
      <w:marTop w:val="0"/>
      <w:marBottom w:val="0"/>
      <w:divBdr>
        <w:top w:val="none" w:sz="0" w:space="0" w:color="auto"/>
        <w:left w:val="none" w:sz="0" w:space="0" w:color="auto"/>
        <w:bottom w:val="none" w:sz="0" w:space="0" w:color="auto"/>
        <w:right w:val="none" w:sz="0" w:space="0" w:color="auto"/>
      </w:divBdr>
    </w:div>
    <w:div w:id="2041391386">
      <w:bodyDiv w:val="1"/>
      <w:marLeft w:val="0"/>
      <w:marRight w:val="0"/>
      <w:marTop w:val="0"/>
      <w:marBottom w:val="0"/>
      <w:divBdr>
        <w:top w:val="none" w:sz="0" w:space="0" w:color="auto"/>
        <w:left w:val="none" w:sz="0" w:space="0" w:color="auto"/>
        <w:bottom w:val="none" w:sz="0" w:space="0" w:color="auto"/>
        <w:right w:val="none" w:sz="0" w:space="0" w:color="auto"/>
      </w:divBdr>
    </w:div>
    <w:div w:id="2041464835">
      <w:bodyDiv w:val="1"/>
      <w:marLeft w:val="0"/>
      <w:marRight w:val="0"/>
      <w:marTop w:val="0"/>
      <w:marBottom w:val="0"/>
      <w:divBdr>
        <w:top w:val="none" w:sz="0" w:space="0" w:color="auto"/>
        <w:left w:val="none" w:sz="0" w:space="0" w:color="auto"/>
        <w:bottom w:val="none" w:sz="0" w:space="0" w:color="auto"/>
        <w:right w:val="none" w:sz="0" w:space="0" w:color="auto"/>
      </w:divBdr>
    </w:div>
    <w:div w:id="2041542738">
      <w:bodyDiv w:val="1"/>
      <w:marLeft w:val="0"/>
      <w:marRight w:val="0"/>
      <w:marTop w:val="0"/>
      <w:marBottom w:val="0"/>
      <w:divBdr>
        <w:top w:val="none" w:sz="0" w:space="0" w:color="auto"/>
        <w:left w:val="none" w:sz="0" w:space="0" w:color="auto"/>
        <w:bottom w:val="none" w:sz="0" w:space="0" w:color="auto"/>
        <w:right w:val="none" w:sz="0" w:space="0" w:color="auto"/>
      </w:divBdr>
    </w:div>
    <w:div w:id="2042511988">
      <w:bodyDiv w:val="1"/>
      <w:marLeft w:val="0"/>
      <w:marRight w:val="0"/>
      <w:marTop w:val="0"/>
      <w:marBottom w:val="0"/>
      <w:divBdr>
        <w:top w:val="none" w:sz="0" w:space="0" w:color="auto"/>
        <w:left w:val="none" w:sz="0" w:space="0" w:color="auto"/>
        <w:bottom w:val="none" w:sz="0" w:space="0" w:color="auto"/>
        <w:right w:val="none" w:sz="0" w:space="0" w:color="auto"/>
      </w:divBdr>
    </w:div>
    <w:div w:id="2043046119">
      <w:bodyDiv w:val="1"/>
      <w:marLeft w:val="0"/>
      <w:marRight w:val="0"/>
      <w:marTop w:val="0"/>
      <w:marBottom w:val="0"/>
      <w:divBdr>
        <w:top w:val="none" w:sz="0" w:space="0" w:color="auto"/>
        <w:left w:val="none" w:sz="0" w:space="0" w:color="auto"/>
        <w:bottom w:val="none" w:sz="0" w:space="0" w:color="auto"/>
        <w:right w:val="none" w:sz="0" w:space="0" w:color="auto"/>
      </w:divBdr>
    </w:div>
    <w:div w:id="2043968523">
      <w:bodyDiv w:val="1"/>
      <w:marLeft w:val="0"/>
      <w:marRight w:val="0"/>
      <w:marTop w:val="0"/>
      <w:marBottom w:val="0"/>
      <w:divBdr>
        <w:top w:val="none" w:sz="0" w:space="0" w:color="auto"/>
        <w:left w:val="none" w:sz="0" w:space="0" w:color="auto"/>
        <w:bottom w:val="none" w:sz="0" w:space="0" w:color="auto"/>
        <w:right w:val="none" w:sz="0" w:space="0" w:color="auto"/>
      </w:divBdr>
    </w:div>
    <w:div w:id="2044403729">
      <w:bodyDiv w:val="1"/>
      <w:marLeft w:val="0"/>
      <w:marRight w:val="0"/>
      <w:marTop w:val="0"/>
      <w:marBottom w:val="0"/>
      <w:divBdr>
        <w:top w:val="none" w:sz="0" w:space="0" w:color="auto"/>
        <w:left w:val="none" w:sz="0" w:space="0" w:color="auto"/>
        <w:bottom w:val="none" w:sz="0" w:space="0" w:color="auto"/>
        <w:right w:val="none" w:sz="0" w:space="0" w:color="auto"/>
      </w:divBdr>
    </w:div>
    <w:div w:id="2044552873">
      <w:bodyDiv w:val="1"/>
      <w:marLeft w:val="0"/>
      <w:marRight w:val="0"/>
      <w:marTop w:val="0"/>
      <w:marBottom w:val="0"/>
      <w:divBdr>
        <w:top w:val="none" w:sz="0" w:space="0" w:color="auto"/>
        <w:left w:val="none" w:sz="0" w:space="0" w:color="auto"/>
        <w:bottom w:val="none" w:sz="0" w:space="0" w:color="auto"/>
        <w:right w:val="none" w:sz="0" w:space="0" w:color="auto"/>
      </w:divBdr>
    </w:div>
    <w:div w:id="2044593644">
      <w:bodyDiv w:val="1"/>
      <w:marLeft w:val="0"/>
      <w:marRight w:val="0"/>
      <w:marTop w:val="0"/>
      <w:marBottom w:val="0"/>
      <w:divBdr>
        <w:top w:val="none" w:sz="0" w:space="0" w:color="auto"/>
        <w:left w:val="none" w:sz="0" w:space="0" w:color="auto"/>
        <w:bottom w:val="none" w:sz="0" w:space="0" w:color="auto"/>
        <w:right w:val="none" w:sz="0" w:space="0" w:color="auto"/>
      </w:divBdr>
    </w:div>
    <w:div w:id="2045012467">
      <w:bodyDiv w:val="1"/>
      <w:marLeft w:val="0"/>
      <w:marRight w:val="0"/>
      <w:marTop w:val="0"/>
      <w:marBottom w:val="0"/>
      <w:divBdr>
        <w:top w:val="none" w:sz="0" w:space="0" w:color="auto"/>
        <w:left w:val="none" w:sz="0" w:space="0" w:color="auto"/>
        <w:bottom w:val="none" w:sz="0" w:space="0" w:color="auto"/>
        <w:right w:val="none" w:sz="0" w:space="0" w:color="auto"/>
      </w:divBdr>
    </w:div>
    <w:div w:id="2046906370">
      <w:bodyDiv w:val="1"/>
      <w:marLeft w:val="0"/>
      <w:marRight w:val="0"/>
      <w:marTop w:val="0"/>
      <w:marBottom w:val="0"/>
      <w:divBdr>
        <w:top w:val="none" w:sz="0" w:space="0" w:color="auto"/>
        <w:left w:val="none" w:sz="0" w:space="0" w:color="auto"/>
        <w:bottom w:val="none" w:sz="0" w:space="0" w:color="auto"/>
        <w:right w:val="none" w:sz="0" w:space="0" w:color="auto"/>
      </w:divBdr>
    </w:div>
    <w:div w:id="2047675617">
      <w:bodyDiv w:val="1"/>
      <w:marLeft w:val="0"/>
      <w:marRight w:val="0"/>
      <w:marTop w:val="0"/>
      <w:marBottom w:val="0"/>
      <w:divBdr>
        <w:top w:val="none" w:sz="0" w:space="0" w:color="auto"/>
        <w:left w:val="none" w:sz="0" w:space="0" w:color="auto"/>
        <w:bottom w:val="none" w:sz="0" w:space="0" w:color="auto"/>
        <w:right w:val="none" w:sz="0" w:space="0" w:color="auto"/>
      </w:divBdr>
    </w:div>
    <w:div w:id="2048214168">
      <w:bodyDiv w:val="1"/>
      <w:marLeft w:val="0"/>
      <w:marRight w:val="0"/>
      <w:marTop w:val="0"/>
      <w:marBottom w:val="0"/>
      <w:divBdr>
        <w:top w:val="none" w:sz="0" w:space="0" w:color="auto"/>
        <w:left w:val="none" w:sz="0" w:space="0" w:color="auto"/>
        <w:bottom w:val="none" w:sz="0" w:space="0" w:color="auto"/>
        <w:right w:val="none" w:sz="0" w:space="0" w:color="auto"/>
      </w:divBdr>
    </w:div>
    <w:div w:id="2049064889">
      <w:bodyDiv w:val="1"/>
      <w:marLeft w:val="0"/>
      <w:marRight w:val="0"/>
      <w:marTop w:val="0"/>
      <w:marBottom w:val="0"/>
      <w:divBdr>
        <w:top w:val="none" w:sz="0" w:space="0" w:color="auto"/>
        <w:left w:val="none" w:sz="0" w:space="0" w:color="auto"/>
        <w:bottom w:val="none" w:sz="0" w:space="0" w:color="auto"/>
        <w:right w:val="none" w:sz="0" w:space="0" w:color="auto"/>
      </w:divBdr>
    </w:div>
    <w:div w:id="2051177193">
      <w:bodyDiv w:val="1"/>
      <w:marLeft w:val="0"/>
      <w:marRight w:val="0"/>
      <w:marTop w:val="0"/>
      <w:marBottom w:val="0"/>
      <w:divBdr>
        <w:top w:val="none" w:sz="0" w:space="0" w:color="auto"/>
        <w:left w:val="none" w:sz="0" w:space="0" w:color="auto"/>
        <w:bottom w:val="none" w:sz="0" w:space="0" w:color="auto"/>
        <w:right w:val="none" w:sz="0" w:space="0" w:color="auto"/>
      </w:divBdr>
    </w:div>
    <w:div w:id="2051802124">
      <w:bodyDiv w:val="1"/>
      <w:marLeft w:val="0"/>
      <w:marRight w:val="0"/>
      <w:marTop w:val="0"/>
      <w:marBottom w:val="0"/>
      <w:divBdr>
        <w:top w:val="none" w:sz="0" w:space="0" w:color="auto"/>
        <w:left w:val="none" w:sz="0" w:space="0" w:color="auto"/>
        <w:bottom w:val="none" w:sz="0" w:space="0" w:color="auto"/>
        <w:right w:val="none" w:sz="0" w:space="0" w:color="auto"/>
      </w:divBdr>
    </w:div>
    <w:div w:id="2051952033">
      <w:bodyDiv w:val="1"/>
      <w:marLeft w:val="0"/>
      <w:marRight w:val="0"/>
      <w:marTop w:val="0"/>
      <w:marBottom w:val="0"/>
      <w:divBdr>
        <w:top w:val="none" w:sz="0" w:space="0" w:color="auto"/>
        <w:left w:val="none" w:sz="0" w:space="0" w:color="auto"/>
        <w:bottom w:val="none" w:sz="0" w:space="0" w:color="auto"/>
        <w:right w:val="none" w:sz="0" w:space="0" w:color="auto"/>
      </w:divBdr>
    </w:div>
    <w:div w:id="2052268905">
      <w:bodyDiv w:val="1"/>
      <w:marLeft w:val="0"/>
      <w:marRight w:val="0"/>
      <w:marTop w:val="0"/>
      <w:marBottom w:val="0"/>
      <w:divBdr>
        <w:top w:val="none" w:sz="0" w:space="0" w:color="auto"/>
        <w:left w:val="none" w:sz="0" w:space="0" w:color="auto"/>
        <w:bottom w:val="none" w:sz="0" w:space="0" w:color="auto"/>
        <w:right w:val="none" w:sz="0" w:space="0" w:color="auto"/>
      </w:divBdr>
    </w:div>
    <w:div w:id="2052653142">
      <w:bodyDiv w:val="1"/>
      <w:marLeft w:val="0"/>
      <w:marRight w:val="0"/>
      <w:marTop w:val="0"/>
      <w:marBottom w:val="0"/>
      <w:divBdr>
        <w:top w:val="none" w:sz="0" w:space="0" w:color="auto"/>
        <w:left w:val="none" w:sz="0" w:space="0" w:color="auto"/>
        <w:bottom w:val="none" w:sz="0" w:space="0" w:color="auto"/>
        <w:right w:val="none" w:sz="0" w:space="0" w:color="auto"/>
      </w:divBdr>
    </w:div>
    <w:div w:id="2052725722">
      <w:bodyDiv w:val="1"/>
      <w:marLeft w:val="0"/>
      <w:marRight w:val="0"/>
      <w:marTop w:val="0"/>
      <w:marBottom w:val="0"/>
      <w:divBdr>
        <w:top w:val="none" w:sz="0" w:space="0" w:color="auto"/>
        <w:left w:val="none" w:sz="0" w:space="0" w:color="auto"/>
        <w:bottom w:val="none" w:sz="0" w:space="0" w:color="auto"/>
        <w:right w:val="none" w:sz="0" w:space="0" w:color="auto"/>
      </w:divBdr>
    </w:div>
    <w:div w:id="2052994331">
      <w:bodyDiv w:val="1"/>
      <w:marLeft w:val="0"/>
      <w:marRight w:val="0"/>
      <w:marTop w:val="0"/>
      <w:marBottom w:val="0"/>
      <w:divBdr>
        <w:top w:val="none" w:sz="0" w:space="0" w:color="auto"/>
        <w:left w:val="none" w:sz="0" w:space="0" w:color="auto"/>
        <w:bottom w:val="none" w:sz="0" w:space="0" w:color="auto"/>
        <w:right w:val="none" w:sz="0" w:space="0" w:color="auto"/>
      </w:divBdr>
    </w:div>
    <w:div w:id="2053654039">
      <w:bodyDiv w:val="1"/>
      <w:marLeft w:val="0"/>
      <w:marRight w:val="0"/>
      <w:marTop w:val="0"/>
      <w:marBottom w:val="0"/>
      <w:divBdr>
        <w:top w:val="none" w:sz="0" w:space="0" w:color="auto"/>
        <w:left w:val="none" w:sz="0" w:space="0" w:color="auto"/>
        <w:bottom w:val="none" w:sz="0" w:space="0" w:color="auto"/>
        <w:right w:val="none" w:sz="0" w:space="0" w:color="auto"/>
      </w:divBdr>
    </w:div>
    <w:div w:id="2054960860">
      <w:bodyDiv w:val="1"/>
      <w:marLeft w:val="0"/>
      <w:marRight w:val="0"/>
      <w:marTop w:val="0"/>
      <w:marBottom w:val="0"/>
      <w:divBdr>
        <w:top w:val="none" w:sz="0" w:space="0" w:color="auto"/>
        <w:left w:val="none" w:sz="0" w:space="0" w:color="auto"/>
        <w:bottom w:val="none" w:sz="0" w:space="0" w:color="auto"/>
        <w:right w:val="none" w:sz="0" w:space="0" w:color="auto"/>
      </w:divBdr>
    </w:div>
    <w:div w:id="2055812010">
      <w:bodyDiv w:val="1"/>
      <w:marLeft w:val="0"/>
      <w:marRight w:val="0"/>
      <w:marTop w:val="0"/>
      <w:marBottom w:val="0"/>
      <w:divBdr>
        <w:top w:val="none" w:sz="0" w:space="0" w:color="auto"/>
        <w:left w:val="none" w:sz="0" w:space="0" w:color="auto"/>
        <w:bottom w:val="none" w:sz="0" w:space="0" w:color="auto"/>
        <w:right w:val="none" w:sz="0" w:space="0" w:color="auto"/>
      </w:divBdr>
    </w:div>
    <w:div w:id="2056735898">
      <w:bodyDiv w:val="1"/>
      <w:marLeft w:val="0"/>
      <w:marRight w:val="0"/>
      <w:marTop w:val="0"/>
      <w:marBottom w:val="0"/>
      <w:divBdr>
        <w:top w:val="none" w:sz="0" w:space="0" w:color="auto"/>
        <w:left w:val="none" w:sz="0" w:space="0" w:color="auto"/>
        <w:bottom w:val="none" w:sz="0" w:space="0" w:color="auto"/>
        <w:right w:val="none" w:sz="0" w:space="0" w:color="auto"/>
      </w:divBdr>
    </w:div>
    <w:div w:id="2056923685">
      <w:bodyDiv w:val="1"/>
      <w:marLeft w:val="0"/>
      <w:marRight w:val="0"/>
      <w:marTop w:val="0"/>
      <w:marBottom w:val="0"/>
      <w:divBdr>
        <w:top w:val="none" w:sz="0" w:space="0" w:color="auto"/>
        <w:left w:val="none" w:sz="0" w:space="0" w:color="auto"/>
        <w:bottom w:val="none" w:sz="0" w:space="0" w:color="auto"/>
        <w:right w:val="none" w:sz="0" w:space="0" w:color="auto"/>
      </w:divBdr>
    </w:div>
    <w:div w:id="2057973411">
      <w:bodyDiv w:val="1"/>
      <w:marLeft w:val="0"/>
      <w:marRight w:val="0"/>
      <w:marTop w:val="0"/>
      <w:marBottom w:val="0"/>
      <w:divBdr>
        <w:top w:val="none" w:sz="0" w:space="0" w:color="auto"/>
        <w:left w:val="none" w:sz="0" w:space="0" w:color="auto"/>
        <w:bottom w:val="none" w:sz="0" w:space="0" w:color="auto"/>
        <w:right w:val="none" w:sz="0" w:space="0" w:color="auto"/>
      </w:divBdr>
    </w:div>
    <w:div w:id="2058045007">
      <w:bodyDiv w:val="1"/>
      <w:marLeft w:val="0"/>
      <w:marRight w:val="0"/>
      <w:marTop w:val="0"/>
      <w:marBottom w:val="0"/>
      <w:divBdr>
        <w:top w:val="none" w:sz="0" w:space="0" w:color="auto"/>
        <w:left w:val="none" w:sz="0" w:space="0" w:color="auto"/>
        <w:bottom w:val="none" w:sz="0" w:space="0" w:color="auto"/>
        <w:right w:val="none" w:sz="0" w:space="0" w:color="auto"/>
      </w:divBdr>
    </w:div>
    <w:div w:id="2059358570">
      <w:bodyDiv w:val="1"/>
      <w:marLeft w:val="0"/>
      <w:marRight w:val="0"/>
      <w:marTop w:val="0"/>
      <w:marBottom w:val="0"/>
      <w:divBdr>
        <w:top w:val="none" w:sz="0" w:space="0" w:color="auto"/>
        <w:left w:val="none" w:sz="0" w:space="0" w:color="auto"/>
        <w:bottom w:val="none" w:sz="0" w:space="0" w:color="auto"/>
        <w:right w:val="none" w:sz="0" w:space="0" w:color="auto"/>
      </w:divBdr>
    </w:div>
    <w:div w:id="2061048649">
      <w:bodyDiv w:val="1"/>
      <w:marLeft w:val="0"/>
      <w:marRight w:val="0"/>
      <w:marTop w:val="0"/>
      <w:marBottom w:val="0"/>
      <w:divBdr>
        <w:top w:val="none" w:sz="0" w:space="0" w:color="auto"/>
        <w:left w:val="none" w:sz="0" w:space="0" w:color="auto"/>
        <w:bottom w:val="none" w:sz="0" w:space="0" w:color="auto"/>
        <w:right w:val="none" w:sz="0" w:space="0" w:color="auto"/>
      </w:divBdr>
    </w:div>
    <w:div w:id="2061435256">
      <w:bodyDiv w:val="1"/>
      <w:marLeft w:val="0"/>
      <w:marRight w:val="0"/>
      <w:marTop w:val="0"/>
      <w:marBottom w:val="0"/>
      <w:divBdr>
        <w:top w:val="none" w:sz="0" w:space="0" w:color="auto"/>
        <w:left w:val="none" w:sz="0" w:space="0" w:color="auto"/>
        <w:bottom w:val="none" w:sz="0" w:space="0" w:color="auto"/>
        <w:right w:val="none" w:sz="0" w:space="0" w:color="auto"/>
      </w:divBdr>
    </w:div>
    <w:div w:id="2062551750">
      <w:bodyDiv w:val="1"/>
      <w:marLeft w:val="0"/>
      <w:marRight w:val="0"/>
      <w:marTop w:val="0"/>
      <w:marBottom w:val="0"/>
      <w:divBdr>
        <w:top w:val="none" w:sz="0" w:space="0" w:color="auto"/>
        <w:left w:val="none" w:sz="0" w:space="0" w:color="auto"/>
        <w:bottom w:val="none" w:sz="0" w:space="0" w:color="auto"/>
        <w:right w:val="none" w:sz="0" w:space="0" w:color="auto"/>
      </w:divBdr>
    </w:div>
    <w:div w:id="2063211615">
      <w:bodyDiv w:val="1"/>
      <w:marLeft w:val="0"/>
      <w:marRight w:val="0"/>
      <w:marTop w:val="0"/>
      <w:marBottom w:val="0"/>
      <w:divBdr>
        <w:top w:val="none" w:sz="0" w:space="0" w:color="auto"/>
        <w:left w:val="none" w:sz="0" w:space="0" w:color="auto"/>
        <w:bottom w:val="none" w:sz="0" w:space="0" w:color="auto"/>
        <w:right w:val="none" w:sz="0" w:space="0" w:color="auto"/>
      </w:divBdr>
    </w:div>
    <w:div w:id="2065636179">
      <w:bodyDiv w:val="1"/>
      <w:marLeft w:val="0"/>
      <w:marRight w:val="0"/>
      <w:marTop w:val="0"/>
      <w:marBottom w:val="0"/>
      <w:divBdr>
        <w:top w:val="none" w:sz="0" w:space="0" w:color="auto"/>
        <w:left w:val="none" w:sz="0" w:space="0" w:color="auto"/>
        <w:bottom w:val="none" w:sz="0" w:space="0" w:color="auto"/>
        <w:right w:val="none" w:sz="0" w:space="0" w:color="auto"/>
      </w:divBdr>
    </w:div>
    <w:div w:id="2066906506">
      <w:bodyDiv w:val="1"/>
      <w:marLeft w:val="0"/>
      <w:marRight w:val="0"/>
      <w:marTop w:val="0"/>
      <w:marBottom w:val="0"/>
      <w:divBdr>
        <w:top w:val="none" w:sz="0" w:space="0" w:color="auto"/>
        <w:left w:val="none" w:sz="0" w:space="0" w:color="auto"/>
        <w:bottom w:val="none" w:sz="0" w:space="0" w:color="auto"/>
        <w:right w:val="none" w:sz="0" w:space="0" w:color="auto"/>
      </w:divBdr>
    </w:div>
    <w:div w:id="2068257992">
      <w:bodyDiv w:val="1"/>
      <w:marLeft w:val="0"/>
      <w:marRight w:val="0"/>
      <w:marTop w:val="0"/>
      <w:marBottom w:val="0"/>
      <w:divBdr>
        <w:top w:val="none" w:sz="0" w:space="0" w:color="auto"/>
        <w:left w:val="none" w:sz="0" w:space="0" w:color="auto"/>
        <w:bottom w:val="none" w:sz="0" w:space="0" w:color="auto"/>
        <w:right w:val="none" w:sz="0" w:space="0" w:color="auto"/>
      </w:divBdr>
    </w:div>
    <w:div w:id="2068529423">
      <w:bodyDiv w:val="1"/>
      <w:marLeft w:val="0"/>
      <w:marRight w:val="0"/>
      <w:marTop w:val="0"/>
      <w:marBottom w:val="0"/>
      <w:divBdr>
        <w:top w:val="none" w:sz="0" w:space="0" w:color="auto"/>
        <w:left w:val="none" w:sz="0" w:space="0" w:color="auto"/>
        <w:bottom w:val="none" w:sz="0" w:space="0" w:color="auto"/>
        <w:right w:val="none" w:sz="0" w:space="0" w:color="auto"/>
      </w:divBdr>
    </w:div>
    <w:div w:id="2068844333">
      <w:bodyDiv w:val="1"/>
      <w:marLeft w:val="0"/>
      <w:marRight w:val="0"/>
      <w:marTop w:val="0"/>
      <w:marBottom w:val="0"/>
      <w:divBdr>
        <w:top w:val="none" w:sz="0" w:space="0" w:color="auto"/>
        <w:left w:val="none" w:sz="0" w:space="0" w:color="auto"/>
        <w:bottom w:val="none" w:sz="0" w:space="0" w:color="auto"/>
        <w:right w:val="none" w:sz="0" w:space="0" w:color="auto"/>
      </w:divBdr>
    </w:div>
    <w:div w:id="2069113331">
      <w:bodyDiv w:val="1"/>
      <w:marLeft w:val="0"/>
      <w:marRight w:val="0"/>
      <w:marTop w:val="0"/>
      <w:marBottom w:val="0"/>
      <w:divBdr>
        <w:top w:val="none" w:sz="0" w:space="0" w:color="auto"/>
        <w:left w:val="none" w:sz="0" w:space="0" w:color="auto"/>
        <w:bottom w:val="none" w:sz="0" w:space="0" w:color="auto"/>
        <w:right w:val="none" w:sz="0" w:space="0" w:color="auto"/>
      </w:divBdr>
    </w:div>
    <w:div w:id="2069721853">
      <w:bodyDiv w:val="1"/>
      <w:marLeft w:val="0"/>
      <w:marRight w:val="0"/>
      <w:marTop w:val="0"/>
      <w:marBottom w:val="0"/>
      <w:divBdr>
        <w:top w:val="none" w:sz="0" w:space="0" w:color="auto"/>
        <w:left w:val="none" w:sz="0" w:space="0" w:color="auto"/>
        <w:bottom w:val="none" w:sz="0" w:space="0" w:color="auto"/>
        <w:right w:val="none" w:sz="0" w:space="0" w:color="auto"/>
      </w:divBdr>
    </w:div>
    <w:div w:id="2070300912">
      <w:bodyDiv w:val="1"/>
      <w:marLeft w:val="0"/>
      <w:marRight w:val="0"/>
      <w:marTop w:val="0"/>
      <w:marBottom w:val="0"/>
      <w:divBdr>
        <w:top w:val="none" w:sz="0" w:space="0" w:color="auto"/>
        <w:left w:val="none" w:sz="0" w:space="0" w:color="auto"/>
        <w:bottom w:val="none" w:sz="0" w:space="0" w:color="auto"/>
        <w:right w:val="none" w:sz="0" w:space="0" w:color="auto"/>
      </w:divBdr>
    </w:div>
    <w:div w:id="2070490054">
      <w:bodyDiv w:val="1"/>
      <w:marLeft w:val="0"/>
      <w:marRight w:val="0"/>
      <w:marTop w:val="0"/>
      <w:marBottom w:val="0"/>
      <w:divBdr>
        <w:top w:val="none" w:sz="0" w:space="0" w:color="auto"/>
        <w:left w:val="none" w:sz="0" w:space="0" w:color="auto"/>
        <w:bottom w:val="none" w:sz="0" w:space="0" w:color="auto"/>
        <w:right w:val="none" w:sz="0" w:space="0" w:color="auto"/>
      </w:divBdr>
    </w:div>
    <w:div w:id="2070687827">
      <w:bodyDiv w:val="1"/>
      <w:marLeft w:val="0"/>
      <w:marRight w:val="0"/>
      <w:marTop w:val="0"/>
      <w:marBottom w:val="0"/>
      <w:divBdr>
        <w:top w:val="none" w:sz="0" w:space="0" w:color="auto"/>
        <w:left w:val="none" w:sz="0" w:space="0" w:color="auto"/>
        <w:bottom w:val="none" w:sz="0" w:space="0" w:color="auto"/>
        <w:right w:val="none" w:sz="0" w:space="0" w:color="auto"/>
      </w:divBdr>
    </w:div>
    <w:div w:id="2071465924">
      <w:bodyDiv w:val="1"/>
      <w:marLeft w:val="0"/>
      <w:marRight w:val="0"/>
      <w:marTop w:val="0"/>
      <w:marBottom w:val="0"/>
      <w:divBdr>
        <w:top w:val="none" w:sz="0" w:space="0" w:color="auto"/>
        <w:left w:val="none" w:sz="0" w:space="0" w:color="auto"/>
        <w:bottom w:val="none" w:sz="0" w:space="0" w:color="auto"/>
        <w:right w:val="none" w:sz="0" w:space="0" w:color="auto"/>
      </w:divBdr>
    </w:div>
    <w:div w:id="2071534117">
      <w:bodyDiv w:val="1"/>
      <w:marLeft w:val="0"/>
      <w:marRight w:val="0"/>
      <w:marTop w:val="0"/>
      <w:marBottom w:val="0"/>
      <w:divBdr>
        <w:top w:val="none" w:sz="0" w:space="0" w:color="auto"/>
        <w:left w:val="none" w:sz="0" w:space="0" w:color="auto"/>
        <w:bottom w:val="none" w:sz="0" w:space="0" w:color="auto"/>
        <w:right w:val="none" w:sz="0" w:space="0" w:color="auto"/>
      </w:divBdr>
    </w:div>
    <w:div w:id="2074228342">
      <w:bodyDiv w:val="1"/>
      <w:marLeft w:val="0"/>
      <w:marRight w:val="0"/>
      <w:marTop w:val="0"/>
      <w:marBottom w:val="0"/>
      <w:divBdr>
        <w:top w:val="none" w:sz="0" w:space="0" w:color="auto"/>
        <w:left w:val="none" w:sz="0" w:space="0" w:color="auto"/>
        <w:bottom w:val="none" w:sz="0" w:space="0" w:color="auto"/>
        <w:right w:val="none" w:sz="0" w:space="0" w:color="auto"/>
      </w:divBdr>
    </w:div>
    <w:div w:id="2074697101">
      <w:bodyDiv w:val="1"/>
      <w:marLeft w:val="0"/>
      <w:marRight w:val="0"/>
      <w:marTop w:val="0"/>
      <w:marBottom w:val="0"/>
      <w:divBdr>
        <w:top w:val="none" w:sz="0" w:space="0" w:color="auto"/>
        <w:left w:val="none" w:sz="0" w:space="0" w:color="auto"/>
        <w:bottom w:val="none" w:sz="0" w:space="0" w:color="auto"/>
        <w:right w:val="none" w:sz="0" w:space="0" w:color="auto"/>
      </w:divBdr>
    </w:div>
    <w:div w:id="2074740554">
      <w:bodyDiv w:val="1"/>
      <w:marLeft w:val="0"/>
      <w:marRight w:val="0"/>
      <w:marTop w:val="0"/>
      <w:marBottom w:val="0"/>
      <w:divBdr>
        <w:top w:val="none" w:sz="0" w:space="0" w:color="auto"/>
        <w:left w:val="none" w:sz="0" w:space="0" w:color="auto"/>
        <w:bottom w:val="none" w:sz="0" w:space="0" w:color="auto"/>
        <w:right w:val="none" w:sz="0" w:space="0" w:color="auto"/>
      </w:divBdr>
    </w:div>
    <w:div w:id="2074813351">
      <w:bodyDiv w:val="1"/>
      <w:marLeft w:val="0"/>
      <w:marRight w:val="0"/>
      <w:marTop w:val="0"/>
      <w:marBottom w:val="0"/>
      <w:divBdr>
        <w:top w:val="none" w:sz="0" w:space="0" w:color="auto"/>
        <w:left w:val="none" w:sz="0" w:space="0" w:color="auto"/>
        <w:bottom w:val="none" w:sz="0" w:space="0" w:color="auto"/>
        <w:right w:val="none" w:sz="0" w:space="0" w:color="auto"/>
      </w:divBdr>
    </w:div>
    <w:div w:id="2076928066">
      <w:bodyDiv w:val="1"/>
      <w:marLeft w:val="0"/>
      <w:marRight w:val="0"/>
      <w:marTop w:val="0"/>
      <w:marBottom w:val="0"/>
      <w:divBdr>
        <w:top w:val="none" w:sz="0" w:space="0" w:color="auto"/>
        <w:left w:val="none" w:sz="0" w:space="0" w:color="auto"/>
        <w:bottom w:val="none" w:sz="0" w:space="0" w:color="auto"/>
        <w:right w:val="none" w:sz="0" w:space="0" w:color="auto"/>
      </w:divBdr>
    </w:div>
    <w:div w:id="2078016480">
      <w:bodyDiv w:val="1"/>
      <w:marLeft w:val="0"/>
      <w:marRight w:val="0"/>
      <w:marTop w:val="0"/>
      <w:marBottom w:val="0"/>
      <w:divBdr>
        <w:top w:val="none" w:sz="0" w:space="0" w:color="auto"/>
        <w:left w:val="none" w:sz="0" w:space="0" w:color="auto"/>
        <w:bottom w:val="none" w:sz="0" w:space="0" w:color="auto"/>
        <w:right w:val="none" w:sz="0" w:space="0" w:color="auto"/>
      </w:divBdr>
    </w:div>
    <w:div w:id="2078236934">
      <w:bodyDiv w:val="1"/>
      <w:marLeft w:val="0"/>
      <w:marRight w:val="0"/>
      <w:marTop w:val="0"/>
      <w:marBottom w:val="0"/>
      <w:divBdr>
        <w:top w:val="none" w:sz="0" w:space="0" w:color="auto"/>
        <w:left w:val="none" w:sz="0" w:space="0" w:color="auto"/>
        <w:bottom w:val="none" w:sz="0" w:space="0" w:color="auto"/>
        <w:right w:val="none" w:sz="0" w:space="0" w:color="auto"/>
      </w:divBdr>
    </w:div>
    <w:div w:id="2080131426">
      <w:bodyDiv w:val="1"/>
      <w:marLeft w:val="0"/>
      <w:marRight w:val="0"/>
      <w:marTop w:val="0"/>
      <w:marBottom w:val="0"/>
      <w:divBdr>
        <w:top w:val="none" w:sz="0" w:space="0" w:color="auto"/>
        <w:left w:val="none" w:sz="0" w:space="0" w:color="auto"/>
        <w:bottom w:val="none" w:sz="0" w:space="0" w:color="auto"/>
        <w:right w:val="none" w:sz="0" w:space="0" w:color="auto"/>
      </w:divBdr>
    </w:div>
    <w:div w:id="2080443250">
      <w:bodyDiv w:val="1"/>
      <w:marLeft w:val="0"/>
      <w:marRight w:val="0"/>
      <w:marTop w:val="0"/>
      <w:marBottom w:val="0"/>
      <w:divBdr>
        <w:top w:val="none" w:sz="0" w:space="0" w:color="auto"/>
        <w:left w:val="none" w:sz="0" w:space="0" w:color="auto"/>
        <w:bottom w:val="none" w:sz="0" w:space="0" w:color="auto"/>
        <w:right w:val="none" w:sz="0" w:space="0" w:color="auto"/>
      </w:divBdr>
    </w:div>
    <w:div w:id="2080637075">
      <w:bodyDiv w:val="1"/>
      <w:marLeft w:val="0"/>
      <w:marRight w:val="0"/>
      <w:marTop w:val="0"/>
      <w:marBottom w:val="0"/>
      <w:divBdr>
        <w:top w:val="none" w:sz="0" w:space="0" w:color="auto"/>
        <w:left w:val="none" w:sz="0" w:space="0" w:color="auto"/>
        <w:bottom w:val="none" w:sz="0" w:space="0" w:color="auto"/>
        <w:right w:val="none" w:sz="0" w:space="0" w:color="auto"/>
      </w:divBdr>
    </w:div>
    <w:div w:id="2080667485">
      <w:bodyDiv w:val="1"/>
      <w:marLeft w:val="0"/>
      <w:marRight w:val="0"/>
      <w:marTop w:val="0"/>
      <w:marBottom w:val="0"/>
      <w:divBdr>
        <w:top w:val="none" w:sz="0" w:space="0" w:color="auto"/>
        <w:left w:val="none" w:sz="0" w:space="0" w:color="auto"/>
        <w:bottom w:val="none" w:sz="0" w:space="0" w:color="auto"/>
        <w:right w:val="none" w:sz="0" w:space="0" w:color="auto"/>
      </w:divBdr>
    </w:div>
    <w:div w:id="2080862781">
      <w:bodyDiv w:val="1"/>
      <w:marLeft w:val="0"/>
      <w:marRight w:val="0"/>
      <w:marTop w:val="0"/>
      <w:marBottom w:val="0"/>
      <w:divBdr>
        <w:top w:val="none" w:sz="0" w:space="0" w:color="auto"/>
        <w:left w:val="none" w:sz="0" w:space="0" w:color="auto"/>
        <w:bottom w:val="none" w:sz="0" w:space="0" w:color="auto"/>
        <w:right w:val="none" w:sz="0" w:space="0" w:color="auto"/>
      </w:divBdr>
    </w:div>
    <w:div w:id="2083409364">
      <w:bodyDiv w:val="1"/>
      <w:marLeft w:val="0"/>
      <w:marRight w:val="0"/>
      <w:marTop w:val="0"/>
      <w:marBottom w:val="0"/>
      <w:divBdr>
        <w:top w:val="none" w:sz="0" w:space="0" w:color="auto"/>
        <w:left w:val="none" w:sz="0" w:space="0" w:color="auto"/>
        <w:bottom w:val="none" w:sz="0" w:space="0" w:color="auto"/>
        <w:right w:val="none" w:sz="0" w:space="0" w:color="auto"/>
      </w:divBdr>
    </w:div>
    <w:div w:id="2084446580">
      <w:bodyDiv w:val="1"/>
      <w:marLeft w:val="0"/>
      <w:marRight w:val="0"/>
      <w:marTop w:val="0"/>
      <w:marBottom w:val="0"/>
      <w:divBdr>
        <w:top w:val="none" w:sz="0" w:space="0" w:color="auto"/>
        <w:left w:val="none" w:sz="0" w:space="0" w:color="auto"/>
        <w:bottom w:val="none" w:sz="0" w:space="0" w:color="auto"/>
        <w:right w:val="none" w:sz="0" w:space="0" w:color="auto"/>
      </w:divBdr>
    </w:div>
    <w:div w:id="2086296833">
      <w:bodyDiv w:val="1"/>
      <w:marLeft w:val="0"/>
      <w:marRight w:val="0"/>
      <w:marTop w:val="0"/>
      <w:marBottom w:val="0"/>
      <w:divBdr>
        <w:top w:val="none" w:sz="0" w:space="0" w:color="auto"/>
        <w:left w:val="none" w:sz="0" w:space="0" w:color="auto"/>
        <w:bottom w:val="none" w:sz="0" w:space="0" w:color="auto"/>
        <w:right w:val="none" w:sz="0" w:space="0" w:color="auto"/>
      </w:divBdr>
    </w:div>
    <w:div w:id="2087456862">
      <w:bodyDiv w:val="1"/>
      <w:marLeft w:val="0"/>
      <w:marRight w:val="0"/>
      <w:marTop w:val="0"/>
      <w:marBottom w:val="0"/>
      <w:divBdr>
        <w:top w:val="none" w:sz="0" w:space="0" w:color="auto"/>
        <w:left w:val="none" w:sz="0" w:space="0" w:color="auto"/>
        <w:bottom w:val="none" w:sz="0" w:space="0" w:color="auto"/>
        <w:right w:val="none" w:sz="0" w:space="0" w:color="auto"/>
      </w:divBdr>
    </w:div>
    <w:div w:id="2088111788">
      <w:bodyDiv w:val="1"/>
      <w:marLeft w:val="0"/>
      <w:marRight w:val="0"/>
      <w:marTop w:val="0"/>
      <w:marBottom w:val="0"/>
      <w:divBdr>
        <w:top w:val="none" w:sz="0" w:space="0" w:color="auto"/>
        <w:left w:val="none" w:sz="0" w:space="0" w:color="auto"/>
        <w:bottom w:val="none" w:sz="0" w:space="0" w:color="auto"/>
        <w:right w:val="none" w:sz="0" w:space="0" w:color="auto"/>
      </w:divBdr>
    </w:div>
    <w:div w:id="2088649573">
      <w:bodyDiv w:val="1"/>
      <w:marLeft w:val="0"/>
      <w:marRight w:val="0"/>
      <w:marTop w:val="0"/>
      <w:marBottom w:val="0"/>
      <w:divBdr>
        <w:top w:val="none" w:sz="0" w:space="0" w:color="auto"/>
        <w:left w:val="none" w:sz="0" w:space="0" w:color="auto"/>
        <w:bottom w:val="none" w:sz="0" w:space="0" w:color="auto"/>
        <w:right w:val="none" w:sz="0" w:space="0" w:color="auto"/>
      </w:divBdr>
    </w:div>
    <w:div w:id="2089572629">
      <w:bodyDiv w:val="1"/>
      <w:marLeft w:val="0"/>
      <w:marRight w:val="0"/>
      <w:marTop w:val="0"/>
      <w:marBottom w:val="0"/>
      <w:divBdr>
        <w:top w:val="none" w:sz="0" w:space="0" w:color="auto"/>
        <w:left w:val="none" w:sz="0" w:space="0" w:color="auto"/>
        <w:bottom w:val="none" w:sz="0" w:space="0" w:color="auto"/>
        <w:right w:val="none" w:sz="0" w:space="0" w:color="auto"/>
      </w:divBdr>
    </w:div>
    <w:div w:id="2090302358">
      <w:bodyDiv w:val="1"/>
      <w:marLeft w:val="0"/>
      <w:marRight w:val="0"/>
      <w:marTop w:val="0"/>
      <w:marBottom w:val="0"/>
      <w:divBdr>
        <w:top w:val="none" w:sz="0" w:space="0" w:color="auto"/>
        <w:left w:val="none" w:sz="0" w:space="0" w:color="auto"/>
        <w:bottom w:val="none" w:sz="0" w:space="0" w:color="auto"/>
        <w:right w:val="none" w:sz="0" w:space="0" w:color="auto"/>
      </w:divBdr>
    </w:div>
    <w:div w:id="2094353942">
      <w:bodyDiv w:val="1"/>
      <w:marLeft w:val="0"/>
      <w:marRight w:val="0"/>
      <w:marTop w:val="0"/>
      <w:marBottom w:val="0"/>
      <w:divBdr>
        <w:top w:val="none" w:sz="0" w:space="0" w:color="auto"/>
        <w:left w:val="none" w:sz="0" w:space="0" w:color="auto"/>
        <w:bottom w:val="none" w:sz="0" w:space="0" w:color="auto"/>
        <w:right w:val="none" w:sz="0" w:space="0" w:color="auto"/>
      </w:divBdr>
    </w:div>
    <w:div w:id="2095054878">
      <w:bodyDiv w:val="1"/>
      <w:marLeft w:val="0"/>
      <w:marRight w:val="0"/>
      <w:marTop w:val="0"/>
      <w:marBottom w:val="0"/>
      <w:divBdr>
        <w:top w:val="none" w:sz="0" w:space="0" w:color="auto"/>
        <w:left w:val="none" w:sz="0" w:space="0" w:color="auto"/>
        <w:bottom w:val="none" w:sz="0" w:space="0" w:color="auto"/>
        <w:right w:val="none" w:sz="0" w:space="0" w:color="auto"/>
      </w:divBdr>
    </w:div>
    <w:div w:id="2095710427">
      <w:bodyDiv w:val="1"/>
      <w:marLeft w:val="0"/>
      <w:marRight w:val="0"/>
      <w:marTop w:val="0"/>
      <w:marBottom w:val="0"/>
      <w:divBdr>
        <w:top w:val="none" w:sz="0" w:space="0" w:color="auto"/>
        <w:left w:val="none" w:sz="0" w:space="0" w:color="auto"/>
        <w:bottom w:val="none" w:sz="0" w:space="0" w:color="auto"/>
        <w:right w:val="none" w:sz="0" w:space="0" w:color="auto"/>
      </w:divBdr>
    </w:div>
    <w:div w:id="2096508696">
      <w:bodyDiv w:val="1"/>
      <w:marLeft w:val="0"/>
      <w:marRight w:val="0"/>
      <w:marTop w:val="0"/>
      <w:marBottom w:val="0"/>
      <w:divBdr>
        <w:top w:val="none" w:sz="0" w:space="0" w:color="auto"/>
        <w:left w:val="none" w:sz="0" w:space="0" w:color="auto"/>
        <w:bottom w:val="none" w:sz="0" w:space="0" w:color="auto"/>
        <w:right w:val="none" w:sz="0" w:space="0" w:color="auto"/>
      </w:divBdr>
    </w:div>
    <w:div w:id="2096515735">
      <w:bodyDiv w:val="1"/>
      <w:marLeft w:val="0"/>
      <w:marRight w:val="0"/>
      <w:marTop w:val="0"/>
      <w:marBottom w:val="0"/>
      <w:divBdr>
        <w:top w:val="none" w:sz="0" w:space="0" w:color="auto"/>
        <w:left w:val="none" w:sz="0" w:space="0" w:color="auto"/>
        <w:bottom w:val="none" w:sz="0" w:space="0" w:color="auto"/>
        <w:right w:val="none" w:sz="0" w:space="0" w:color="auto"/>
      </w:divBdr>
    </w:div>
    <w:div w:id="2096708577">
      <w:bodyDiv w:val="1"/>
      <w:marLeft w:val="0"/>
      <w:marRight w:val="0"/>
      <w:marTop w:val="0"/>
      <w:marBottom w:val="0"/>
      <w:divBdr>
        <w:top w:val="none" w:sz="0" w:space="0" w:color="auto"/>
        <w:left w:val="none" w:sz="0" w:space="0" w:color="auto"/>
        <w:bottom w:val="none" w:sz="0" w:space="0" w:color="auto"/>
        <w:right w:val="none" w:sz="0" w:space="0" w:color="auto"/>
      </w:divBdr>
    </w:div>
    <w:div w:id="2096970552">
      <w:bodyDiv w:val="1"/>
      <w:marLeft w:val="0"/>
      <w:marRight w:val="0"/>
      <w:marTop w:val="0"/>
      <w:marBottom w:val="0"/>
      <w:divBdr>
        <w:top w:val="none" w:sz="0" w:space="0" w:color="auto"/>
        <w:left w:val="none" w:sz="0" w:space="0" w:color="auto"/>
        <w:bottom w:val="none" w:sz="0" w:space="0" w:color="auto"/>
        <w:right w:val="none" w:sz="0" w:space="0" w:color="auto"/>
      </w:divBdr>
    </w:div>
    <w:div w:id="2097163619">
      <w:bodyDiv w:val="1"/>
      <w:marLeft w:val="0"/>
      <w:marRight w:val="0"/>
      <w:marTop w:val="0"/>
      <w:marBottom w:val="0"/>
      <w:divBdr>
        <w:top w:val="none" w:sz="0" w:space="0" w:color="auto"/>
        <w:left w:val="none" w:sz="0" w:space="0" w:color="auto"/>
        <w:bottom w:val="none" w:sz="0" w:space="0" w:color="auto"/>
        <w:right w:val="none" w:sz="0" w:space="0" w:color="auto"/>
      </w:divBdr>
    </w:div>
    <w:div w:id="2097246209">
      <w:bodyDiv w:val="1"/>
      <w:marLeft w:val="0"/>
      <w:marRight w:val="0"/>
      <w:marTop w:val="0"/>
      <w:marBottom w:val="0"/>
      <w:divBdr>
        <w:top w:val="none" w:sz="0" w:space="0" w:color="auto"/>
        <w:left w:val="none" w:sz="0" w:space="0" w:color="auto"/>
        <w:bottom w:val="none" w:sz="0" w:space="0" w:color="auto"/>
        <w:right w:val="none" w:sz="0" w:space="0" w:color="auto"/>
      </w:divBdr>
    </w:div>
    <w:div w:id="2097362863">
      <w:bodyDiv w:val="1"/>
      <w:marLeft w:val="0"/>
      <w:marRight w:val="0"/>
      <w:marTop w:val="0"/>
      <w:marBottom w:val="0"/>
      <w:divBdr>
        <w:top w:val="none" w:sz="0" w:space="0" w:color="auto"/>
        <w:left w:val="none" w:sz="0" w:space="0" w:color="auto"/>
        <w:bottom w:val="none" w:sz="0" w:space="0" w:color="auto"/>
        <w:right w:val="none" w:sz="0" w:space="0" w:color="auto"/>
      </w:divBdr>
    </w:div>
    <w:div w:id="2097438454">
      <w:bodyDiv w:val="1"/>
      <w:marLeft w:val="0"/>
      <w:marRight w:val="0"/>
      <w:marTop w:val="0"/>
      <w:marBottom w:val="0"/>
      <w:divBdr>
        <w:top w:val="none" w:sz="0" w:space="0" w:color="auto"/>
        <w:left w:val="none" w:sz="0" w:space="0" w:color="auto"/>
        <w:bottom w:val="none" w:sz="0" w:space="0" w:color="auto"/>
        <w:right w:val="none" w:sz="0" w:space="0" w:color="auto"/>
      </w:divBdr>
    </w:div>
    <w:div w:id="2097549634">
      <w:bodyDiv w:val="1"/>
      <w:marLeft w:val="0"/>
      <w:marRight w:val="0"/>
      <w:marTop w:val="0"/>
      <w:marBottom w:val="0"/>
      <w:divBdr>
        <w:top w:val="none" w:sz="0" w:space="0" w:color="auto"/>
        <w:left w:val="none" w:sz="0" w:space="0" w:color="auto"/>
        <w:bottom w:val="none" w:sz="0" w:space="0" w:color="auto"/>
        <w:right w:val="none" w:sz="0" w:space="0" w:color="auto"/>
      </w:divBdr>
    </w:div>
    <w:div w:id="2097558854">
      <w:bodyDiv w:val="1"/>
      <w:marLeft w:val="0"/>
      <w:marRight w:val="0"/>
      <w:marTop w:val="0"/>
      <w:marBottom w:val="0"/>
      <w:divBdr>
        <w:top w:val="none" w:sz="0" w:space="0" w:color="auto"/>
        <w:left w:val="none" w:sz="0" w:space="0" w:color="auto"/>
        <w:bottom w:val="none" w:sz="0" w:space="0" w:color="auto"/>
        <w:right w:val="none" w:sz="0" w:space="0" w:color="auto"/>
      </w:divBdr>
    </w:div>
    <w:div w:id="2099591989">
      <w:bodyDiv w:val="1"/>
      <w:marLeft w:val="0"/>
      <w:marRight w:val="0"/>
      <w:marTop w:val="0"/>
      <w:marBottom w:val="0"/>
      <w:divBdr>
        <w:top w:val="none" w:sz="0" w:space="0" w:color="auto"/>
        <w:left w:val="none" w:sz="0" w:space="0" w:color="auto"/>
        <w:bottom w:val="none" w:sz="0" w:space="0" w:color="auto"/>
        <w:right w:val="none" w:sz="0" w:space="0" w:color="auto"/>
      </w:divBdr>
    </w:div>
    <w:div w:id="2101756076">
      <w:bodyDiv w:val="1"/>
      <w:marLeft w:val="0"/>
      <w:marRight w:val="0"/>
      <w:marTop w:val="0"/>
      <w:marBottom w:val="0"/>
      <w:divBdr>
        <w:top w:val="none" w:sz="0" w:space="0" w:color="auto"/>
        <w:left w:val="none" w:sz="0" w:space="0" w:color="auto"/>
        <w:bottom w:val="none" w:sz="0" w:space="0" w:color="auto"/>
        <w:right w:val="none" w:sz="0" w:space="0" w:color="auto"/>
      </w:divBdr>
    </w:div>
    <w:div w:id="2104833632">
      <w:bodyDiv w:val="1"/>
      <w:marLeft w:val="0"/>
      <w:marRight w:val="0"/>
      <w:marTop w:val="0"/>
      <w:marBottom w:val="0"/>
      <w:divBdr>
        <w:top w:val="none" w:sz="0" w:space="0" w:color="auto"/>
        <w:left w:val="none" w:sz="0" w:space="0" w:color="auto"/>
        <w:bottom w:val="none" w:sz="0" w:space="0" w:color="auto"/>
        <w:right w:val="none" w:sz="0" w:space="0" w:color="auto"/>
      </w:divBdr>
    </w:div>
    <w:div w:id="2105420632">
      <w:bodyDiv w:val="1"/>
      <w:marLeft w:val="0"/>
      <w:marRight w:val="0"/>
      <w:marTop w:val="0"/>
      <w:marBottom w:val="0"/>
      <w:divBdr>
        <w:top w:val="none" w:sz="0" w:space="0" w:color="auto"/>
        <w:left w:val="none" w:sz="0" w:space="0" w:color="auto"/>
        <w:bottom w:val="none" w:sz="0" w:space="0" w:color="auto"/>
        <w:right w:val="none" w:sz="0" w:space="0" w:color="auto"/>
      </w:divBdr>
    </w:div>
    <w:div w:id="2105880983">
      <w:bodyDiv w:val="1"/>
      <w:marLeft w:val="0"/>
      <w:marRight w:val="0"/>
      <w:marTop w:val="0"/>
      <w:marBottom w:val="0"/>
      <w:divBdr>
        <w:top w:val="none" w:sz="0" w:space="0" w:color="auto"/>
        <w:left w:val="none" w:sz="0" w:space="0" w:color="auto"/>
        <w:bottom w:val="none" w:sz="0" w:space="0" w:color="auto"/>
        <w:right w:val="none" w:sz="0" w:space="0" w:color="auto"/>
      </w:divBdr>
    </w:div>
    <w:div w:id="2106073202">
      <w:bodyDiv w:val="1"/>
      <w:marLeft w:val="0"/>
      <w:marRight w:val="0"/>
      <w:marTop w:val="0"/>
      <w:marBottom w:val="0"/>
      <w:divBdr>
        <w:top w:val="none" w:sz="0" w:space="0" w:color="auto"/>
        <w:left w:val="none" w:sz="0" w:space="0" w:color="auto"/>
        <w:bottom w:val="none" w:sz="0" w:space="0" w:color="auto"/>
        <w:right w:val="none" w:sz="0" w:space="0" w:color="auto"/>
      </w:divBdr>
    </w:div>
    <w:div w:id="2106533703">
      <w:bodyDiv w:val="1"/>
      <w:marLeft w:val="0"/>
      <w:marRight w:val="0"/>
      <w:marTop w:val="0"/>
      <w:marBottom w:val="0"/>
      <w:divBdr>
        <w:top w:val="none" w:sz="0" w:space="0" w:color="auto"/>
        <w:left w:val="none" w:sz="0" w:space="0" w:color="auto"/>
        <w:bottom w:val="none" w:sz="0" w:space="0" w:color="auto"/>
        <w:right w:val="none" w:sz="0" w:space="0" w:color="auto"/>
      </w:divBdr>
    </w:div>
    <w:div w:id="2106732441">
      <w:bodyDiv w:val="1"/>
      <w:marLeft w:val="0"/>
      <w:marRight w:val="0"/>
      <w:marTop w:val="0"/>
      <w:marBottom w:val="0"/>
      <w:divBdr>
        <w:top w:val="none" w:sz="0" w:space="0" w:color="auto"/>
        <w:left w:val="none" w:sz="0" w:space="0" w:color="auto"/>
        <w:bottom w:val="none" w:sz="0" w:space="0" w:color="auto"/>
        <w:right w:val="none" w:sz="0" w:space="0" w:color="auto"/>
      </w:divBdr>
    </w:div>
    <w:div w:id="2107264458">
      <w:bodyDiv w:val="1"/>
      <w:marLeft w:val="0"/>
      <w:marRight w:val="0"/>
      <w:marTop w:val="0"/>
      <w:marBottom w:val="0"/>
      <w:divBdr>
        <w:top w:val="none" w:sz="0" w:space="0" w:color="auto"/>
        <w:left w:val="none" w:sz="0" w:space="0" w:color="auto"/>
        <w:bottom w:val="none" w:sz="0" w:space="0" w:color="auto"/>
        <w:right w:val="none" w:sz="0" w:space="0" w:color="auto"/>
      </w:divBdr>
    </w:div>
    <w:div w:id="2107340150">
      <w:bodyDiv w:val="1"/>
      <w:marLeft w:val="0"/>
      <w:marRight w:val="0"/>
      <w:marTop w:val="0"/>
      <w:marBottom w:val="0"/>
      <w:divBdr>
        <w:top w:val="none" w:sz="0" w:space="0" w:color="auto"/>
        <w:left w:val="none" w:sz="0" w:space="0" w:color="auto"/>
        <w:bottom w:val="none" w:sz="0" w:space="0" w:color="auto"/>
        <w:right w:val="none" w:sz="0" w:space="0" w:color="auto"/>
      </w:divBdr>
    </w:div>
    <w:div w:id="2108233983">
      <w:bodyDiv w:val="1"/>
      <w:marLeft w:val="0"/>
      <w:marRight w:val="0"/>
      <w:marTop w:val="0"/>
      <w:marBottom w:val="0"/>
      <w:divBdr>
        <w:top w:val="none" w:sz="0" w:space="0" w:color="auto"/>
        <w:left w:val="none" w:sz="0" w:space="0" w:color="auto"/>
        <w:bottom w:val="none" w:sz="0" w:space="0" w:color="auto"/>
        <w:right w:val="none" w:sz="0" w:space="0" w:color="auto"/>
      </w:divBdr>
    </w:div>
    <w:div w:id="2109228485">
      <w:bodyDiv w:val="1"/>
      <w:marLeft w:val="0"/>
      <w:marRight w:val="0"/>
      <w:marTop w:val="0"/>
      <w:marBottom w:val="0"/>
      <w:divBdr>
        <w:top w:val="none" w:sz="0" w:space="0" w:color="auto"/>
        <w:left w:val="none" w:sz="0" w:space="0" w:color="auto"/>
        <w:bottom w:val="none" w:sz="0" w:space="0" w:color="auto"/>
        <w:right w:val="none" w:sz="0" w:space="0" w:color="auto"/>
      </w:divBdr>
    </w:div>
    <w:div w:id="2109544306">
      <w:bodyDiv w:val="1"/>
      <w:marLeft w:val="0"/>
      <w:marRight w:val="0"/>
      <w:marTop w:val="0"/>
      <w:marBottom w:val="0"/>
      <w:divBdr>
        <w:top w:val="none" w:sz="0" w:space="0" w:color="auto"/>
        <w:left w:val="none" w:sz="0" w:space="0" w:color="auto"/>
        <w:bottom w:val="none" w:sz="0" w:space="0" w:color="auto"/>
        <w:right w:val="none" w:sz="0" w:space="0" w:color="auto"/>
      </w:divBdr>
    </w:div>
    <w:div w:id="2110614291">
      <w:bodyDiv w:val="1"/>
      <w:marLeft w:val="0"/>
      <w:marRight w:val="0"/>
      <w:marTop w:val="0"/>
      <w:marBottom w:val="0"/>
      <w:divBdr>
        <w:top w:val="none" w:sz="0" w:space="0" w:color="auto"/>
        <w:left w:val="none" w:sz="0" w:space="0" w:color="auto"/>
        <w:bottom w:val="none" w:sz="0" w:space="0" w:color="auto"/>
        <w:right w:val="none" w:sz="0" w:space="0" w:color="auto"/>
      </w:divBdr>
    </w:div>
    <w:div w:id="2113043703">
      <w:bodyDiv w:val="1"/>
      <w:marLeft w:val="0"/>
      <w:marRight w:val="0"/>
      <w:marTop w:val="0"/>
      <w:marBottom w:val="0"/>
      <w:divBdr>
        <w:top w:val="none" w:sz="0" w:space="0" w:color="auto"/>
        <w:left w:val="none" w:sz="0" w:space="0" w:color="auto"/>
        <w:bottom w:val="none" w:sz="0" w:space="0" w:color="auto"/>
        <w:right w:val="none" w:sz="0" w:space="0" w:color="auto"/>
      </w:divBdr>
    </w:div>
    <w:div w:id="2113240277">
      <w:bodyDiv w:val="1"/>
      <w:marLeft w:val="0"/>
      <w:marRight w:val="0"/>
      <w:marTop w:val="0"/>
      <w:marBottom w:val="0"/>
      <w:divBdr>
        <w:top w:val="none" w:sz="0" w:space="0" w:color="auto"/>
        <w:left w:val="none" w:sz="0" w:space="0" w:color="auto"/>
        <w:bottom w:val="none" w:sz="0" w:space="0" w:color="auto"/>
        <w:right w:val="none" w:sz="0" w:space="0" w:color="auto"/>
      </w:divBdr>
    </w:div>
    <w:div w:id="2115200849">
      <w:bodyDiv w:val="1"/>
      <w:marLeft w:val="0"/>
      <w:marRight w:val="0"/>
      <w:marTop w:val="0"/>
      <w:marBottom w:val="0"/>
      <w:divBdr>
        <w:top w:val="none" w:sz="0" w:space="0" w:color="auto"/>
        <w:left w:val="none" w:sz="0" w:space="0" w:color="auto"/>
        <w:bottom w:val="none" w:sz="0" w:space="0" w:color="auto"/>
        <w:right w:val="none" w:sz="0" w:space="0" w:color="auto"/>
      </w:divBdr>
    </w:div>
    <w:div w:id="2116511537">
      <w:bodyDiv w:val="1"/>
      <w:marLeft w:val="0"/>
      <w:marRight w:val="0"/>
      <w:marTop w:val="0"/>
      <w:marBottom w:val="0"/>
      <w:divBdr>
        <w:top w:val="none" w:sz="0" w:space="0" w:color="auto"/>
        <w:left w:val="none" w:sz="0" w:space="0" w:color="auto"/>
        <w:bottom w:val="none" w:sz="0" w:space="0" w:color="auto"/>
        <w:right w:val="none" w:sz="0" w:space="0" w:color="auto"/>
      </w:divBdr>
    </w:div>
    <w:div w:id="2117097264">
      <w:bodyDiv w:val="1"/>
      <w:marLeft w:val="0"/>
      <w:marRight w:val="0"/>
      <w:marTop w:val="0"/>
      <w:marBottom w:val="0"/>
      <w:divBdr>
        <w:top w:val="none" w:sz="0" w:space="0" w:color="auto"/>
        <w:left w:val="none" w:sz="0" w:space="0" w:color="auto"/>
        <w:bottom w:val="none" w:sz="0" w:space="0" w:color="auto"/>
        <w:right w:val="none" w:sz="0" w:space="0" w:color="auto"/>
      </w:divBdr>
    </w:div>
    <w:div w:id="2117097936">
      <w:bodyDiv w:val="1"/>
      <w:marLeft w:val="0"/>
      <w:marRight w:val="0"/>
      <w:marTop w:val="0"/>
      <w:marBottom w:val="0"/>
      <w:divBdr>
        <w:top w:val="none" w:sz="0" w:space="0" w:color="auto"/>
        <w:left w:val="none" w:sz="0" w:space="0" w:color="auto"/>
        <w:bottom w:val="none" w:sz="0" w:space="0" w:color="auto"/>
        <w:right w:val="none" w:sz="0" w:space="0" w:color="auto"/>
      </w:divBdr>
    </w:div>
    <w:div w:id="2117292404">
      <w:bodyDiv w:val="1"/>
      <w:marLeft w:val="0"/>
      <w:marRight w:val="0"/>
      <w:marTop w:val="0"/>
      <w:marBottom w:val="0"/>
      <w:divBdr>
        <w:top w:val="none" w:sz="0" w:space="0" w:color="auto"/>
        <w:left w:val="none" w:sz="0" w:space="0" w:color="auto"/>
        <w:bottom w:val="none" w:sz="0" w:space="0" w:color="auto"/>
        <w:right w:val="none" w:sz="0" w:space="0" w:color="auto"/>
      </w:divBdr>
    </w:div>
    <w:div w:id="2117752589">
      <w:bodyDiv w:val="1"/>
      <w:marLeft w:val="0"/>
      <w:marRight w:val="0"/>
      <w:marTop w:val="0"/>
      <w:marBottom w:val="0"/>
      <w:divBdr>
        <w:top w:val="none" w:sz="0" w:space="0" w:color="auto"/>
        <w:left w:val="none" w:sz="0" w:space="0" w:color="auto"/>
        <w:bottom w:val="none" w:sz="0" w:space="0" w:color="auto"/>
        <w:right w:val="none" w:sz="0" w:space="0" w:color="auto"/>
      </w:divBdr>
    </w:div>
    <w:div w:id="2120564523">
      <w:bodyDiv w:val="1"/>
      <w:marLeft w:val="0"/>
      <w:marRight w:val="0"/>
      <w:marTop w:val="0"/>
      <w:marBottom w:val="0"/>
      <w:divBdr>
        <w:top w:val="none" w:sz="0" w:space="0" w:color="auto"/>
        <w:left w:val="none" w:sz="0" w:space="0" w:color="auto"/>
        <w:bottom w:val="none" w:sz="0" w:space="0" w:color="auto"/>
        <w:right w:val="none" w:sz="0" w:space="0" w:color="auto"/>
      </w:divBdr>
    </w:div>
    <w:div w:id="2120685834">
      <w:bodyDiv w:val="1"/>
      <w:marLeft w:val="0"/>
      <w:marRight w:val="0"/>
      <w:marTop w:val="0"/>
      <w:marBottom w:val="0"/>
      <w:divBdr>
        <w:top w:val="none" w:sz="0" w:space="0" w:color="auto"/>
        <w:left w:val="none" w:sz="0" w:space="0" w:color="auto"/>
        <w:bottom w:val="none" w:sz="0" w:space="0" w:color="auto"/>
        <w:right w:val="none" w:sz="0" w:space="0" w:color="auto"/>
      </w:divBdr>
    </w:div>
    <w:div w:id="2120948752">
      <w:bodyDiv w:val="1"/>
      <w:marLeft w:val="0"/>
      <w:marRight w:val="0"/>
      <w:marTop w:val="0"/>
      <w:marBottom w:val="0"/>
      <w:divBdr>
        <w:top w:val="none" w:sz="0" w:space="0" w:color="auto"/>
        <w:left w:val="none" w:sz="0" w:space="0" w:color="auto"/>
        <w:bottom w:val="none" w:sz="0" w:space="0" w:color="auto"/>
        <w:right w:val="none" w:sz="0" w:space="0" w:color="auto"/>
      </w:divBdr>
    </w:div>
    <w:div w:id="2122144650">
      <w:bodyDiv w:val="1"/>
      <w:marLeft w:val="0"/>
      <w:marRight w:val="0"/>
      <w:marTop w:val="0"/>
      <w:marBottom w:val="0"/>
      <w:divBdr>
        <w:top w:val="none" w:sz="0" w:space="0" w:color="auto"/>
        <w:left w:val="none" w:sz="0" w:space="0" w:color="auto"/>
        <w:bottom w:val="none" w:sz="0" w:space="0" w:color="auto"/>
        <w:right w:val="none" w:sz="0" w:space="0" w:color="auto"/>
      </w:divBdr>
    </w:div>
    <w:div w:id="2123262135">
      <w:bodyDiv w:val="1"/>
      <w:marLeft w:val="0"/>
      <w:marRight w:val="0"/>
      <w:marTop w:val="0"/>
      <w:marBottom w:val="0"/>
      <w:divBdr>
        <w:top w:val="none" w:sz="0" w:space="0" w:color="auto"/>
        <w:left w:val="none" w:sz="0" w:space="0" w:color="auto"/>
        <w:bottom w:val="none" w:sz="0" w:space="0" w:color="auto"/>
        <w:right w:val="none" w:sz="0" w:space="0" w:color="auto"/>
      </w:divBdr>
    </w:div>
    <w:div w:id="2123264924">
      <w:bodyDiv w:val="1"/>
      <w:marLeft w:val="0"/>
      <w:marRight w:val="0"/>
      <w:marTop w:val="0"/>
      <w:marBottom w:val="0"/>
      <w:divBdr>
        <w:top w:val="none" w:sz="0" w:space="0" w:color="auto"/>
        <w:left w:val="none" w:sz="0" w:space="0" w:color="auto"/>
        <w:bottom w:val="none" w:sz="0" w:space="0" w:color="auto"/>
        <w:right w:val="none" w:sz="0" w:space="0" w:color="auto"/>
      </w:divBdr>
    </w:div>
    <w:div w:id="2123333533">
      <w:bodyDiv w:val="1"/>
      <w:marLeft w:val="0"/>
      <w:marRight w:val="0"/>
      <w:marTop w:val="0"/>
      <w:marBottom w:val="0"/>
      <w:divBdr>
        <w:top w:val="none" w:sz="0" w:space="0" w:color="auto"/>
        <w:left w:val="none" w:sz="0" w:space="0" w:color="auto"/>
        <w:bottom w:val="none" w:sz="0" w:space="0" w:color="auto"/>
        <w:right w:val="none" w:sz="0" w:space="0" w:color="auto"/>
      </w:divBdr>
    </w:div>
    <w:div w:id="2123721296">
      <w:bodyDiv w:val="1"/>
      <w:marLeft w:val="0"/>
      <w:marRight w:val="0"/>
      <w:marTop w:val="0"/>
      <w:marBottom w:val="0"/>
      <w:divBdr>
        <w:top w:val="none" w:sz="0" w:space="0" w:color="auto"/>
        <w:left w:val="none" w:sz="0" w:space="0" w:color="auto"/>
        <w:bottom w:val="none" w:sz="0" w:space="0" w:color="auto"/>
        <w:right w:val="none" w:sz="0" w:space="0" w:color="auto"/>
      </w:divBdr>
    </w:div>
    <w:div w:id="2123723050">
      <w:bodyDiv w:val="1"/>
      <w:marLeft w:val="0"/>
      <w:marRight w:val="0"/>
      <w:marTop w:val="0"/>
      <w:marBottom w:val="0"/>
      <w:divBdr>
        <w:top w:val="none" w:sz="0" w:space="0" w:color="auto"/>
        <w:left w:val="none" w:sz="0" w:space="0" w:color="auto"/>
        <w:bottom w:val="none" w:sz="0" w:space="0" w:color="auto"/>
        <w:right w:val="none" w:sz="0" w:space="0" w:color="auto"/>
      </w:divBdr>
    </w:div>
    <w:div w:id="2123767476">
      <w:bodyDiv w:val="1"/>
      <w:marLeft w:val="0"/>
      <w:marRight w:val="0"/>
      <w:marTop w:val="0"/>
      <w:marBottom w:val="0"/>
      <w:divBdr>
        <w:top w:val="none" w:sz="0" w:space="0" w:color="auto"/>
        <w:left w:val="none" w:sz="0" w:space="0" w:color="auto"/>
        <w:bottom w:val="none" w:sz="0" w:space="0" w:color="auto"/>
        <w:right w:val="none" w:sz="0" w:space="0" w:color="auto"/>
      </w:divBdr>
    </w:div>
    <w:div w:id="2124300123">
      <w:bodyDiv w:val="1"/>
      <w:marLeft w:val="0"/>
      <w:marRight w:val="0"/>
      <w:marTop w:val="0"/>
      <w:marBottom w:val="0"/>
      <w:divBdr>
        <w:top w:val="none" w:sz="0" w:space="0" w:color="auto"/>
        <w:left w:val="none" w:sz="0" w:space="0" w:color="auto"/>
        <w:bottom w:val="none" w:sz="0" w:space="0" w:color="auto"/>
        <w:right w:val="none" w:sz="0" w:space="0" w:color="auto"/>
      </w:divBdr>
    </w:div>
    <w:div w:id="2125342614">
      <w:bodyDiv w:val="1"/>
      <w:marLeft w:val="0"/>
      <w:marRight w:val="0"/>
      <w:marTop w:val="0"/>
      <w:marBottom w:val="0"/>
      <w:divBdr>
        <w:top w:val="none" w:sz="0" w:space="0" w:color="auto"/>
        <w:left w:val="none" w:sz="0" w:space="0" w:color="auto"/>
        <w:bottom w:val="none" w:sz="0" w:space="0" w:color="auto"/>
        <w:right w:val="none" w:sz="0" w:space="0" w:color="auto"/>
      </w:divBdr>
    </w:div>
    <w:div w:id="2125539954">
      <w:bodyDiv w:val="1"/>
      <w:marLeft w:val="0"/>
      <w:marRight w:val="0"/>
      <w:marTop w:val="0"/>
      <w:marBottom w:val="0"/>
      <w:divBdr>
        <w:top w:val="none" w:sz="0" w:space="0" w:color="auto"/>
        <w:left w:val="none" w:sz="0" w:space="0" w:color="auto"/>
        <w:bottom w:val="none" w:sz="0" w:space="0" w:color="auto"/>
        <w:right w:val="none" w:sz="0" w:space="0" w:color="auto"/>
      </w:divBdr>
    </w:div>
    <w:div w:id="2125925742">
      <w:bodyDiv w:val="1"/>
      <w:marLeft w:val="0"/>
      <w:marRight w:val="0"/>
      <w:marTop w:val="0"/>
      <w:marBottom w:val="0"/>
      <w:divBdr>
        <w:top w:val="none" w:sz="0" w:space="0" w:color="auto"/>
        <w:left w:val="none" w:sz="0" w:space="0" w:color="auto"/>
        <w:bottom w:val="none" w:sz="0" w:space="0" w:color="auto"/>
        <w:right w:val="none" w:sz="0" w:space="0" w:color="auto"/>
      </w:divBdr>
    </w:div>
    <w:div w:id="2126188879">
      <w:bodyDiv w:val="1"/>
      <w:marLeft w:val="0"/>
      <w:marRight w:val="0"/>
      <w:marTop w:val="0"/>
      <w:marBottom w:val="0"/>
      <w:divBdr>
        <w:top w:val="none" w:sz="0" w:space="0" w:color="auto"/>
        <w:left w:val="none" w:sz="0" w:space="0" w:color="auto"/>
        <w:bottom w:val="none" w:sz="0" w:space="0" w:color="auto"/>
        <w:right w:val="none" w:sz="0" w:space="0" w:color="auto"/>
      </w:divBdr>
    </w:div>
    <w:div w:id="2126266165">
      <w:bodyDiv w:val="1"/>
      <w:marLeft w:val="0"/>
      <w:marRight w:val="0"/>
      <w:marTop w:val="0"/>
      <w:marBottom w:val="0"/>
      <w:divBdr>
        <w:top w:val="none" w:sz="0" w:space="0" w:color="auto"/>
        <w:left w:val="none" w:sz="0" w:space="0" w:color="auto"/>
        <w:bottom w:val="none" w:sz="0" w:space="0" w:color="auto"/>
        <w:right w:val="none" w:sz="0" w:space="0" w:color="auto"/>
      </w:divBdr>
    </w:div>
    <w:div w:id="2126386408">
      <w:bodyDiv w:val="1"/>
      <w:marLeft w:val="0"/>
      <w:marRight w:val="0"/>
      <w:marTop w:val="0"/>
      <w:marBottom w:val="0"/>
      <w:divBdr>
        <w:top w:val="none" w:sz="0" w:space="0" w:color="auto"/>
        <w:left w:val="none" w:sz="0" w:space="0" w:color="auto"/>
        <w:bottom w:val="none" w:sz="0" w:space="0" w:color="auto"/>
        <w:right w:val="none" w:sz="0" w:space="0" w:color="auto"/>
      </w:divBdr>
    </w:div>
    <w:div w:id="2127116152">
      <w:bodyDiv w:val="1"/>
      <w:marLeft w:val="0"/>
      <w:marRight w:val="0"/>
      <w:marTop w:val="0"/>
      <w:marBottom w:val="0"/>
      <w:divBdr>
        <w:top w:val="none" w:sz="0" w:space="0" w:color="auto"/>
        <w:left w:val="none" w:sz="0" w:space="0" w:color="auto"/>
        <w:bottom w:val="none" w:sz="0" w:space="0" w:color="auto"/>
        <w:right w:val="none" w:sz="0" w:space="0" w:color="auto"/>
      </w:divBdr>
    </w:div>
    <w:div w:id="2127505987">
      <w:bodyDiv w:val="1"/>
      <w:marLeft w:val="0"/>
      <w:marRight w:val="0"/>
      <w:marTop w:val="0"/>
      <w:marBottom w:val="0"/>
      <w:divBdr>
        <w:top w:val="none" w:sz="0" w:space="0" w:color="auto"/>
        <w:left w:val="none" w:sz="0" w:space="0" w:color="auto"/>
        <w:bottom w:val="none" w:sz="0" w:space="0" w:color="auto"/>
        <w:right w:val="none" w:sz="0" w:space="0" w:color="auto"/>
      </w:divBdr>
    </w:div>
    <w:div w:id="2127506597">
      <w:bodyDiv w:val="1"/>
      <w:marLeft w:val="0"/>
      <w:marRight w:val="0"/>
      <w:marTop w:val="0"/>
      <w:marBottom w:val="0"/>
      <w:divBdr>
        <w:top w:val="none" w:sz="0" w:space="0" w:color="auto"/>
        <w:left w:val="none" w:sz="0" w:space="0" w:color="auto"/>
        <w:bottom w:val="none" w:sz="0" w:space="0" w:color="auto"/>
        <w:right w:val="none" w:sz="0" w:space="0" w:color="auto"/>
      </w:divBdr>
    </w:div>
    <w:div w:id="2128625020">
      <w:bodyDiv w:val="1"/>
      <w:marLeft w:val="0"/>
      <w:marRight w:val="0"/>
      <w:marTop w:val="0"/>
      <w:marBottom w:val="0"/>
      <w:divBdr>
        <w:top w:val="none" w:sz="0" w:space="0" w:color="auto"/>
        <w:left w:val="none" w:sz="0" w:space="0" w:color="auto"/>
        <w:bottom w:val="none" w:sz="0" w:space="0" w:color="auto"/>
        <w:right w:val="none" w:sz="0" w:space="0" w:color="auto"/>
      </w:divBdr>
    </w:div>
    <w:div w:id="2128741825">
      <w:bodyDiv w:val="1"/>
      <w:marLeft w:val="0"/>
      <w:marRight w:val="0"/>
      <w:marTop w:val="0"/>
      <w:marBottom w:val="0"/>
      <w:divBdr>
        <w:top w:val="none" w:sz="0" w:space="0" w:color="auto"/>
        <w:left w:val="none" w:sz="0" w:space="0" w:color="auto"/>
        <w:bottom w:val="none" w:sz="0" w:space="0" w:color="auto"/>
        <w:right w:val="none" w:sz="0" w:space="0" w:color="auto"/>
      </w:divBdr>
    </w:div>
    <w:div w:id="2130856123">
      <w:bodyDiv w:val="1"/>
      <w:marLeft w:val="0"/>
      <w:marRight w:val="0"/>
      <w:marTop w:val="0"/>
      <w:marBottom w:val="0"/>
      <w:divBdr>
        <w:top w:val="none" w:sz="0" w:space="0" w:color="auto"/>
        <w:left w:val="none" w:sz="0" w:space="0" w:color="auto"/>
        <w:bottom w:val="none" w:sz="0" w:space="0" w:color="auto"/>
        <w:right w:val="none" w:sz="0" w:space="0" w:color="auto"/>
      </w:divBdr>
    </w:div>
    <w:div w:id="2130972438">
      <w:bodyDiv w:val="1"/>
      <w:marLeft w:val="0"/>
      <w:marRight w:val="0"/>
      <w:marTop w:val="0"/>
      <w:marBottom w:val="0"/>
      <w:divBdr>
        <w:top w:val="none" w:sz="0" w:space="0" w:color="auto"/>
        <w:left w:val="none" w:sz="0" w:space="0" w:color="auto"/>
        <w:bottom w:val="none" w:sz="0" w:space="0" w:color="auto"/>
        <w:right w:val="none" w:sz="0" w:space="0" w:color="auto"/>
      </w:divBdr>
    </w:div>
    <w:div w:id="2131630573">
      <w:bodyDiv w:val="1"/>
      <w:marLeft w:val="0"/>
      <w:marRight w:val="0"/>
      <w:marTop w:val="0"/>
      <w:marBottom w:val="0"/>
      <w:divBdr>
        <w:top w:val="none" w:sz="0" w:space="0" w:color="auto"/>
        <w:left w:val="none" w:sz="0" w:space="0" w:color="auto"/>
        <w:bottom w:val="none" w:sz="0" w:space="0" w:color="auto"/>
        <w:right w:val="none" w:sz="0" w:space="0" w:color="auto"/>
      </w:divBdr>
    </w:div>
    <w:div w:id="2132092030">
      <w:bodyDiv w:val="1"/>
      <w:marLeft w:val="0"/>
      <w:marRight w:val="0"/>
      <w:marTop w:val="0"/>
      <w:marBottom w:val="0"/>
      <w:divBdr>
        <w:top w:val="none" w:sz="0" w:space="0" w:color="auto"/>
        <w:left w:val="none" w:sz="0" w:space="0" w:color="auto"/>
        <w:bottom w:val="none" w:sz="0" w:space="0" w:color="auto"/>
        <w:right w:val="none" w:sz="0" w:space="0" w:color="auto"/>
      </w:divBdr>
    </w:div>
    <w:div w:id="2132628773">
      <w:bodyDiv w:val="1"/>
      <w:marLeft w:val="0"/>
      <w:marRight w:val="0"/>
      <w:marTop w:val="0"/>
      <w:marBottom w:val="0"/>
      <w:divBdr>
        <w:top w:val="none" w:sz="0" w:space="0" w:color="auto"/>
        <w:left w:val="none" w:sz="0" w:space="0" w:color="auto"/>
        <w:bottom w:val="none" w:sz="0" w:space="0" w:color="auto"/>
        <w:right w:val="none" w:sz="0" w:space="0" w:color="auto"/>
      </w:divBdr>
    </w:div>
    <w:div w:id="2133090500">
      <w:bodyDiv w:val="1"/>
      <w:marLeft w:val="0"/>
      <w:marRight w:val="0"/>
      <w:marTop w:val="0"/>
      <w:marBottom w:val="0"/>
      <w:divBdr>
        <w:top w:val="none" w:sz="0" w:space="0" w:color="auto"/>
        <w:left w:val="none" w:sz="0" w:space="0" w:color="auto"/>
        <w:bottom w:val="none" w:sz="0" w:space="0" w:color="auto"/>
        <w:right w:val="none" w:sz="0" w:space="0" w:color="auto"/>
      </w:divBdr>
    </w:div>
    <w:div w:id="2133211729">
      <w:bodyDiv w:val="1"/>
      <w:marLeft w:val="0"/>
      <w:marRight w:val="0"/>
      <w:marTop w:val="0"/>
      <w:marBottom w:val="0"/>
      <w:divBdr>
        <w:top w:val="none" w:sz="0" w:space="0" w:color="auto"/>
        <w:left w:val="none" w:sz="0" w:space="0" w:color="auto"/>
        <w:bottom w:val="none" w:sz="0" w:space="0" w:color="auto"/>
        <w:right w:val="none" w:sz="0" w:space="0" w:color="auto"/>
      </w:divBdr>
    </w:div>
    <w:div w:id="2133287085">
      <w:bodyDiv w:val="1"/>
      <w:marLeft w:val="0"/>
      <w:marRight w:val="0"/>
      <w:marTop w:val="0"/>
      <w:marBottom w:val="0"/>
      <w:divBdr>
        <w:top w:val="none" w:sz="0" w:space="0" w:color="auto"/>
        <w:left w:val="none" w:sz="0" w:space="0" w:color="auto"/>
        <w:bottom w:val="none" w:sz="0" w:space="0" w:color="auto"/>
        <w:right w:val="none" w:sz="0" w:space="0" w:color="auto"/>
      </w:divBdr>
    </w:div>
    <w:div w:id="2135440209">
      <w:bodyDiv w:val="1"/>
      <w:marLeft w:val="0"/>
      <w:marRight w:val="0"/>
      <w:marTop w:val="0"/>
      <w:marBottom w:val="0"/>
      <w:divBdr>
        <w:top w:val="none" w:sz="0" w:space="0" w:color="auto"/>
        <w:left w:val="none" w:sz="0" w:space="0" w:color="auto"/>
        <w:bottom w:val="none" w:sz="0" w:space="0" w:color="auto"/>
        <w:right w:val="none" w:sz="0" w:space="0" w:color="auto"/>
      </w:divBdr>
    </w:div>
    <w:div w:id="2136100611">
      <w:bodyDiv w:val="1"/>
      <w:marLeft w:val="0"/>
      <w:marRight w:val="0"/>
      <w:marTop w:val="0"/>
      <w:marBottom w:val="0"/>
      <w:divBdr>
        <w:top w:val="none" w:sz="0" w:space="0" w:color="auto"/>
        <w:left w:val="none" w:sz="0" w:space="0" w:color="auto"/>
        <w:bottom w:val="none" w:sz="0" w:space="0" w:color="auto"/>
        <w:right w:val="none" w:sz="0" w:space="0" w:color="auto"/>
      </w:divBdr>
    </w:div>
    <w:div w:id="2136175233">
      <w:bodyDiv w:val="1"/>
      <w:marLeft w:val="0"/>
      <w:marRight w:val="0"/>
      <w:marTop w:val="0"/>
      <w:marBottom w:val="0"/>
      <w:divBdr>
        <w:top w:val="none" w:sz="0" w:space="0" w:color="auto"/>
        <w:left w:val="none" w:sz="0" w:space="0" w:color="auto"/>
        <w:bottom w:val="none" w:sz="0" w:space="0" w:color="auto"/>
        <w:right w:val="none" w:sz="0" w:space="0" w:color="auto"/>
      </w:divBdr>
    </w:div>
    <w:div w:id="2136636299">
      <w:bodyDiv w:val="1"/>
      <w:marLeft w:val="0"/>
      <w:marRight w:val="0"/>
      <w:marTop w:val="0"/>
      <w:marBottom w:val="0"/>
      <w:divBdr>
        <w:top w:val="none" w:sz="0" w:space="0" w:color="auto"/>
        <w:left w:val="none" w:sz="0" w:space="0" w:color="auto"/>
        <w:bottom w:val="none" w:sz="0" w:space="0" w:color="auto"/>
        <w:right w:val="none" w:sz="0" w:space="0" w:color="auto"/>
      </w:divBdr>
    </w:div>
    <w:div w:id="2137990277">
      <w:bodyDiv w:val="1"/>
      <w:marLeft w:val="0"/>
      <w:marRight w:val="0"/>
      <w:marTop w:val="0"/>
      <w:marBottom w:val="0"/>
      <w:divBdr>
        <w:top w:val="none" w:sz="0" w:space="0" w:color="auto"/>
        <w:left w:val="none" w:sz="0" w:space="0" w:color="auto"/>
        <w:bottom w:val="none" w:sz="0" w:space="0" w:color="auto"/>
        <w:right w:val="none" w:sz="0" w:space="0" w:color="auto"/>
      </w:divBdr>
    </w:div>
    <w:div w:id="2138838190">
      <w:bodyDiv w:val="1"/>
      <w:marLeft w:val="0"/>
      <w:marRight w:val="0"/>
      <w:marTop w:val="0"/>
      <w:marBottom w:val="0"/>
      <w:divBdr>
        <w:top w:val="none" w:sz="0" w:space="0" w:color="auto"/>
        <w:left w:val="none" w:sz="0" w:space="0" w:color="auto"/>
        <w:bottom w:val="none" w:sz="0" w:space="0" w:color="auto"/>
        <w:right w:val="none" w:sz="0" w:space="0" w:color="auto"/>
      </w:divBdr>
    </w:div>
    <w:div w:id="2139108486">
      <w:bodyDiv w:val="1"/>
      <w:marLeft w:val="0"/>
      <w:marRight w:val="0"/>
      <w:marTop w:val="0"/>
      <w:marBottom w:val="0"/>
      <w:divBdr>
        <w:top w:val="none" w:sz="0" w:space="0" w:color="auto"/>
        <w:left w:val="none" w:sz="0" w:space="0" w:color="auto"/>
        <w:bottom w:val="none" w:sz="0" w:space="0" w:color="auto"/>
        <w:right w:val="none" w:sz="0" w:space="0" w:color="auto"/>
      </w:divBdr>
    </w:div>
    <w:div w:id="2139642312">
      <w:bodyDiv w:val="1"/>
      <w:marLeft w:val="0"/>
      <w:marRight w:val="0"/>
      <w:marTop w:val="0"/>
      <w:marBottom w:val="0"/>
      <w:divBdr>
        <w:top w:val="none" w:sz="0" w:space="0" w:color="auto"/>
        <w:left w:val="none" w:sz="0" w:space="0" w:color="auto"/>
        <w:bottom w:val="none" w:sz="0" w:space="0" w:color="auto"/>
        <w:right w:val="none" w:sz="0" w:space="0" w:color="auto"/>
      </w:divBdr>
    </w:div>
    <w:div w:id="2140757039">
      <w:bodyDiv w:val="1"/>
      <w:marLeft w:val="0"/>
      <w:marRight w:val="0"/>
      <w:marTop w:val="0"/>
      <w:marBottom w:val="0"/>
      <w:divBdr>
        <w:top w:val="none" w:sz="0" w:space="0" w:color="auto"/>
        <w:left w:val="none" w:sz="0" w:space="0" w:color="auto"/>
        <w:bottom w:val="none" w:sz="0" w:space="0" w:color="auto"/>
        <w:right w:val="none" w:sz="0" w:space="0" w:color="auto"/>
      </w:divBdr>
    </w:div>
    <w:div w:id="2141068852">
      <w:bodyDiv w:val="1"/>
      <w:marLeft w:val="0"/>
      <w:marRight w:val="0"/>
      <w:marTop w:val="0"/>
      <w:marBottom w:val="0"/>
      <w:divBdr>
        <w:top w:val="none" w:sz="0" w:space="0" w:color="auto"/>
        <w:left w:val="none" w:sz="0" w:space="0" w:color="auto"/>
        <w:bottom w:val="none" w:sz="0" w:space="0" w:color="auto"/>
        <w:right w:val="none" w:sz="0" w:space="0" w:color="auto"/>
      </w:divBdr>
    </w:div>
    <w:div w:id="2141416553">
      <w:bodyDiv w:val="1"/>
      <w:marLeft w:val="0"/>
      <w:marRight w:val="0"/>
      <w:marTop w:val="0"/>
      <w:marBottom w:val="0"/>
      <w:divBdr>
        <w:top w:val="none" w:sz="0" w:space="0" w:color="auto"/>
        <w:left w:val="none" w:sz="0" w:space="0" w:color="auto"/>
        <w:bottom w:val="none" w:sz="0" w:space="0" w:color="auto"/>
        <w:right w:val="none" w:sz="0" w:space="0" w:color="auto"/>
      </w:divBdr>
    </w:div>
    <w:div w:id="2141724054">
      <w:bodyDiv w:val="1"/>
      <w:marLeft w:val="0"/>
      <w:marRight w:val="0"/>
      <w:marTop w:val="0"/>
      <w:marBottom w:val="0"/>
      <w:divBdr>
        <w:top w:val="none" w:sz="0" w:space="0" w:color="auto"/>
        <w:left w:val="none" w:sz="0" w:space="0" w:color="auto"/>
        <w:bottom w:val="none" w:sz="0" w:space="0" w:color="auto"/>
        <w:right w:val="none" w:sz="0" w:space="0" w:color="auto"/>
      </w:divBdr>
    </w:div>
    <w:div w:id="2141996842">
      <w:bodyDiv w:val="1"/>
      <w:marLeft w:val="0"/>
      <w:marRight w:val="0"/>
      <w:marTop w:val="0"/>
      <w:marBottom w:val="0"/>
      <w:divBdr>
        <w:top w:val="none" w:sz="0" w:space="0" w:color="auto"/>
        <w:left w:val="none" w:sz="0" w:space="0" w:color="auto"/>
        <w:bottom w:val="none" w:sz="0" w:space="0" w:color="auto"/>
        <w:right w:val="none" w:sz="0" w:space="0" w:color="auto"/>
      </w:divBdr>
    </w:div>
    <w:div w:id="2142191199">
      <w:bodyDiv w:val="1"/>
      <w:marLeft w:val="0"/>
      <w:marRight w:val="0"/>
      <w:marTop w:val="0"/>
      <w:marBottom w:val="0"/>
      <w:divBdr>
        <w:top w:val="none" w:sz="0" w:space="0" w:color="auto"/>
        <w:left w:val="none" w:sz="0" w:space="0" w:color="auto"/>
        <w:bottom w:val="none" w:sz="0" w:space="0" w:color="auto"/>
        <w:right w:val="none" w:sz="0" w:space="0" w:color="auto"/>
      </w:divBdr>
    </w:div>
    <w:div w:id="2143957019">
      <w:bodyDiv w:val="1"/>
      <w:marLeft w:val="0"/>
      <w:marRight w:val="0"/>
      <w:marTop w:val="0"/>
      <w:marBottom w:val="0"/>
      <w:divBdr>
        <w:top w:val="none" w:sz="0" w:space="0" w:color="auto"/>
        <w:left w:val="none" w:sz="0" w:space="0" w:color="auto"/>
        <w:bottom w:val="none" w:sz="0" w:space="0" w:color="auto"/>
        <w:right w:val="none" w:sz="0" w:space="0" w:color="auto"/>
      </w:divBdr>
    </w:div>
    <w:div w:id="2143957173">
      <w:bodyDiv w:val="1"/>
      <w:marLeft w:val="0"/>
      <w:marRight w:val="0"/>
      <w:marTop w:val="0"/>
      <w:marBottom w:val="0"/>
      <w:divBdr>
        <w:top w:val="none" w:sz="0" w:space="0" w:color="auto"/>
        <w:left w:val="none" w:sz="0" w:space="0" w:color="auto"/>
        <w:bottom w:val="none" w:sz="0" w:space="0" w:color="auto"/>
        <w:right w:val="none" w:sz="0" w:space="0" w:color="auto"/>
      </w:divBdr>
    </w:div>
    <w:div w:id="2144031325">
      <w:bodyDiv w:val="1"/>
      <w:marLeft w:val="0"/>
      <w:marRight w:val="0"/>
      <w:marTop w:val="0"/>
      <w:marBottom w:val="0"/>
      <w:divBdr>
        <w:top w:val="none" w:sz="0" w:space="0" w:color="auto"/>
        <w:left w:val="none" w:sz="0" w:space="0" w:color="auto"/>
        <w:bottom w:val="none" w:sz="0" w:space="0" w:color="auto"/>
        <w:right w:val="none" w:sz="0" w:space="0" w:color="auto"/>
      </w:divBdr>
    </w:div>
    <w:div w:id="2144036709">
      <w:bodyDiv w:val="1"/>
      <w:marLeft w:val="0"/>
      <w:marRight w:val="0"/>
      <w:marTop w:val="0"/>
      <w:marBottom w:val="0"/>
      <w:divBdr>
        <w:top w:val="none" w:sz="0" w:space="0" w:color="auto"/>
        <w:left w:val="none" w:sz="0" w:space="0" w:color="auto"/>
        <w:bottom w:val="none" w:sz="0" w:space="0" w:color="auto"/>
        <w:right w:val="none" w:sz="0" w:space="0" w:color="auto"/>
      </w:divBdr>
    </w:div>
    <w:div w:id="2146000050">
      <w:bodyDiv w:val="1"/>
      <w:marLeft w:val="0"/>
      <w:marRight w:val="0"/>
      <w:marTop w:val="0"/>
      <w:marBottom w:val="0"/>
      <w:divBdr>
        <w:top w:val="none" w:sz="0" w:space="0" w:color="auto"/>
        <w:left w:val="none" w:sz="0" w:space="0" w:color="auto"/>
        <w:bottom w:val="none" w:sz="0" w:space="0" w:color="auto"/>
        <w:right w:val="none" w:sz="0" w:space="0" w:color="auto"/>
      </w:divBdr>
    </w:div>
    <w:div w:id="21471601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4.xm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header" Target="header8.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6.xml"/><Relationship Id="rId20" Type="http://schemas.openxmlformats.org/officeDocument/2006/relationships/image" Target="media/image6.png"/><Relationship Id="rId29" Type="http://schemas.openxmlformats.org/officeDocument/2006/relationships/image" Target="media/image15.png"/><Relationship Id="rId41" Type="http://schemas.openxmlformats.org/officeDocument/2006/relationships/image" Target="media/image27.png"/><Relationship Id="rId54" Type="http://schemas.openxmlformats.org/officeDocument/2006/relationships/header" Target="header7.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footer" Target="footer4.xml"/><Relationship Id="rId5" Type="http://schemas.openxmlformats.org/officeDocument/2006/relationships/webSettings" Target="webSettings.xml"/><Relationship Id="rId15" Type="http://schemas.openxmlformats.org/officeDocument/2006/relationships/footer" Target="footer2.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header" Target="header9.xml"/><Relationship Id="rId61" Type="http://schemas.openxmlformats.org/officeDocument/2006/relationships/theme" Target="theme/theme1.xml"/><Relationship Id="rId10" Type="http://schemas.openxmlformats.org/officeDocument/2006/relationships/header" Target="header2.xml"/><Relationship Id="rId19" Type="http://schemas.openxmlformats.org/officeDocument/2006/relationships/image" Target="media/image5.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microsoft.com/office/2011/relationships/people" Target="people.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eader" Target="header5.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footer" Target="footer3.xml"/><Relationship Id="rId8" Type="http://schemas.openxmlformats.org/officeDocument/2006/relationships/image" Target="media/image2.png"/><Relationship Id="rId51"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fontTable" Target="fontTable.xml"/></Relationships>
</file>

<file path=word/_rels/footnotes.xml.rels><?xml version="1.0" encoding="UTF-8" standalone="yes"?>
<Relationships xmlns="http://schemas.openxmlformats.org/package/2006/relationships"><Relationship Id="rId3" Type="http://schemas.openxmlformats.org/officeDocument/2006/relationships/hyperlink" Target="https://www.whitesourcesoftware.com/" TargetMode="External"/><Relationship Id="rId2" Type="http://schemas.openxmlformats.org/officeDocument/2006/relationships/hyperlink" Target="https://hakiri.io/" TargetMode="External"/><Relationship Id="rId1" Type="http://schemas.openxmlformats.org/officeDocument/2006/relationships/hyperlink" Target="https://www.microfocus.com/en-us/cyberres/application-security/static-code-analyzer"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نسق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TeS13</b:Tag>
    <b:SourceType>JournalArticle</b:SourceType>
    <b:Guid>{FEAEE700-294D-41BB-B3A4-9358358F5355}</b:Guid>
    <b:Title>SECURITY THREATS ON CLOUD COMPUTING VULNERABILITIES</b:Title>
    <b:Year>2013</b:Year>
    <b:Author>
      <b:Author>
        <b:NameList>
          <b:Person>
            <b:Last>Chou</b:Last>
            <b:First>Te-Shun</b:First>
          </b:Person>
        </b:NameList>
      </b:Author>
    </b:Author>
    <b:JournalName>International Journal of Computer Science and Information Technology ( IJCSIT )</b:JournalName>
    <b:Volume>5</b:Volume>
    <b:RefOrder>4</b:RefOrder>
  </b:Source>
  <b:Source>
    <b:Tag>Kyl19</b:Tag>
    <b:SourceType>InternetSite</b:SourceType>
    <b:Guid>{3A630758-CBB3-4948-A63C-C1CC06E9DF49}</b:Guid>
    <b:Title>norton</b:Title>
    <b:Year>2019</b:Year>
    <b:Author>
      <b:Author>
        <b:NameList>
          <b:Person>
            <b:Last>Chivers</b:Last>
            <b:First>Kyle</b:First>
          </b:Person>
        </b:NameList>
      </b:Author>
    </b:Author>
    <b:Month>Aug</b:Month>
    <b:Day>8</b:Day>
    <b:URL>https://us.norton.com/internetsecurity-emerging-threats-how-do-zero-day-vulnerabilities-work-30sectech.html</b:URL>
    <b:RefOrder>5</b:RefOrder>
  </b:Source>
  <b:Source>
    <b:Tag>XSSdef</b:Tag>
    <b:SourceType>InternetSite</b:SourceType>
    <b:Guid>{EA2FE0A4-3197-4962-877F-4F591DA4955E}</b:Guid>
    <b:URL>https://portswigger.net/web-security/cross-site-scripting</b:URL>
    <b:RefOrder>7</b:RefOrder>
  </b:Source>
  <b:Source>
    <b:Tag>Oli19</b:Tag>
    <b:SourceType>InternetSite</b:SourceType>
    <b:Guid>{EFA43E3D-5DE4-4149-A14D-119C333BE46E}</b:Guid>
    <b:Author>
      <b:Author>
        <b:NameList>
          <b:Person>
            <b:Last>Harris</b:Last>
            <b:First>Olivia</b:First>
          </b:Person>
        </b:NameList>
      </b:Author>
    </b:Author>
    <b:Title>softwaresecured</b:Title>
    <b:Year>2019</b:Year>
    <b:URL>https://www.softwaresecured.com/top-sast-tools-for-developers/</b:URL>
    <b:RefOrder>14</b:RefOrder>
  </b:Source>
  <b:Source>
    <b:Tag>She</b:Tag>
    <b:SourceType>InternetSite</b:SourceType>
    <b:Guid>{005901EB-63FA-4D9E-9BF1-6A156C93396F}</b:Guid>
    <b:Author>
      <b:Author>
        <b:NameList>
          <b:Person>
            <b:Last>Koussa</b:Last>
            <b:First>Sherif</b:First>
          </b:Person>
        </b:NameList>
      </b:Author>
    </b:Author>
    <b:Title>techbeacon</b:Title>
    <b:URL>https://techbeacon.com/app-dev-testing/13-tools-checking-security-risk-open-source-dependencies</b:URL>
    <b:RefOrder>15</b:RefOrder>
  </b:Source>
  <b:Source>
    <b:Tag>Eya20</b:Tag>
    <b:SourceType>InternetSite</b:SourceType>
    <b:Guid>{847FC9B5-0D3E-442B-8D93-BCB12674D83B}</b:Guid>
    <b:Author>
      <b:Author>
        <b:NameList>
          <b:Person>
            <b:Last>Katz</b:Last>
            <b:First>Eyal</b:First>
          </b:Person>
        </b:NameList>
      </b:Author>
    </b:Author>
    <b:Title>spectralops</b:Title>
    <b:Year>2020</b:Year>
    <b:URL>https://spectralops.io/blog/top-12-open-source-code-security-tools/</b:URL>
    <b:RefOrder>16</b:RefOrder>
  </b:Source>
  <b:Source>
    <b:Tag>10B21</b:Tag>
    <b:SourceType>InternetSite</b:SourceType>
    <b:Guid>{82345E34-5BE0-4F9D-9AE1-DBCF11684C18}</b:Guid>
    <b:Author>
      <b:Author>
        <b:NameList>
          <b:Person>
            <b:Last>Software"</b:Last>
            <b:First>"10</b:First>
            <b:Middle>BEST Dynamic Application Security Testing (DAST)</b:Middle>
          </b:Person>
        </b:NameList>
      </b:Author>
    </b:Author>
    <b:Title>Software Testing Help</b:Title>
    <b:Year>2021</b:Year>
    <b:URL>https://www.softwaretestinghelp.com/dynamic-application-security-testing-dast-software/#1_Netsparker_Recommended_Tool</b:URL>
    <b:RefOrder>17</b:RefOrder>
  </b:Source>
  <b:Source>
    <b:Tag>shiftleft</b:Tag>
    <b:SourceType>InternetSite</b:SourceType>
    <b:Guid>{16A46615-9BC2-47AC-A0A0-B9681D216E18}</b:Guid>
    <b:URL>https://www.shiftleft.io/</b:URL>
    <b:RefOrder>18</b:RefOrder>
  </b:Source>
  <b:Source>
    <b:Tag>Lev</b:Tag>
    <b:SourceType>InternetSite</b:SourceType>
    <b:Guid>{A5360264-AC15-4554-802C-F8B71B3136A3}</b:Guid>
    <b:Author>
      <b:Author>
        <b:NameList>
          <b:Person>
            <b:Last>Vulnerabilities"</b:Last>
            <b:First>"Leveraging</b:First>
            <b:Middle>Artificial Intelligence to Identify Source Code</b:Middle>
          </b:Person>
        </b:NameList>
      </b:Author>
    </b:Author>
    <b:Title>cyberstartupobservatory.</b:Title>
    <b:URL>https://cyberstartupobservatory.com/leveraging-artificial-intelligence-to-identify-source-code-vulnerabilities/</b:URL>
    <b:RefOrder>19</b:RefOrder>
  </b:Source>
  <b:Source>
    <b:Tag>ptsecurity</b:Tag>
    <b:SourceType>InternetSite</b:SourceType>
    <b:Guid>{524A99C8-9020-4FA2-8548-0177C931AEAC}</b:Guid>
    <b:URL>https://www.ptsecurity.com/ww-en/products/ai/</b:URL>
    <b:RefOrder>20</b:RefOrder>
  </b:Source>
  <b:Source>
    <b:Tag>snyk</b:Tag>
    <b:SourceType>InternetSite</b:SourceType>
    <b:Guid>{B7BEC28E-869E-4267-B271-EEBE4970DC55}</b:Guid>
    <b:URL>https://snyk.io/product/snyk-code/</b:URL>
    <b:RefOrder>21</b:RefOrder>
  </b:Source>
  <b:Source>
    <b:Tag>Pau18</b:Tag>
    <b:SourceType>JournalArticle</b:SourceType>
    <b:Guid>{CCD2A1DD-373E-43B2-A19B-E8842793D2C0}</b:Guid>
    <b:Author>
      <b:Author>
        <b:NameList>
          <b:Person>
            <b:Last>Black</b:Last>
            <b:First>Paul</b:First>
            <b:Middle>E.</b:Middle>
          </b:Person>
        </b:NameList>
      </b:Author>
    </b:Author>
    <b:Title>A Software Assurance Reference Dataset:</b:Title>
    <b:JournalName>Journal of Research of National Institute of Standards and Technology </b:JournalName>
    <b:Year>2018</b:Year>
    <b:Pages>1</b:Pages>
    <b:RefOrder>22</b:RefOrder>
  </b:Source>
  <b:Source>
    <b:Tag>SuZ11</b:Tag>
    <b:SourceType>InternetSite</b:SourceType>
    <b:Guid>{1A46FA52-5B87-4F7A-9CA8-60935C00D55A}</b:Guid>
    <b:Title>SpringerLink</b:Title>
    <b:Year>2011</b:Year>
    <b:Author>
      <b:Author>
        <b:NameList>
          <b:Person>
            <b:Last>Zhang</b:Last>
            <b:First>Su</b:First>
          </b:Person>
          <b:Person>
            <b:Last>Caragea</b:Last>
            <b:First>Doina</b:First>
          </b:Person>
          <b:Person>
            <b:Last>Ou</b:Last>
            <b:First>Xinming</b:First>
          </b:Person>
        </b:NameList>
      </b:Author>
    </b:Author>
    <b:URL>https://link.springer.com/chapter/10.1007/978-3-642-23088-2_15</b:URL>
    <b:RefOrder>23</b:RefOrder>
  </b:Source>
  <b:Source>
    <b:Tag>ESC</b:Tag>
    <b:SourceType>InternetSite</b:SourceType>
    <b:Guid>{C2ADF394-303F-4ABA-84EA-C79089A2075E}</b:Guid>
    <b:Title>ESC and VSC dataset</b:Title>
    <b:URL>https://github.com/Messi-Q/GPSCVulDetector/tree/tkde-1/data</b:URL>
    <b:RefOrder>26</b:RefOrder>
  </b:Source>
  <b:Source>
    <b:Tag>manysstubs4j</b:Tag>
    <b:SourceType>InternetSite</b:SourceType>
    <b:Guid>{736B2746-1BF4-4A7B-9F21-D2A88C3683FE}</b:Guid>
    <b:URL>https://paperswithcode.com/dataset/manysstubs4j</b:URL>
    <b:RefOrder>25</b:RefOrder>
  </b:Source>
  <b:Source>
    <b:Tag>vscdataset</b:Tag>
    <b:SourceType>InternetSite</b:SourceType>
    <b:Guid>{90566495-0785-4528-8FD6-EF6498B2920F}</b:Guid>
    <b:URL>https://github.com/vntchain/GNNSCVulDetector</b:URL>
    <b:RefOrder>27</b:RefOrder>
  </b:Source>
  <b:Source>
    <b:Tag>CVEfixesdataset</b:Tag>
    <b:SourceType>InternetSite</b:SourceType>
    <b:Guid>{A6130B6F-3077-4F3C-B0DA-725A5B71D0A7}</b:Guid>
    <b:Author>
      <b:BookAuthor>
        <b:NameList>
          <b:Person>
            <b:Last>Engineering</b:Last>
            <b:First>Proceedings</b:First>
            <b:Middle>of the 17th International Conference on Predictive Models and Data Analytics in Software</b:Middle>
          </b:Person>
        </b:NameList>
      </b:BookAuthor>
    </b:Author>
    <b:Title>Github</b:Title>
    <b:Pages>15</b:Pages>
    <b:Publisher>ACM</b:Publisher>
    <b:BookTitle>Proceedings of the 17th International Conference on Predictive Models and Data Analytics in Software Engineering</b:BookTitle>
    <b:URL>https://github.com/secureIT-project/CVEfixes</b:URL>
    <b:RefOrder>24</b:RefOrder>
  </b:Source>
  <b:Source>
    <b:Tag>ReVealDataset</b:Tag>
    <b:SourceType>InternetSite</b:SourceType>
    <b:Guid>{6274F8EC-0E55-487B-B336-DEE2F82FA3B8}</b:Guid>
    <b:URL>https://github.com/VulDetProject/ReVeal</b:URL>
    <b:RefOrder>28</b:RefOrder>
  </b:Source>
  <b:Source>
    <b:Tag>Draperdataset</b:Tag>
    <b:SourceType>InternetSite</b:SourceType>
    <b:Guid>{4CABCDEC-513B-42E7-BF93-7CDA4E4F76E5}</b:Guid>
    <b:URL>https://osf.io/d45bw/</b:URL>
    <b:RefOrder>29</b:RefOrder>
  </b:Source>
  <b:Source>
    <b:Tag>NVD</b:Tag>
    <b:SourceType>InternetSite</b:SourceType>
    <b:Guid>{DD8AC395-9DB1-4EC9-9F3F-CECC77CB116A}</b:Guid>
    <b:URL>https://nvd.nist.gov/</b:URL>
    <b:RefOrder>30</b:RefOrder>
  </b:Source>
  <b:Source>
    <b:Tag>Sin19</b:Tag>
    <b:SourceType>InternetSite</b:SourceType>
    <b:Guid>{24E44A6E-FB0B-48A9-BA86-D02AA9C60034}</b:Guid>
    <b:Author>
      <b:Author>
        <b:NameList>
          <b:Person>
            <b:Last>Singh</b:Last>
            <b:First>Shubham</b:First>
          </b:Person>
        </b:NameList>
      </b:Author>
    </b:Author>
    <b:Title>Analytics Vidhya</b:Title>
    <b:Year>2019</b:Year>
    <b:URL>https://www.analyticsvidhya.com/blog/2019/07/how-get-started-nlp-6-unique-ways-perform-tokenization/</b:URL>
    <b:RefOrder>38</b:RefOrder>
  </b:Source>
  <b:Source>
    <b:Tag>Han06</b:Tag>
    <b:SourceType>JournalArticle</b:SourceType>
    <b:Guid>{79BF61A8-BB0E-44A9-A4C9-021963195DEE}</b:Guid>
    <b:Author>
      <b:Author>
        <b:NameList>
          <b:Person>
            <b:Last>Wallach</b:Last>
            <b:First>Hanna</b:First>
            <b:Middle>M.</b:Middle>
          </b:Person>
        </b:NameList>
      </b:Author>
    </b:Author>
    <b:Title>Topic modeling: beyond bag-of-words</b:Title>
    <b:Year>2006</b:Year>
    <b:Pages>977–984</b:Pages>
    <b:RefOrder>39</b:RefOrder>
  </b:Source>
  <b:Source>
    <b:Tag>Fra08</b:Tag>
    <b:SourceType>JournalArticle</b:SourceType>
    <b:Guid>{F9F6F0CA-3C1E-4A77-9C64-4E1A2F15AE17}</b:Guid>
    <b:Author>
      <b:Author>
        <b:NameList>
          <b:Person>
            <b:Last>Scarselli</b:Last>
            <b:First>Franco</b:First>
          </b:Person>
          <b:Person>
            <b:Last>Gori</b:Last>
            <b:First>Marco</b:First>
          </b:Person>
          <b:Person>
            <b:Last>Tsoi</b:Last>
            <b:First>Ah</b:First>
            <b:Middle>Chung</b:Middle>
          </b:Person>
          <b:Person>
            <b:Last>Hagenbuchner</b:Last>
            <b:First>Markus</b:First>
          </b:Person>
          <b:Person>
            <b:Last>Monfardini</b:Last>
            <b:First>Gabriele</b:First>
          </b:Person>
        </b:NameList>
      </b:Author>
    </b:Author>
    <b:Title>The Graph Neural Network Model</b:Title>
    <b:Year>2008</b:Year>
    <b:Pages>61-80</b:Pages>
    <b:RefOrder>40</b:RefOrder>
  </b:Source>
  <b:Source>
    <b:Tag>htt18</b:Tag>
    <b:SourceType>InternetSite</b:SourceType>
    <b:Guid>{76F59F76-F54F-416E-80F1-F0C596529140}</b:Guid>
    <b:Title>https://www.techopedia.com/definition/22431/abstract-syntax-tree-ast</b:Title>
    <b:Year>2018</b:Year>
    <b:Month>June</b:Month>
    <b:Day>13</b:Day>
    <b:URL>https://www.techopedia.com/definition/22431/abstract-syntax-tree-ast</b:URL>
    <b:RefOrder>41</b:RefOrder>
  </b:Source>
  <b:Source>
    <b:Tag>ppp19</b:Tag>
    <b:SourceType>InternetSite</b:SourceType>
    <b:Guid>{552233D5-BF17-4744-ABDF-E50563FEA480}</b:Guid>
    <b:Author>
      <b:Author>
        <b:NameList>
          <b:Person>
            <b:Last>pp-pankaj</b:Last>
          </b:Person>
        </b:NameList>
      </b:Author>
    </b:Author>
    <b:Title>Geeksforgeeks</b:Title>
    <b:Year>2019</b:Year>
    <b:URL>https://www.geeksforgeeks.org/software-engineering-control-flow-graph-cfg/</b:URL>
    <b:RefOrder>42</b:RefOrder>
  </b:Source>
  <b:Source>
    <b:Tag>Shi</b:Tag>
    <b:SourceType>InternetSite</b:SourceType>
    <b:Guid>{CCD46E6D-B1FB-44A6-82F4-AB8CDA207A8B}</b:Guid>
    <b:Title>Shiftleft</b:Title>
    <b:URL>https://docs.shiftleft.io/core-concepts/code-property-graph</b:URL>
    <b:RefOrder>43</b:RefOrder>
  </b:Source>
  <b:Source>
    <b:Tag>Tob18</b:Tag>
    <b:SourceType>InternetSite</b:SourceType>
    <b:Guid>{A5FC2A9A-1AF3-4B1D-9ECF-DB32AB8D635B}</b:Guid>
    <b:Author>
      <b:Author>
        <b:NameList>
          <b:Person>
            <b:Last>Jepsen</b:Last>
            <b:First>Tobias</b:First>
            <b:Middle>Skovgaard</b:Middle>
          </b:Person>
        </b:NameList>
      </b:Author>
    </b:Author>
    <b:Title>towards data science</b:Title>
    <b:Year>2018</b:Year>
    <b:URL>https://towardsdatascience.com/how-to-do-deep-learning-on-graphs-with-graph-convolutional-networks-7d2250723780</b:URL>
    <b:RefOrder>44</b:RefOrder>
  </b:Source>
  <b:Source>
    <b:Tag>Pet18</b:Tag>
    <b:SourceType>JournalArticle</b:SourceType>
    <b:Guid>{04C21969-6C71-4F63-8E32-2F1570F34716}</b:Guid>
    <b:Title>Graph Attention Networks</b:Title>
    <b:Year>2018</b:Year>
    <b:Author>
      <b:Author>
        <b:NameList>
          <b:Person>
            <b:Last>Veličković</b:Last>
            <b:First>Petar</b:First>
          </b:Person>
          <b:Person>
            <b:Last>Cucurull</b:Last>
            <b:First>Guillem</b:First>
          </b:Person>
          <b:Person>
            <b:Last>Casanova</b:Last>
            <b:First>Arantxa</b:First>
          </b:Person>
          <b:Person>
            <b:Last>Romero</b:Last>
            <b:First>Adriana</b:First>
          </b:Person>
          <b:Person>
            <b:Last>Liò</b:Last>
            <b:First>Pietro</b:First>
          </b:Person>
          <b:Person>
            <b:Last>Bengio</b:Last>
            <b:First>Yoshua</b:First>
          </b:Person>
        </b:NameList>
      </b:Author>
    </b:Author>
    <b:RefOrder>45</b:RefOrder>
  </b:Source>
  <b:Source>
    <b:Tag>Com</b:Tag>
    <b:SourceType>InternetSite</b:SourceType>
    <b:Guid>{BDA30390-FE14-41EC-B8BB-E91B8A21BDB5}</b:Guid>
    <b:Title>Common Weakness Enumeration</b:Title>
    <b:URL>https://cwe.mitre.org/about/index.html</b:URL>
    <b:RefOrder>46</b:RefOrder>
  </b:Source>
  <b:Source>
    <b:Tag>Jas13</b:Tag>
    <b:SourceType>BookSection</b:SourceType>
    <b:Guid>{AEA6226F-DA16-4C28-8F59-ED6BA08526A9}</b:Guid>
    <b:Year>2013</b:Year>
    <b:Author>
      <b:Author>
        <b:NameList>
          <b:Person>
            <b:Last>Brownlee</b:Last>
            <b:First>Jason</b:First>
          </b:Person>
        </b:NameList>
      </b:Author>
    </b:Author>
    <b:BookTitle> Imbalanced Learning: Foundations, Algorithms, and Applications</b:BookTitle>
    <b:Pages>47</b:Pages>
    <b:RefOrder>47</b:RefOrder>
  </b:Source>
  <b:Source>
    <b:Tag>SySeVRdatasetj</b:Tag>
    <b:SourceType>InternetSite</b:SourceType>
    <b:Guid>{2AFA0912-0A7C-43E5-9A50-FBD0F10B39C0}</b:Guid>
    <b:URL>https://github.com/SySeVR/SySeVR</b:URL>
    <b:RefOrder>1</b:RefOrder>
  </b:Source>
  <b:Source>
    <b:Tag>Chtomedataset</b:Tag>
    <b:SourceType>InternetSite</b:SourceType>
    <b:Guid>{0C5F21D6-0936-4EB8-9864-C04CE0E5541A}</b:Guid>
    <b:URL>https://drive.google.com/drive/folders/1KuIYgFcvWUXheDhT--cBALsfy1I4utOy</b:URL>
    <b:RefOrder>49</b:RefOrder>
  </b:Source>
  <b:Source>
    <b:Tag>MSRdataset</b:Tag>
    <b:SourceType>InternetSite</b:SourceType>
    <b:Guid>{05C0A33F-97AD-4AF1-9F63-3F3F83650840}</b:Guid>
    <b:URL>https://github.com/ZeoVan/MSR_20_Code_vulnerability_CSV_Dataset</b:URL>
    <b:RefOrder>48</b:RefOrder>
  </b:Source>
  <b:Source>
    <b:Tag>Jas</b:Tag>
    <b:SourceType>InternetSite</b:SourceType>
    <b:Guid>{0F760A75-2BA7-4693-9890-2B3459855869}</b:Guid>
    <b:Author>
      <b:Author>
        <b:NameList>
          <b:Person>
            <b:Last>Brownlee</b:Last>
            <b:First>Jason</b:First>
          </b:Person>
        </b:NameList>
      </b:Author>
    </b:Author>
    <b:Title>machine learning mastery</b:Title>
    <b:URL>https://machinelearningmastery.com/adam-optimization-algorithm-for-deep-learning/</b:URL>
    <b:RefOrder>50</b:RefOrder>
  </b:Source>
  <b:Source>
    <b:Tag>SARD</b:Tag>
    <b:SourceType>InternetSite</b:SourceType>
    <b:Guid>{F9C1584D-DF8E-4E4A-B262-2A8751B4FD58}</b:Guid>
    <b:URL>https://samate.nist.gov/SARD/</b:URL>
    <b:RefOrder>51</b:RefOrder>
  </b:Source>
  <b:Source>
    <b:Tag>SyseVRpaper</b:Tag>
    <b:SourceType>JournalArticle</b:SourceType>
    <b:Guid>{325F2AE4-51E7-438B-A363-C13CE94D03FA}</b:Guid>
    <b:Author>
      <b:Author>
        <b:NameList>
          <b:Person>
            <b:Last>Li</b:Last>
            <b:First>Zhen</b:First>
          </b:Person>
          <b:Person>
            <b:Last>Zou</b:Last>
            <b:First>Deqing</b:First>
          </b:Person>
          <b:Person>
            <b:Last>Xu</b:Last>
            <b:First>Shouhuai</b:First>
          </b:Person>
          <b:Person>
            <b:Last>Jin</b:Last>
            <b:First>Hai</b:First>
          </b:Person>
          <b:Person>
            <b:Last>Fellow</b:Last>
            <b:First>IEEE</b:First>
          </b:Person>
          <b:Person>
            <b:Last>Zhu</b:Last>
            <b:First>Yawei</b:First>
          </b:Person>
          <b:Person>
            <b:Last>Che</b:Last>
            <b:First>Zhaoxuan</b:First>
          </b:Person>
        </b:NameList>
      </b:Author>
    </b:Author>
    <b:Title>SySeVR: A Framework for Using Deep Learning to Detect Software Vulnerabilitie</b:Title>
    <b:Year>2021</b:Year>
    <b:JournalName>IEEE TRANSACTIONS ON DEPENDABLE AND SECURE COMPUTING </b:JournalName>
    <b:RefOrder>31</b:RefOrder>
  </b:Source>
  <b:Source>
    <b:Tag>Reb</b:Tag>
    <b:SourceType>JournalArticle</b:SourceType>
    <b:Guid>{7E3B7AD0-9424-42D7-8791-6D4A25D906FE}</b:Guid>
    <b:Author>
      <b:Author>
        <b:NameList>
          <b:Person>
            <b:Last>Russell</b:Last>
            <b:First>Rebecca</b:First>
            <b:Middle>L.</b:Middle>
          </b:Person>
          <b:Person>
            <b:Last>Kim</b:Last>
            <b:First>Louis</b:First>
          </b:Person>
          <b:Person>
            <b:Last>Hamilton</b:Last>
            <b:First>Lei</b:First>
            <b:Middle>H.</b:Middle>
          </b:Person>
          <b:Person>
            <b:Last>Lazovich1</b:Last>
            <b:First>Tomo</b:First>
          </b:Person>
          <b:Person>
            <b:Last>Harer</b:Last>
            <b:First>Jacob</b:First>
            <b:Middle>A.</b:Middle>
          </b:Person>
          <b:Person>
            <b:Last>Ozdemir</b:Last>
            <b:First>Onur</b:First>
          </b:Person>
          <b:Person>
            <b:Last>Ellingwood</b:Last>
            <b:First>Paul</b:First>
            <b:Middle>M.</b:Middle>
          </b:Person>
          <b:Person>
            <b:Last>McConley</b:Last>
            <b:First>Marc</b:First>
            <b:Middle>W.</b:Middle>
          </b:Person>
        </b:NameList>
      </b:Author>
    </b:Author>
    <b:Title>Automated Vulnerability Detection in Source Code Using Deep Representation Learnin</b:Title>
    <b:JournalName>17th IEEE International Conference on Machine Learning and Applications</b:JournalName>
    <b:Year>2018</b:Year>
    <b:RefOrder>35</b:RefOrder>
  </b:Source>
  <b:Source>
    <b:Tag>AreWeThereYet</b:Tag>
    <b:SourceType>JournalArticle</b:SourceType>
    <b:Guid>{F509C3F3-3B99-4F33-BED0-F0D934A65DB7}</b:Guid>
    <b:Title>Deep Learning based Vulnerability Detection: Are We There Yet?</b:Title>
    <b:Year>2020</b:Year>
    <b:Author>
      <b:Author>
        <b:NameList>
          <b:Person>
            <b:Last>Chakraborty</b:Last>
            <b:First>Saikat</b:First>
          </b:Person>
          <b:Person>
            <b:Last>Krishna</b:Last>
            <b:First>Rahul</b:First>
          </b:Person>
          <b:Person>
            <b:Last>Ding</b:Last>
            <b:First>Yangruibo</b:First>
          </b:Person>
          <b:Person>
            <b:Last>Ray</b:Last>
            <b:First>Baishakhi</b:First>
          </b:Person>
        </b:NameList>
      </b:Author>
    </b:Author>
    <b:JournalName>IEEE TRANSACTIONS ON SOFTWARE ENGINEERING, VOL. TBD, 2020</b:JournalName>
    <b:RefOrder>13</b:RefOrder>
  </b:Source>
  <b:Source>
    <b:Tag>Placeholder1</b:Tag>
    <b:SourceType>JournalArticle</b:SourceType>
    <b:Guid>{1B5DCA8B-F8AC-47F3-B979-50BB44E61F01}</b:Guid>
    <b:Author>
      <b:Author>
        <b:NameList>
          <b:Person>
            <b:Last>Liu</b:Last>
            <b:First>Zhenguang</b:First>
          </b:Person>
          <b:Person>
            <b:Last>Qian</b:Last>
            <b:First>Peng</b:First>
          </b:Person>
          <b:Person>
            <b:Last>Wang</b:Last>
            <b:First>Xiaoyang</b:First>
          </b:Person>
          <b:Person>
            <b:Last>Zhuang</b:Last>
            <b:First>Yuan</b:First>
          </b:Person>
          <b:Person>
            <b:Last>Qiu</b:Last>
            <b:First>Lin</b:First>
          </b:Person>
          <b:Person>
            <b:Last>Wang</b:Last>
            <b:First>and</b:First>
            <b:Middle>Xun</b:Middle>
          </b:Person>
        </b:NameList>
      </b:Author>
    </b:Author>
    <b:Title>Combining Graph Neural Networks with Expert Knowledge for Smart Contract Vulnerability Detection</b:Title>
    <b:Year>2021</b:Year>
    <b:BookTitle>IEEE Transactions on Knowledge and Data Engineering</b:BookTitle>
    <b:JournalName>IEEE Transactions on Knowledge and Data Engineering</b:JournalName>
    <b:RefOrder>33</b:RefOrder>
  </b:Source>
  <b:Source>
    <b:Tag>Noa21</b:Tag>
    <b:SourceType>JournalArticle</b:SourceType>
    <b:Guid>{B6811F04-9648-46BB-8BBC-BF1B1EF615E6}</b:Guid>
    <b:Author>
      <b:Author>
        <b:NameList>
          <b:Person>
            <b:Last>Ziems</b:Last>
            <b:First>Noah</b:First>
          </b:Person>
          <b:Person>
            <b:Last>Wu</b:Last>
            <b:First>Shaoen</b:First>
          </b:Person>
        </b:NameList>
      </b:Author>
    </b:Author>
    <b:Title>Security Vulnerability Detection Using Deep Learning Natural Language Processing</b:Title>
    <b:Year>2021</b:Year>
    <b:JournalName>IEEE INFOCOM 2021 - IEEE Conference on Computer Communications Workshops (INFOCOM WKSHPS)</b:JournalName>
    <b:RefOrder>36</b:RefOrder>
  </b:Source>
  <b:Source>
    <b:Tag>Bha21</b:Tag>
    <b:SourceType>JournalArticle</b:SourceType>
    <b:Guid>{2BA1D203-9775-4F0A-B33F-DE87980D8A8B}</b:Guid>
    <b:Author>
      <b:Author>
        <b:NameList>
          <b:Person>
            <b:Last>Li</b:Last>
            <b:First>Zhen</b:First>
          </b:Person>
          <b:Person>
            <b:Last>Zou</b:Last>
            <b:First>Deqing</b:First>
          </b:Person>
          <b:Person>
            <b:Last>Xu</b:Last>
            <b:First>Shouhuai</b:First>
          </b:Person>
          <b:Person>
            <b:Last>Ou</b:Last>
            <b:First>Xinyu</b:First>
          </b:Person>
          <b:Person>
            <b:Last>Jin</b:Last>
            <b:First>Hai</b:First>
          </b:Person>
          <b:Person>
            <b:Last>Wang</b:Last>
          </b:Person>
          <b:Person>
            <b:Last>Sujuan</b:Last>
          </b:Person>
          <b:Person>
            <b:Last>Zhong</b:Last>
          </b:Person>
          <b:Person>
            <b:Last>Yuyi</b:Last>
            <b:First>Zhijun</b:First>
            <b:Middle>Deng and</b:Middle>
          </b:Person>
        </b:NameList>
      </b:Author>
      <b:BookAuthor>
        <b:NameList>
          <b:Person>
            <b:Last>Engineering</b:Last>
            <b:First>Proceedings</b:First>
            <b:Middle>of the 17th International Conference on Predictive Models and Data Analytics in Software</b:Middle>
          </b:Person>
        </b:NameList>
      </b:BookAuthor>
    </b:Author>
    <b:Title>VulDeePecker: A Deep Learning-Based System for</b:Title>
    <b:Year>2018</b:Year>
    <b:Publisher>ACM</b:Publisher>
    <b:BookTitle>Proceedings of the 17th International Conference on Predictive Models and Data Analytics in Software Engineering</b:BookTitle>
    <b:JournalName>Network and Distributed Systems Security (NDSS) Symposium 2018</b:JournalName>
    <b:RefOrder>34</b:RefOrder>
  </b:Source>
  <b:Source>
    <b:Tag>App</b:Tag>
    <b:SourceType>JournalArticle</b:SourceType>
    <b:Guid>{96F984FB-8429-4653-BE7D-DBE0FB747D1F}</b:Guid>
    <b:Title>Applying CodeBERT for Automated Program Repair of Java Simple Bugs</b:Title>
    <b:Author>
      <b:Author>
        <b:NameList>
          <b:Person>
            <b:Last>Mashhadi</b:Last>
            <b:First>Ehsan</b:First>
          </b:Person>
          <b:Person>
            <b:Last>Hemmati</b:Last>
            <b:First>Hadi</b:First>
          </b:Person>
        </b:NameList>
      </b:Author>
    </b:Author>
    <b:Year>2021</b:Year>
    <b:JournalName>IEEE/ACM 18th International Conference on Mining Software Repositories (MSR)</b:JournalName>
    <b:RefOrder>37</b:RefOrder>
  </b:Source>
  <b:Source>
    <b:Tag>Ans</b:Tag>
    <b:SourceType>JournalArticle</b:SourceType>
    <b:Guid>{9DCF3A23-96A1-4B97-BA14-FF217DEBD1C9}</b:Guid>
    <b:Author>
      <b:Author>
        <b:NameList>
          <b:Person>
            <b:Last>Tanwar</b:Last>
            <b:First>Anshul</b:First>
          </b:Person>
          <b:Person>
            <b:Last>Manikandan</b:Last>
            <b:First>Hariharan</b:First>
          </b:Person>
          <b:Person>
            <b:Last>Sundaresan</b:Last>
            <b:First>Krishna</b:First>
          </b:Person>
          <b:Person>
            <b:Last>Ganesan</b:Last>
            <b:First>Prasanna</b:First>
          </b:Person>
          <b:Person>
            <b:Last>Chandrasekaran</b:Last>
            <b:First>Sathish</b:First>
            <b:Middle>Kumar</b:Middle>
          </b:Person>
          <b:Person>
            <b:Last>Ravi</b:Last>
            <b:First>Sriram</b:First>
          </b:Person>
        </b:NameList>
      </b:Author>
    </b:Author>
    <b:Title>Multi-context Attention Fusion Neural Network for Software Vulnerability Identification</b:Title>
    <b:JournalName>Cisco Systems</b:JournalName>
    <b:Year>2021</b:Year>
    <b:RefOrder>32</b:RefOrder>
  </b:Source>
  <b:Source>
    <b:Tag>Iva98</b:Tag>
    <b:SourceType>BookSection</b:SourceType>
    <b:Guid>{3BEDB169-8AD9-490D-851D-A5603828F3F4}</b:Guid>
    <b:Year>1998</b:Year>
    <b:Author>
      <b:Author>
        <b:NameList>
          <b:Person>
            <b:Last>Krsul</b:Last>
            <b:First>Ivan</b:First>
            <b:Middle>Victor</b:Middle>
          </b:Person>
        </b:NameList>
      </b:Author>
    </b:Author>
    <b:Pages>1</b:Pages>
    <b:BookTitle>SOFTWARE VULNERABILITY ANALYSIS</b:BookTitle>
    <b:RefOrder>2</b:RefOrder>
  </b:Source>
  <b:Source>
    <b:Tag>Isa19</b:Tag>
    <b:SourceType>InternetSite</b:SourceType>
    <b:Guid>{B31A9CE9-1103-4FD9-8C02-294C92BB8C83}</b:Guid>
    <b:Title>facilitiesnet</b:Title>
    <b:Year>2019</b:Year>
    <b:Author>
      <b:Author>
        <b:NameList>
          <b:Person>
            <b:Last>Chen</b:Last>
            <b:First>Isaac</b:First>
          </b:Person>
          <b:Person>
            <b:Last>Mosiman</b:Last>
            <b:First>Cory</b:First>
          </b:Person>
        </b:NameList>
      </b:Author>
    </b:Author>
    <b:URL>https://www.facilitiesnet.com/buildingautomation/article/How-Hackers-Exploit-Cybersecurity-Vulnerabilities--18317</b:URL>
    <b:RefOrder>3</b:RefOrder>
  </b:Source>
  <b:Source>
    <b:Tag>BufOverFlowdef</b:Tag>
    <b:SourceType>InternetSite</b:SourceType>
    <b:Guid>{BDDEEE18-10BE-449E-BAAC-9695D9282C00}</b:Guid>
    <b:URL>https://owasp.org/www-community/vulnerabilities/Buffer_Overflow</b:URL>
    <b:Title> OWASP</b:Title>
    <b:RefOrder>6</b:RefOrder>
  </b:Source>
  <b:Source>
    <b:Tag>SQLinjectiondef</b:Tag>
    <b:SourceType>InternetSite</b:SourceType>
    <b:Guid>{FB356FE5-E974-4A2E-AA73-EF3FC1772237}</b:Guid>
    <b:URL>https://portswigger.net/web-security/sql-injection</b:URL>
    <b:Title>portswigger</b:Title>
    <b:RefOrder>8</b:RefOrder>
  </b:Source>
  <b:Source>
    <b:Tag>FormatStrdef</b:Tag>
    <b:SourceType>InternetSite</b:SourceType>
    <b:Guid>{1C662C12-3972-4D56-9EF1-85ECA68FCA4A}</b:Guid>
    <b:URL>https://ctf101.org/binary-exploitation/what-is-a-format-string-vulnerability/</b:URL>
    <b:Title>ctf101</b:Title>
    <b:RefOrder>9</b:RefOrder>
  </b:Source>
  <b:Source>
    <b:Tag>IntOverFlowdef</b:Tag>
    <b:SourceType>InternetSite</b:SourceType>
    <b:Guid>{01F03332-F474-4996-B5DA-74778C104C68}</b:Guid>
    <b:URL>https://www.securecoding.com/blog/integer-overflow-attack-and-prevention/</b:URL>
    <b:Title>securecoding</b:Title>
    <b:RefOrder>10</b:RefOrder>
  </b:Source>
  <b:Source>
    <b:Tag>SASTVSDAST</b:Tag>
    <b:SourceType>InternetSite</b:SourceType>
    <b:Guid>{57B2F0F4-7809-44DE-95E5-027FA68BADF2}</b:Guid>
    <b:URL>https://www.synopsys.com/blogs/software-security/sast-vs-dast-difference/</b:URL>
    <b:Title>synopsys</b:Title>
    <b:RefOrder>11</b:RefOrder>
  </b:Source>
  <b:Source>
    <b:Tag>SASTweakness</b:Tag>
    <b:SourceType>InternetSite</b:SourceType>
    <b:Guid>{C159516D-DA6D-4353-AAC0-D64BD969C11D}</b:Guid>
    <b:URL>https://snyk.io/learn/application-security/static-application-security-testing/</b:URL>
    <b:Title>snyk</b:Title>
    <b:RefOrder>12</b:RefOrder>
  </b:Source>
</b:Sources>
</file>

<file path=customXml/itemProps1.xml><?xml version="1.0" encoding="utf-8"?>
<ds:datastoreItem xmlns:ds="http://schemas.openxmlformats.org/officeDocument/2006/customXml" ds:itemID="{9A0876CD-00DA-49B8-80CE-3BF761C695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TotalTime>
  <Pages>80</Pages>
  <Words>9810</Words>
  <Characters>55920</Characters>
  <Application>Microsoft Office Word</Application>
  <DocSecurity>0</DocSecurity>
  <Lines>466</Lines>
  <Paragraphs>131</Paragraphs>
  <ScaleCrop>false</ScaleCrop>
  <HeadingPairs>
    <vt:vector size="4" baseType="variant">
      <vt:variant>
        <vt:lpstr>Title</vt:lpstr>
      </vt:variant>
      <vt:variant>
        <vt:i4>1</vt:i4>
      </vt:variant>
      <vt:variant>
        <vt:lpstr>العنوان</vt:lpstr>
      </vt:variant>
      <vt:variant>
        <vt:i4>1</vt:i4>
      </vt:variant>
    </vt:vector>
  </HeadingPairs>
  <TitlesOfParts>
    <vt:vector size="2" baseType="lpstr">
      <vt:lpstr/>
      <vt:lpstr/>
    </vt:vector>
  </TitlesOfParts>
  <Company>SACC</Company>
  <LinksUpToDate>false</LinksUpToDate>
  <CharactersWithSpaces>65599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Samer</dc:creator>
  <cp:keywords/>
  <dc:description/>
  <cp:lastModifiedBy>majd alhafe</cp:lastModifiedBy>
  <cp:revision>12</cp:revision>
  <cp:lastPrinted>2020-08-13T12:44:00Z</cp:lastPrinted>
  <dcterms:created xsi:type="dcterms:W3CDTF">2022-02-10T06:02:00Z</dcterms:created>
  <dcterms:modified xsi:type="dcterms:W3CDTF">2022-02-11T05:37:00Z</dcterms:modified>
</cp:coreProperties>
</file>